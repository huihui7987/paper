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wmf" ContentType="image/x-wmf"/>
  <Default Extension="rels" ContentType="application/vnd.openxmlformats-package.relationships+xml"/>
  <Default Extension="xml" ContentType="application/xml"/>
  <Default Extension="vsdx" ContentType="application/vnd.ms-visio.drawing"/>
  <Default Extension="wdp" ContentType="image/vnd.ms-photo"/>
  <Default Extension="gif" ContentType="image/gif"/>
  <Default Extension="tiff" ContentType="image/tiff"/>
  <Default Extension="ti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42148" w:rsidRDefault="00D42148" w:rsidP="00D42148">
      <w:pPr>
        <w:wordWrap w:val="0"/>
        <w:spacing w:line="240" w:lineRule="auto"/>
        <w:jc w:val="right"/>
        <w:rPr>
          <w:rFonts w:asciiTheme="minorHAnsi" w:eastAsiaTheme="minorEastAsia" w:hAnsiTheme="minorHAnsi"/>
          <w:b/>
          <w:sz w:val="28"/>
          <w:szCs w:val="28"/>
        </w:rPr>
      </w:pPr>
      <w:r>
        <w:rPr>
          <w:rFonts w:asciiTheme="minorHAnsi" w:hAnsiTheme="minorHAnsi" w:hint="eastAsia"/>
          <w:b/>
          <w:sz w:val="28"/>
          <w:szCs w:val="28"/>
        </w:rPr>
        <w:t>密级：</w:t>
      </w:r>
      <w:r>
        <w:rPr>
          <w:rFonts w:asciiTheme="minorHAnsi" w:hAnsiTheme="minorHAnsi"/>
          <w:b/>
          <w:sz w:val="28"/>
          <w:szCs w:val="28"/>
        </w:rPr>
        <w:t xml:space="preserve">    </w:t>
      </w:r>
      <w:r>
        <w:rPr>
          <w:rFonts w:asciiTheme="minorHAnsi" w:hAnsiTheme="minorHAnsi" w:hint="eastAsia"/>
          <w:b/>
          <w:sz w:val="28"/>
          <w:szCs w:val="28"/>
        </w:rPr>
        <w:t>保密期限：</w:t>
      </w:r>
      <w:r>
        <w:rPr>
          <w:rFonts w:asciiTheme="minorHAnsi" w:hAnsiTheme="minorHAnsi"/>
          <w:b/>
          <w:sz w:val="28"/>
          <w:szCs w:val="28"/>
        </w:rPr>
        <w:t xml:space="preserve">      </w:t>
      </w:r>
    </w:p>
    <w:p w:rsidR="00D42148" w:rsidRDefault="00D42148" w:rsidP="00D42148">
      <w:pPr>
        <w:spacing w:line="240" w:lineRule="auto"/>
        <w:rPr>
          <w:rFonts w:asciiTheme="minorHAnsi" w:hAnsiTheme="minorHAnsi"/>
          <w:b/>
          <w:sz w:val="28"/>
          <w:szCs w:val="28"/>
        </w:rPr>
      </w:pPr>
    </w:p>
    <w:p w:rsidR="00D42148" w:rsidRDefault="00D42148" w:rsidP="00D42148">
      <w:pPr>
        <w:spacing w:line="240" w:lineRule="auto"/>
        <w:jc w:val="center"/>
        <w:rPr>
          <w:rFonts w:asciiTheme="minorHAnsi" w:hAnsiTheme="minorHAnsi"/>
          <w:sz w:val="21"/>
          <w:szCs w:val="22"/>
        </w:rPr>
      </w:pPr>
      <w:r>
        <w:rPr>
          <w:rFonts w:asciiTheme="minorHAnsi" w:hAnsiTheme="minorHAnsi"/>
          <w:sz w:val="21"/>
        </w:rPr>
        <w:t xml:space="preserve"> </w:t>
      </w:r>
      <w:r>
        <w:rPr>
          <w:rFonts w:asciiTheme="minorHAnsi" w:hAnsiTheme="minorHAnsi"/>
          <w:noProof/>
          <w:sz w:val="21"/>
        </w:rPr>
        <w:drawing>
          <wp:inline distT="0" distB="0" distL="0" distR="0">
            <wp:extent cx="4714875" cy="1143000"/>
            <wp:effectExtent l="0" t="0" r="9525" b="0"/>
            <wp:docPr id="907" name="图片 907" descr="江泽民题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7" descr="江泽民题词"/>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714875" cy="1143000"/>
                    </a:xfrm>
                    <a:prstGeom prst="rect">
                      <a:avLst/>
                    </a:prstGeom>
                    <a:noFill/>
                    <a:ln>
                      <a:noFill/>
                    </a:ln>
                  </pic:spPr>
                </pic:pic>
              </a:graphicData>
            </a:graphic>
          </wp:inline>
        </w:drawing>
      </w:r>
    </w:p>
    <w:p w:rsidR="00D42148" w:rsidRDefault="00D42148" w:rsidP="00D42148">
      <w:pPr>
        <w:spacing w:line="240" w:lineRule="auto"/>
        <w:jc w:val="center"/>
        <w:rPr>
          <w:rFonts w:ascii="黑体" w:eastAsia="黑体" w:hAnsiTheme="minorHAnsi"/>
          <w:b/>
          <w:sz w:val="64"/>
          <w:szCs w:val="52"/>
        </w:rPr>
      </w:pPr>
      <w:r>
        <w:rPr>
          <w:rFonts w:ascii="黑体" w:eastAsia="黑体" w:hAnsiTheme="minorHAnsi" w:hint="eastAsia"/>
          <w:b/>
          <w:sz w:val="64"/>
          <w:szCs w:val="52"/>
        </w:rPr>
        <w:t>硕士学位论文</w:t>
      </w:r>
    </w:p>
    <w:p w:rsidR="00D42148" w:rsidRDefault="00D42148" w:rsidP="00D42148">
      <w:pPr>
        <w:spacing w:line="240" w:lineRule="auto"/>
        <w:jc w:val="center"/>
        <w:rPr>
          <w:rFonts w:asciiTheme="minorHAnsi" w:eastAsiaTheme="minorEastAsia" w:hAnsiTheme="minorHAnsi"/>
          <w:sz w:val="21"/>
          <w:szCs w:val="22"/>
        </w:rPr>
      </w:pPr>
    </w:p>
    <w:p w:rsidR="00D42148" w:rsidRDefault="00D42148" w:rsidP="00D42148">
      <w:pPr>
        <w:spacing w:line="240" w:lineRule="auto"/>
        <w:jc w:val="center"/>
        <w:rPr>
          <w:rFonts w:asciiTheme="minorHAnsi" w:hAnsiTheme="minorHAnsi"/>
          <w:sz w:val="21"/>
        </w:rPr>
      </w:pPr>
      <w:r>
        <w:rPr>
          <w:rFonts w:asciiTheme="minorHAnsi" w:hAnsiTheme="minorHAnsi"/>
          <w:noProof/>
          <w:sz w:val="21"/>
        </w:rPr>
        <w:drawing>
          <wp:inline distT="0" distB="0" distL="0" distR="0">
            <wp:extent cx="1114425" cy="1095375"/>
            <wp:effectExtent l="0" t="0" r="9525" b="9525"/>
            <wp:docPr id="901" name="图片 901" descr="x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8" descr="xh"/>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14425" cy="1095375"/>
                    </a:xfrm>
                    <a:prstGeom prst="rect">
                      <a:avLst/>
                    </a:prstGeom>
                    <a:noFill/>
                    <a:ln>
                      <a:noFill/>
                    </a:ln>
                  </pic:spPr>
                </pic:pic>
              </a:graphicData>
            </a:graphic>
          </wp:inline>
        </w:drawing>
      </w:r>
    </w:p>
    <w:p w:rsidR="00D42148" w:rsidRDefault="00D42148" w:rsidP="00D42148">
      <w:pPr>
        <w:spacing w:line="240" w:lineRule="auto"/>
        <w:jc w:val="center"/>
        <w:rPr>
          <w:rFonts w:ascii="黑体" w:eastAsia="黑体" w:hAnsiTheme="minorHAnsi"/>
          <w:b/>
          <w:sz w:val="52"/>
          <w:szCs w:val="52"/>
        </w:rPr>
      </w:pPr>
      <w:r>
        <w:rPr>
          <w:rFonts w:ascii="黑体" w:eastAsia="黑体" w:hAnsiTheme="minorHAnsi" w:hint="eastAsia"/>
          <w:b/>
          <w:sz w:val="52"/>
          <w:szCs w:val="52"/>
        </w:rPr>
        <w:t xml:space="preserve">  </w:t>
      </w:r>
    </w:p>
    <w:p w:rsidR="00D42148" w:rsidRDefault="00D42148" w:rsidP="00D42148">
      <w:pPr>
        <w:spacing w:line="240" w:lineRule="auto"/>
        <w:jc w:val="center"/>
        <w:rPr>
          <w:rFonts w:asciiTheme="minorHAnsi" w:eastAsiaTheme="minorEastAsia" w:hAnsiTheme="minorHAnsi"/>
          <w:b/>
          <w:sz w:val="36"/>
          <w:szCs w:val="32"/>
          <w:u w:val="single"/>
        </w:rPr>
      </w:pPr>
      <w:r>
        <w:rPr>
          <w:rFonts w:asciiTheme="minorHAnsi" w:hAnsiTheme="minorHAnsi" w:hint="eastAsia"/>
          <w:b/>
          <w:sz w:val="36"/>
          <w:szCs w:val="32"/>
        </w:rPr>
        <w:t>题目：</w:t>
      </w:r>
      <w:r>
        <w:rPr>
          <w:rFonts w:asciiTheme="minorHAnsi" w:hAnsiTheme="minorHAnsi" w:hint="eastAsia"/>
          <w:b/>
          <w:sz w:val="36"/>
          <w:szCs w:val="32"/>
          <w:u w:val="single"/>
        </w:rPr>
        <w:t xml:space="preserve"> </w:t>
      </w:r>
      <w:r>
        <w:rPr>
          <w:rFonts w:asciiTheme="minorHAnsi" w:hAnsiTheme="minorHAnsi" w:hint="eastAsia"/>
          <w:b/>
          <w:sz w:val="36"/>
          <w:szCs w:val="32"/>
          <w:u w:val="single"/>
        </w:rPr>
        <w:t>基于微环谐振腔的微分运算研究</w:t>
      </w:r>
      <w:r>
        <w:rPr>
          <w:rFonts w:asciiTheme="minorHAnsi" w:eastAsiaTheme="minorEastAsia" w:hAnsiTheme="minorHAnsi"/>
          <w:b/>
          <w:sz w:val="36"/>
          <w:szCs w:val="32"/>
          <w:u w:val="single"/>
        </w:rPr>
        <w:t xml:space="preserve"> </w:t>
      </w:r>
    </w:p>
    <w:p w:rsidR="00D42148" w:rsidRDefault="00D42148" w:rsidP="00D42148">
      <w:pPr>
        <w:spacing w:line="240" w:lineRule="auto"/>
        <w:ind w:firstLineChars="300" w:firstLine="1084"/>
        <w:rPr>
          <w:rFonts w:asciiTheme="minorHAnsi" w:hAnsiTheme="minorHAnsi"/>
          <w:b/>
          <w:sz w:val="36"/>
          <w:szCs w:val="32"/>
        </w:rPr>
      </w:pPr>
      <w:r>
        <w:rPr>
          <w:rFonts w:asciiTheme="minorHAnsi" w:hAnsiTheme="minorHAnsi"/>
          <w:b/>
          <w:sz w:val="36"/>
          <w:szCs w:val="32"/>
        </w:rPr>
        <w:t xml:space="preserve">    </w:t>
      </w:r>
    </w:p>
    <w:p w:rsidR="00D42148" w:rsidRDefault="00D42148" w:rsidP="00D42148">
      <w:pPr>
        <w:tabs>
          <w:tab w:val="left" w:pos="1680"/>
        </w:tabs>
        <w:spacing w:line="240" w:lineRule="auto"/>
        <w:rPr>
          <w:rFonts w:asciiTheme="minorHAnsi" w:hAnsiTheme="minorHAnsi"/>
          <w:b/>
          <w:sz w:val="28"/>
          <w:szCs w:val="28"/>
          <w:u w:val="single"/>
        </w:rPr>
      </w:pPr>
      <w:r>
        <w:rPr>
          <w:rFonts w:asciiTheme="minorHAnsi" w:hAnsiTheme="minorHAnsi"/>
          <w:b/>
          <w:sz w:val="28"/>
          <w:szCs w:val="28"/>
        </w:rPr>
        <w:tab/>
      </w:r>
      <w:r>
        <w:rPr>
          <w:rFonts w:asciiTheme="minorHAnsi" w:hAnsiTheme="minorHAnsi" w:hint="eastAsia"/>
          <w:b/>
          <w:sz w:val="28"/>
          <w:szCs w:val="28"/>
        </w:rPr>
        <w:t>学</w:t>
      </w:r>
      <w:r>
        <w:rPr>
          <w:rFonts w:asciiTheme="minorHAnsi" w:hAnsiTheme="minorHAnsi"/>
          <w:b/>
          <w:sz w:val="28"/>
          <w:szCs w:val="28"/>
        </w:rPr>
        <w:t xml:space="preserve">    </w:t>
      </w:r>
      <w:r>
        <w:rPr>
          <w:rFonts w:asciiTheme="minorHAnsi" w:hAnsiTheme="minorHAnsi" w:hint="eastAsia"/>
          <w:b/>
          <w:sz w:val="28"/>
          <w:szCs w:val="28"/>
        </w:rPr>
        <w:t>号：</w:t>
      </w:r>
      <w:r>
        <w:rPr>
          <w:rFonts w:asciiTheme="minorHAnsi" w:hAnsiTheme="minorHAnsi"/>
          <w:b/>
          <w:sz w:val="28"/>
          <w:szCs w:val="28"/>
          <w:u w:val="single"/>
        </w:rPr>
        <w:t xml:space="preserve">   2015111695</w:t>
      </w:r>
      <w:r>
        <w:rPr>
          <w:rFonts w:cs="Times New Roman"/>
          <w:b/>
          <w:sz w:val="28"/>
          <w:szCs w:val="28"/>
          <w:u w:val="single"/>
        </w:rPr>
        <w:t xml:space="preserve">  </w:t>
      </w:r>
      <w:r>
        <w:rPr>
          <w:rFonts w:asciiTheme="minorHAnsi" w:hAnsiTheme="minorHAnsi"/>
          <w:b/>
          <w:sz w:val="28"/>
          <w:szCs w:val="28"/>
          <w:u w:val="single"/>
        </w:rPr>
        <w:t xml:space="preserve">    </w:t>
      </w:r>
    </w:p>
    <w:p w:rsidR="00D42148" w:rsidRDefault="00D42148" w:rsidP="00D42148">
      <w:pPr>
        <w:tabs>
          <w:tab w:val="left" w:pos="1680"/>
        </w:tabs>
        <w:spacing w:line="240" w:lineRule="auto"/>
        <w:ind w:firstLineChars="71" w:firstLine="200"/>
        <w:rPr>
          <w:rFonts w:asciiTheme="minorHAnsi" w:hAnsiTheme="minorHAnsi"/>
          <w:b/>
          <w:sz w:val="28"/>
          <w:szCs w:val="28"/>
          <w:u w:val="single"/>
        </w:rPr>
      </w:pPr>
      <w:r>
        <w:rPr>
          <w:rFonts w:asciiTheme="minorHAnsi" w:hAnsiTheme="minorHAnsi"/>
          <w:b/>
          <w:sz w:val="28"/>
          <w:szCs w:val="28"/>
        </w:rPr>
        <w:tab/>
      </w:r>
      <w:r>
        <w:rPr>
          <w:rFonts w:asciiTheme="minorHAnsi" w:hAnsiTheme="minorHAnsi" w:hint="eastAsia"/>
          <w:b/>
          <w:sz w:val="28"/>
          <w:szCs w:val="28"/>
        </w:rPr>
        <w:t>姓</w:t>
      </w:r>
      <w:r>
        <w:rPr>
          <w:rFonts w:asciiTheme="minorHAnsi" w:hAnsiTheme="minorHAnsi"/>
          <w:b/>
          <w:sz w:val="28"/>
          <w:szCs w:val="28"/>
        </w:rPr>
        <w:t xml:space="preserve">    </w:t>
      </w:r>
      <w:r>
        <w:rPr>
          <w:rFonts w:asciiTheme="minorHAnsi" w:hAnsiTheme="minorHAnsi" w:hint="eastAsia"/>
          <w:b/>
          <w:sz w:val="28"/>
          <w:szCs w:val="28"/>
        </w:rPr>
        <w:t>名：</w:t>
      </w:r>
      <w:r>
        <w:rPr>
          <w:rFonts w:asciiTheme="minorHAnsi" w:hAnsiTheme="minorHAnsi"/>
          <w:b/>
          <w:sz w:val="28"/>
          <w:szCs w:val="28"/>
          <w:u w:val="single"/>
        </w:rPr>
        <w:t xml:space="preserve">    </w:t>
      </w:r>
      <w:r w:rsidR="002B351E">
        <w:rPr>
          <w:rFonts w:asciiTheme="minorHAnsi" w:hAnsiTheme="minorHAnsi" w:hint="eastAsia"/>
          <w:b/>
          <w:sz w:val="28"/>
          <w:szCs w:val="28"/>
          <w:u w:val="single"/>
        </w:rPr>
        <w:t>高增礼</w:t>
      </w:r>
      <w:r>
        <w:rPr>
          <w:rFonts w:asciiTheme="minorHAnsi" w:hAnsiTheme="minorHAnsi"/>
          <w:b/>
          <w:sz w:val="28"/>
          <w:szCs w:val="28"/>
          <w:u w:val="single"/>
        </w:rPr>
        <w:t xml:space="preserve">          </w:t>
      </w:r>
    </w:p>
    <w:p w:rsidR="00D42148" w:rsidRDefault="00D42148" w:rsidP="00D42148">
      <w:pPr>
        <w:tabs>
          <w:tab w:val="left" w:pos="1680"/>
        </w:tabs>
        <w:spacing w:line="240" w:lineRule="auto"/>
        <w:ind w:firstLineChars="71" w:firstLine="200"/>
        <w:rPr>
          <w:rFonts w:asciiTheme="minorHAnsi" w:hAnsiTheme="minorHAnsi"/>
          <w:b/>
          <w:sz w:val="28"/>
          <w:szCs w:val="28"/>
          <w:u w:val="single"/>
        </w:rPr>
      </w:pPr>
      <w:r>
        <w:rPr>
          <w:rFonts w:asciiTheme="minorHAnsi" w:hAnsiTheme="minorHAnsi"/>
          <w:b/>
          <w:sz w:val="28"/>
          <w:szCs w:val="28"/>
        </w:rPr>
        <w:tab/>
      </w:r>
      <w:r>
        <w:rPr>
          <w:rFonts w:asciiTheme="minorHAnsi" w:hAnsiTheme="minorHAnsi" w:hint="eastAsia"/>
          <w:b/>
          <w:sz w:val="28"/>
          <w:szCs w:val="28"/>
        </w:rPr>
        <w:t>专</w:t>
      </w:r>
      <w:r>
        <w:rPr>
          <w:rFonts w:asciiTheme="minorHAnsi" w:hAnsiTheme="minorHAnsi"/>
          <w:b/>
          <w:sz w:val="28"/>
          <w:szCs w:val="28"/>
        </w:rPr>
        <w:t xml:space="preserve">    </w:t>
      </w:r>
      <w:r>
        <w:rPr>
          <w:rFonts w:asciiTheme="minorHAnsi" w:hAnsiTheme="minorHAnsi" w:hint="eastAsia"/>
          <w:b/>
          <w:sz w:val="28"/>
          <w:szCs w:val="28"/>
        </w:rPr>
        <w:t>业：</w:t>
      </w:r>
      <w:r>
        <w:rPr>
          <w:rFonts w:asciiTheme="minorHAnsi" w:hAnsiTheme="minorHAnsi"/>
          <w:b/>
          <w:sz w:val="28"/>
          <w:szCs w:val="28"/>
          <w:u w:val="single"/>
        </w:rPr>
        <w:t xml:space="preserve">   </w:t>
      </w:r>
      <w:r w:rsidR="002B351E">
        <w:rPr>
          <w:rFonts w:asciiTheme="minorHAnsi" w:hAnsiTheme="minorHAnsi" w:hint="eastAsia"/>
          <w:b/>
          <w:sz w:val="28"/>
          <w:szCs w:val="28"/>
          <w:u w:val="single"/>
        </w:rPr>
        <w:t>光学工程</w:t>
      </w:r>
      <w:r w:rsidR="002B351E">
        <w:rPr>
          <w:rFonts w:asciiTheme="minorHAnsi" w:hAnsiTheme="minorHAnsi" w:hint="eastAsia"/>
          <w:b/>
          <w:sz w:val="28"/>
          <w:szCs w:val="28"/>
          <w:u w:val="single"/>
        </w:rPr>
        <w:t xml:space="preserve">   </w:t>
      </w:r>
      <w:r>
        <w:rPr>
          <w:rFonts w:asciiTheme="minorHAnsi" w:hAnsiTheme="minorHAnsi"/>
          <w:b/>
          <w:sz w:val="28"/>
          <w:szCs w:val="28"/>
          <w:u w:val="single"/>
        </w:rPr>
        <w:t xml:space="preserve">      </w:t>
      </w:r>
    </w:p>
    <w:p w:rsidR="00D42148" w:rsidRDefault="00D42148" w:rsidP="00D42148">
      <w:pPr>
        <w:tabs>
          <w:tab w:val="left" w:pos="1680"/>
        </w:tabs>
        <w:spacing w:line="240" w:lineRule="auto"/>
        <w:ind w:firstLineChars="71" w:firstLine="200"/>
        <w:rPr>
          <w:rFonts w:asciiTheme="minorHAnsi" w:hAnsiTheme="minorHAnsi"/>
          <w:b/>
          <w:sz w:val="28"/>
          <w:szCs w:val="28"/>
          <w:u w:val="single"/>
        </w:rPr>
      </w:pPr>
      <w:r>
        <w:rPr>
          <w:rFonts w:asciiTheme="minorHAnsi" w:hAnsiTheme="minorHAnsi"/>
          <w:b/>
          <w:sz w:val="28"/>
          <w:szCs w:val="28"/>
        </w:rPr>
        <w:tab/>
      </w:r>
      <w:r>
        <w:rPr>
          <w:rFonts w:asciiTheme="minorHAnsi" w:hAnsiTheme="minorHAnsi" w:hint="eastAsia"/>
          <w:b/>
          <w:sz w:val="28"/>
          <w:szCs w:val="28"/>
        </w:rPr>
        <w:t>导</w:t>
      </w:r>
      <w:r>
        <w:rPr>
          <w:rFonts w:asciiTheme="minorHAnsi" w:hAnsiTheme="minorHAnsi"/>
          <w:b/>
          <w:sz w:val="28"/>
          <w:szCs w:val="28"/>
        </w:rPr>
        <w:t xml:space="preserve">    </w:t>
      </w:r>
      <w:r>
        <w:rPr>
          <w:rFonts w:asciiTheme="minorHAnsi" w:hAnsiTheme="minorHAnsi" w:hint="eastAsia"/>
          <w:b/>
          <w:sz w:val="28"/>
          <w:szCs w:val="28"/>
        </w:rPr>
        <w:t>师：</w:t>
      </w:r>
      <w:r>
        <w:rPr>
          <w:rFonts w:asciiTheme="minorHAnsi" w:hAnsiTheme="minorHAnsi"/>
          <w:b/>
          <w:sz w:val="28"/>
          <w:szCs w:val="28"/>
          <w:u w:val="single"/>
        </w:rPr>
        <w:t xml:space="preserve">    </w:t>
      </w:r>
      <w:r>
        <w:rPr>
          <w:rFonts w:asciiTheme="minorHAnsi" w:hAnsiTheme="minorHAnsi" w:hint="eastAsia"/>
          <w:b/>
          <w:sz w:val="28"/>
          <w:szCs w:val="28"/>
          <w:u w:val="single"/>
        </w:rPr>
        <w:t>王葵如</w:t>
      </w:r>
      <w:r>
        <w:rPr>
          <w:rFonts w:asciiTheme="minorHAnsi" w:hAnsiTheme="minorHAnsi"/>
          <w:b/>
          <w:sz w:val="28"/>
          <w:szCs w:val="28"/>
          <w:u w:val="single"/>
        </w:rPr>
        <w:t xml:space="preserve">             </w:t>
      </w:r>
    </w:p>
    <w:p w:rsidR="00D42148" w:rsidRDefault="00D42148" w:rsidP="00D42148">
      <w:pPr>
        <w:tabs>
          <w:tab w:val="left" w:pos="1680"/>
        </w:tabs>
        <w:spacing w:line="240" w:lineRule="auto"/>
        <w:ind w:firstLineChars="71" w:firstLine="200"/>
        <w:rPr>
          <w:rFonts w:asciiTheme="minorHAnsi" w:hAnsiTheme="minorHAnsi"/>
          <w:b/>
          <w:sz w:val="28"/>
          <w:szCs w:val="28"/>
          <w:u w:val="single"/>
        </w:rPr>
      </w:pPr>
      <w:r>
        <w:rPr>
          <w:rFonts w:asciiTheme="minorHAnsi" w:hAnsiTheme="minorHAnsi"/>
          <w:b/>
          <w:sz w:val="28"/>
          <w:szCs w:val="28"/>
        </w:rPr>
        <w:tab/>
      </w:r>
      <w:r>
        <w:rPr>
          <w:rFonts w:asciiTheme="minorHAnsi" w:hAnsiTheme="minorHAnsi" w:hint="eastAsia"/>
          <w:b/>
          <w:sz w:val="28"/>
          <w:szCs w:val="28"/>
        </w:rPr>
        <w:t>学</w:t>
      </w:r>
      <w:r>
        <w:rPr>
          <w:rFonts w:asciiTheme="minorHAnsi" w:hAnsiTheme="minorHAnsi"/>
          <w:b/>
          <w:sz w:val="28"/>
          <w:szCs w:val="28"/>
        </w:rPr>
        <w:t xml:space="preserve">    </w:t>
      </w:r>
      <w:r>
        <w:rPr>
          <w:rFonts w:asciiTheme="minorHAnsi" w:hAnsiTheme="minorHAnsi" w:hint="eastAsia"/>
          <w:b/>
          <w:sz w:val="28"/>
          <w:szCs w:val="28"/>
        </w:rPr>
        <w:t>院：</w:t>
      </w:r>
      <w:r>
        <w:rPr>
          <w:rFonts w:asciiTheme="minorHAnsi" w:hAnsiTheme="minorHAnsi" w:hint="eastAsia"/>
          <w:b/>
          <w:sz w:val="28"/>
          <w:szCs w:val="28"/>
          <w:u w:val="single"/>
        </w:rPr>
        <w:t>信息光子学与光通信研究院</w:t>
      </w:r>
    </w:p>
    <w:p w:rsidR="00D42148" w:rsidRDefault="00D42148" w:rsidP="00D42148">
      <w:pPr>
        <w:spacing w:line="240" w:lineRule="auto"/>
        <w:ind w:firstLineChars="890" w:firstLine="2502"/>
        <w:rPr>
          <w:rFonts w:asciiTheme="minorHAnsi" w:hAnsiTheme="minorHAnsi"/>
          <w:b/>
          <w:sz w:val="28"/>
          <w:szCs w:val="28"/>
          <w:u w:val="single"/>
        </w:rPr>
      </w:pPr>
    </w:p>
    <w:p w:rsidR="00D42148" w:rsidRDefault="002B351E" w:rsidP="00D42148">
      <w:pPr>
        <w:spacing w:line="240" w:lineRule="auto"/>
        <w:ind w:firstLineChars="1121" w:firstLine="3151"/>
        <w:rPr>
          <w:rFonts w:cs="Times New Roman"/>
          <w:b/>
          <w:sz w:val="28"/>
          <w:szCs w:val="28"/>
        </w:rPr>
      </w:pPr>
      <w:r>
        <w:rPr>
          <w:rFonts w:cs="Times New Roman"/>
          <w:b/>
          <w:sz w:val="28"/>
          <w:szCs w:val="28"/>
        </w:rPr>
        <w:t>2017</w:t>
      </w:r>
      <w:r w:rsidR="00D42148">
        <w:rPr>
          <w:rFonts w:cs="Times New Roman" w:hint="eastAsia"/>
          <w:b/>
          <w:sz w:val="28"/>
          <w:szCs w:val="28"/>
        </w:rPr>
        <w:t>年</w:t>
      </w:r>
      <w:r w:rsidR="00D42148">
        <w:rPr>
          <w:rFonts w:cs="Times New Roman"/>
          <w:b/>
          <w:sz w:val="28"/>
          <w:szCs w:val="28"/>
        </w:rPr>
        <w:t xml:space="preserve"> </w:t>
      </w:r>
      <w:r>
        <w:rPr>
          <w:rFonts w:cs="Times New Roman"/>
          <w:b/>
          <w:sz w:val="28"/>
          <w:szCs w:val="28"/>
        </w:rPr>
        <w:t>12</w:t>
      </w:r>
      <w:r w:rsidR="00D42148">
        <w:rPr>
          <w:rFonts w:cs="Times New Roman" w:hint="eastAsia"/>
          <w:b/>
          <w:sz w:val="28"/>
          <w:szCs w:val="28"/>
        </w:rPr>
        <w:t>月</w:t>
      </w:r>
      <w:r w:rsidR="00D42148">
        <w:rPr>
          <w:rFonts w:cs="Times New Roman"/>
          <w:b/>
          <w:sz w:val="28"/>
          <w:szCs w:val="28"/>
        </w:rPr>
        <w:t xml:space="preserve"> 07 </w:t>
      </w:r>
      <w:r w:rsidR="00D42148">
        <w:rPr>
          <w:rFonts w:cs="Times New Roman" w:hint="eastAsia"/>
          <w:b/>
          <w:sz w:val="28"/>
          <w:szCs w:val="28"/>
        </w:rPr>
        <w:t>日</w:t>
      </w:r>
    </w:p>
    <w:p w:rsidR="00D42148" w:rsidRDefault="00D42148" w:rsidP="00D42148">
      <w:pPr>
        <w:spacing w:line="240" w:lineRule="auto"/>
        <w:ind w:firstLineChars="1490" w:firstLine="4188"/>
        <w:rPr>
          <w:rFonts w:cs="Times New Roman"/>
          <w:b/>
          <w:sz w:val="28"/>
          <w:szCs w:val="28"/>
        </w:rPr>
      </w:pPr>
    </w:p>
    <w:p w:rsidR="00D42148" w:rsidRDefault="00D42148" w:rsidP="00D42148">
      <w:pPr>
        <w:ind w:firstLine="643"/>
        <w:jc w:val="center"/>
        <w:rPr>
          <w:rFonts w:ascii="Time New Roman" w:eastAsiaTheme="minorEastAsia" w:hAnsiTheme="minorHAnsi"/>
          <w:b/>
          <w:sz w:val="32"/>
          <w:szCs w:val="32"/>
        </w:rPr>
      </w:pPr>
    </w:p>
    <w:p w:rsidR="00D42148" w:rsidRDefault="00D42148" w:rsidP="00D42148">
      <w:pPr>
        <w:widowControl/>
        <w:spacing w:line="240" w:lineRule="auto"/>
        <w:jc w:val="left"/>
        <w:rPr>
          <w:rFonts w:ascii="Time New Roman" w:hAnsiTheme="minorHAnsi"/>
          <w:b/>
          <w:sz w:val="32"/>
          <w:szCs w:val="32"/>
        </w:rPr>
      </w:pPr>
      <w:r>
        <w:rPr>
          <w:rFonts w:ascii="Time New Roman" w:hAnsiTheme="minorHAnsi"/>
          <w:b/>
          <w:kern w:val="0"/>
          <w:sz w:val="32"/>
          <w:szCs w:val="32"/>
        </w:rPr>
        <w:br w:type="page"/>
      </w:r>
    </w:p>
    <w:p w:rsidR="00D42148" w:rsidRDefault="00D42148" w:rsidP="00D42148">
      <w:pPr>
        <w:ind w:firstLine="643"/>
        <w:jc w:val="center"/>
        <w:rPr>
          <w:rFonts w:ascii="Time New Roman" w:hAnsi="Time New Roman" w:hint="eastAsia"/>
          <w:b/>
          <w:sz w:val="32"/>
          <w:szCs w:val="32"/>
        </w:rPr>
      </w:pPr>
      <w:r>
        <w:rPr>
          <w:rFonts w:ascii="Time New Roman" w:hAnsiTheme="minorHAnsi" w:hint="eastAsia"/>
          <w:b/>
          <w:sz w:val="32"/>
          <w:szCs w:val="32"/>
        </w:rPr>
        <w:lastRenderedPageBreak/>
        <w:t>独创性（或创新性）声明</w:t>
      </w:r>
    </w:p>
    <w:p w:rsidR="00D42148" w:rsidRDefault="00D42148" w:rsidP="00D42148">
      <w:pPr>
        <w:ind w:firstLine="480"/>
        <w:rPr>
          <w:rFonts w:asciiTheme="minorHAnsi" w:hAnsi="Time New Roman" w:hint="eastAsia"/>
        </w:rPr>
      </w:pPr>
      <w:r>
        <w:rPr>
          <w:rFonts w:asciiTheme="minorHAnsi" w:hAnsiTheme="minorHAnsi" w:hint="eastAsia"/>
        </w:rPr>
        <w:t>本人声明所呈交的论文是本人在导师指导下进行的研究工作及取得的研究成果。尽我所知，除了文中特别加以标注和致谢中所罗列的内容以外，论文中不包含其他人已经发表或撰写过的研究成果，也不包含为获得北京邮电大学或其他教育机构的学位或证书而使用过的材料。与我一同工作的同志对本研究所做的任何贡献均已在论文中作了明确的说明并表示了谢意。</w:t>
      </w:r>
    </w:p>
    <w:p w:rsidR="00D42148" w:rsidRDefault="00D42148" w:rsidP="00D42148">
      <w:pPr>
        <w:ind w:firstLine="480"/>
        <w:rPr>
          <w:rFonts w:ascii="Time New Roman" w:hAnsiTheme="minorHAnsi"/>
        </w:rPr>
      </w:pPr>
      <w:r>
        <w:rPr>
          <w:rFonts w:ascii="Time New Roman" w:hAnsiTheme="minorHAnsi" w:hint="eastAsia"/>
        </w:rPr>
        <w:t>申请学位论文与资料若有不实之处，本人承担一切相关责任。</w:t>
      </w:r>
    </w:p>
    <w:p w:rsidR="00D42148" w:rsidRDefault="00D42148" w:rsidP="00D42148">
      <w:pPr>
        <w:ind w:firstLine="480"/>
        <w:rPr>
          <w:rFonts w:ascii="Time New Roman" w:hAnsi="Time New Roman" w:hint="eastAsia"/>
        </w:rPr>
      </w:pPr>
    </w:p>
    <w:p w:rsidR="00D42148" w:rsidRDefault="00D42148" w:rsidP="00D42148">
      <w:pPr>
        <w:ind w:firstLine="480"/>
        <w:rPr>
          <w:rFonts w:ascii="Time New Roman" w:hAnsi="Time New Roman" w:hint="eastAsia"/>
        </w:rPr>
      </w:pPr>
      <w:r>
        <w:rPr>
          <w:rFonts w:ascii="Time New Roman" w:hAnsiTheme="minorHAnsi" w:hint="eastAsia"/>
        </w:rPr>
        <w:t>本人签名：</w:t>
      </w:r>
      <w:r>
        <w:rPr>
          <w:rFonts w:ascii="Time New Roman" w:hAnsi="Time New Roman"/>
          <w:u w:val="single"/>
        </w:rPr>
        <w:t xml:space="preserve">                  </w:t>
      </w:r>
      <w:r>
        <w:rPr>
          <w:rFonts w:ascii="Time New Roman" w:hAnsi="Time New Roman"/>
        </w:rPr>
        <w:t xml:space="preserve">    </w:t>
      </w:r>
      <w:r>
        <w:rPr>
          <w:rFonts w:ascii="Time New Roman" w:hAnsiTheme="minorHAnsi" w:hint="eastAsia"/>
        </w:rPr>
        <w:t>日期：</w:t>
      </w:r>
      <w:r>
        <w:rPr>
          <w:rFonts w:ascii="Time New Roman" w:hAnsi="Time New Roman"/>
          <w:u w:val="single"/>
        </w:rPr>
        <w:t xml:space="preserve">                    </w:t>
      </w:r>
    </w:p>
    <w:p w:rsidR="00D42148" w:rsidRDefault="00D42148" w:rsidP="00D42148">
      <w:pPr>
        <w:ind w:firstLine="480"/>
        <w:rPr>
          <w:rFonts w:ascii="Time New Roman" w:hAnsi="Time New Roman" w:hint="eastAsia"/>
        </w:rPr>
      </w:pPr>
    </w:p>
    <w:p w:rsidR="00D42148" w:rsidRDefault="00D42148" w:rsidP="00D42148">
      <w:pPr>
        <w:ind w:firstLine="480"/>
        <w:rPr>
          <w:rFonts w:ascii="Time New Roman" w:hAnsi="Time New Roman" w:hint="eastAsia"/>
          <w:sz w:val="21"/>
          <w:szCs w:val="22"/>
        </w:rPr>
      </w:pPr>
    </w:p>
    <w:p w:rsidR="00D42148" w:rsidRDefault="00D42148" w:rsidP="00D42148">
      <w:pPr>
        <w:ind w:firstLine="480"/>
        <w:rPr>
          <w:rFonts w:ascii="Time New Roman" w:hAnsi="Time New Roman" w:hint="eastAsia"/>
          <w:sz w:val="21"/>
        </w:rPr>
      </w:pPr>
    </w:p>
    <w:p w:rsidR="00D42148" w:rsidRDefault="00D42148" w:rsidP="00D42148">
      <w:pPr>
        <w:ind w:firstLine="480"/>
        <w:rPr>
          <w:rFonts w:ascii="Time New Roman" w:hAnsi="Time New Roman" w:hint="eastAsia"/>
          <w:sz w:val="21"/>
        </w:rPr>
      </w:pPr>
    </w:p>
    <w:p w:rsidR="00D42148" w:rsidRDefault="00D42148" w:rsidP="00D42148">
      <w:pPr>
        <w:ind w:firstLine="480"/>
        <w:rPr>
          <w:rFonts w:ascii="Time New Roman" w:hAnsi="Time New Roman" w:hint="eastAsia"/>
          <w:sz w:val="21"/>
        </w:rPr>
      </w:pPr>
    </w:p>
    <w:p w:rsidR="00D42148" w:rsidRDefault="00D42148" w:rsidP="00D42148">
      <w:pPr>
        <w:ind w:firstLine="480"/>
        <w:rPr>
          <w:rFonts w:ascii="Time New Roman" w:hAnsi="Time New Roman" w:hint="eastAsia"/>
          <w:sz w:val="21"/>
        </w:rPr>
      </w:pPr>
    </w:p>
    <w:p w:rsidR="00D42148" w:rsidRDefault="00D42148" w:rsidP="00D42148">
      <w:pPr>
        <w:ind w:firstLine="643"/>
        <w:jc w:val="center"/>
        <w:rPr>
          <w:rFonts w:ascii="Time New Roman" w:hAnsi="Time New Roman" w:hint="eastAsia"/>
          <w:b/>
          <w:sz w:val="32"/>
          <w:szCs w:val="32"/>
        </w:rPr>
      </w:pPr>
      <w:r>
        <w:rPr>
          <w:rFonts w:ascii="Time New Roman" w:hAnsiTheme="minorHAnsi" w:hint="eastAsia"/>
          <w:b/>
          <w:sz w:val="32"/>
          <w:szCs w:val="32"/>
        </w:rPr>
        <w:t>关于论文使用授权的说明</w:t>
      </w:r>
    </w:p>
    <w:p w:rsidR="00D42148" w:rsidRDefault="00D42148" w:rsidP="00D42148">
      <w:pPr>
        <w:ind w:firstLine="480"/>
        <w:rPr>
          <w:rFonts w:ascii="Time New Roman" w:hAnsi="Time New Roman" w:hint="eastAsia"/>
        </w:rPr>
      </w:pPr>
      <w:r>
        <w:rPr>
          <w:rFonts w:ascii="Time New Roman" w:hAnsi="Calibri" w:hint="eastAsia"/>
        </w:rPr>
        <w:t>学位论文作者完全了解北京邮电大学有关保留和使用学位论文的规定，即：研究生在校攻读学位期间论文工作的知识产权单位属北京邮电大学。学校有权保留并向国家有关部门或机构送交论文的复印件和磁盘，允许学位论文被查阅和借阅；学校可以公布学位论文的全部或部分内容，可以允许采用影印、缩印或其它复制手段保存、汇编学位论文。（保密的学位论文在解密后遵守此规定）</w:t>
      </w:r>
    </w:p>
    <w:p w:rsidR="00D42148" w:rsidRDefault="00D42148" w:rsidP="00D42148">
      <w:pPr>
        <w:ind w:firstLine="480"/>
        <w:rPr>
          <w:rFonts w:ascii="Time New Roman" w:hAnsiTheme="minorHAnsi"/>
        </w:rPr>
      </w:pPr>
      <w:r>
        <w:rPr>
          <w:rFonts w:ascii="Time New Roman" w:hAnsiTheme="minorHAnsi" w:hint="eastAsia"/>
        </w:rPr>
        <w:t>本学位论文不属于保密范围，适用本授权书。</w:t>
      </w:r>
    </w:p>
    <w:p w:rsidR="00D42148" w:rsidRDefault="00D42148" w:rsidP="00D42148">
      <w:pPr>
        <w:ind w:firstLine="480"/>
        <w:rPr>
          <w:rFonts w:ascii="Time New Roman" w:hAnsi="Time New Roman" w:hint="eastAsia"/>
        </w:rPr>
      </w:pPr>
    </w:p>
    <w:p w:rsidR="00D42148" w:rsidRDefault="00D42148" w:rsidP="00D42148">
      <w:pPr>
        <w:ind w:firstLine="480"/>
        <w:rPr>
          <w:rFonts w:ascii="Time New Roman" w:hAnsi="Time New Roman" w:hint="eastAsia"/>
          <w:u w:val="single"/>
        </w:rPr>
      </w:pPr>
      <w:r>
        <w:rPr>
          <w:rFonts w:ascii="Time New Roman" w:hAnsiTheme="minorHAnsi" w:hint="eastAsia"/>
        </w:rPr>
        <w:t>本人签名：</w:t>
      </w:r>
      <w:r>
        <w:rPr>
          <w:rFonts w:ascii="Time New Roman" w:hAnsi="Time New Roman"/>
          <w:u w:val="single"/>
        </w:rPr>
        <w:t xml:space="preserve">                   </w:t>
      </w:r>
      <w:r>
        <w:rPr>
          <w:rFonts w:ascii="Time New Roman" w:hAnsi="Time New Roman"/>
        </w:rPr>
        <w:t xml:space="preserve">    </w:t>
      </w:r>
      <w:r>
        <w:rPr>
          <w:rFonts w:ascii="Time New Roman" w:hAnsiTheme="minorHAnsi" w:hint="eastAsia"/>
        </w:rPr>
        <w:t>日期：</w:t>
      </w:r>
      <w:r>
        <w:rPr>
          <w:rFonts w:ascii="Time New Roman" w:hAnsi="Time New Roman"/>
          <w:u w:val="single"/>
        </w:rPr>
        <w:t xml:space="preserve">                   </w:t>
      </w:r>
    </w:p>
    <w:p w:rsidR="00D42148" w:rsidRDefault="00D42148" w:rsidP="00D42148">
      <w:pPr>
        <w:ind w:firstLine="480"/>
        <w:rPr>
          <w:rFonts w:ascii="Time New Roman" w:hAnsi="Time New Roman" w:hint="eastAsia"/>
        </w:rPr>
      </w:pPr>
    </w:p>
    <w:p w:rsidR="00D42148" w:rsidRDefault="00D42148" w:rsidP="00D42148">
      <w:pPr>
        <w:ind w:firstLine="480"/>
        <w:rPr>
          <w:rFonts w:ascii="Time New Roman" w:hAnsi="Time New Roman" w:hint="eastAsia"/>
          <w:u w:val="single"/>
        </w:rPr>
      </w:pPr>
      <w:r>
        <w:rPr>
          <w:rFonts w:ascii="Time New Roman" w:hAnsiTheme="minorHAnsi" w:hint="eastAsia"/>
        </w:rPr>
        <w:t>导师签名：</w:t>
      </w:r>
      <w:r>
        <w:rPr>
          <w:rFonts w:ascii="Time New Roman" w:hAnsi="Time New Roman"/>
          <w:u w:val="single"/>
        </w:rPr>
        <w:t xml:space="preserve">                   </w:t>
      </w:r>
      <w:r>
        <w:rPr>
          <w:rFonts w:ascii="Time New Roman" w:hAnsi="Time New Roman"/>
        </w:rPr>
        <w:t xml:space="preserve">    </w:t>
      </w:r>
      <w:r>
        <w:rPr>
          <w:rFonts w:ascii="Time New Roman" w:hAnsiTheme="minorHAnsi" w:hint="eastAsia"/>
        </w:rPr>
        <w:t>日期：</w:t>
      </w:r>
      <w:r>
        <w:rPr>
          <w:rFonts w:ascii="Time New Roman" w:hAnsi="Time New Roman"/>
          <w:u w:val="single"/>
        </w:rPr>
        <w:t xml:space="preserve">                   </w:t>
      </w:r>
    </w:p>
    <w:p w:rsidR="00D42148" w:rsidRDefault="00D42148" w:rsidP="00D42148">
      <w:pPr>
        <w:spacing w:line="240" w:lineRule="auto"/>
        <w:ind w:firstLineChars="1490" w:firstLine="3576"/>
        <w:rPr>
          <w:rFonts w:cs="Times New Roman"/>
        </w:rPr>
      </w:pPr>
    </w:p>
    <w:p w:rsidR="00D42148" w:rsidRDefault="00D42148" w:rsidP="00D42148">
      <w:pPr>
        <w:pStyle w:val="a7"/>
        <w:rPr>
          <w:szCs w:val="22"/>
        </w:rPr>
      </w:pPr>
    </w:p>
    <w:p w:rsidR="00D42148" w:rsidRDefault="00D42148" w:rsidP="00D42148">
      <w:pPr>
        <w:pStyle w:val="a7"/>
      </w:pPr>
    </w:p>
    <w:p w:rsidR="00D42148" w:rsidRDefault="00D42148" w:rsidP="00D42148">
      <w:pPr>
        <w:pStyle w:val="a7"/>
      </w:pPr>
    </w:p>
    <w:p w:rsidR="00D42148" w:rsidRDefault="00D42148" w:rsidP="00D42148">
      <w:pPr>
        <w:pStyle w:val="a7"/>
      </w:pPr>
    </w:p>
    <w:p w:rsidR="00D42148" w:rsidRDefault="00D42148" w:rsidP="00D42148">
      <w:pPr>
        <w:pStyle w:val="a7"/>
      </w:pPr>
    </w:p>
    <w:p w:rsidR="00D42148" w:rsidRDefault="00D42148" w:rsidP="00D42148">
      <w:pPr>
        <w:pStyle w:val="a7"/>
      </w:pPr>
    </w:p>
    <w:p w:rsidR="00D42148" w:rsidRDefault="00D42148" w:rsidP="00D42148">
      <w:pPr>
        <w:pStyle w:val="a7"/>
      </w:pPr>
    </w:p>
    <w:p w:rsidR="00D42148" w:rsidRDefault="00D42148" w:rsidP="00D42148">
      <w:pPr>
        <w:pStyle w:val="a7"/>
      </w:pPr>
    </w:p>
    <w:p w:rsidR="00D42148" w:rsidRDefault="00D42148" w:rsidP="00D42148">
      <w:pPr>
        <w:pStyle w:val="a7"/>
      </w:pPr>
    </w:p>
    <w:p w:rsidR="00D42148" w:rsidRDefault="00D42148" w:rsidP="00D42148">
      <w:pPr>
        <w:pStyle w:val="a7"/>
      </w:pPr>
    </w:p>
    <w:p w:rsidR="00D42148" w:rsidRDefault="00D42148" w:rsidP="00D42148">
      <w:pPr>
        <w:pStyle w:val="a7"/>
      </w:pPr>
    </w:p>
    <w:p w:rsidR="00D42148" w:rsidRDefault="00D42148" w:rsidP="00D42148">
      <w:pPr>
        <w:pStyle w:val="a7"/>
      </w:pPr>
    </w:p>
    <w:p w:rsidR="00D42148" w:rsidRDefault="00D42148" w:rsidP="00D42148">
      <w:pPr>
        <w:pStyle w:val="a7"/>
      </w:pPr>
    </w:p>
    <w:p w:rsidR="00D42148" w:rsidRDefault="00D42148" w:rsidP="00D42148">
      <w:pPr>
        <w:widowControl/>
        <w:spacing w:line="240" w:lineRule="auto"/>
        <w:jc w:val="left"/>
        <w:rPr>
          <w:rFonts w:ascii="黑体" w:eastAsia="黑体" w:hAnsi="黑体"/>
          <w:kern w:val="0"/>
          <w:sz w:val="32"/>
          <w:szCs w:val="32"/>
        </w:rPr>
        <w:sectPr w:rsidR="00D42148">
          <w:footerReference w:type="default" r:id="rId10"/>
          <w:pgSz w:w="11906" w:h="16838"/>
          <w:pgMar w:top="1440" w:right="1800" w:bottom="1440" w:left="1800" w:header="851" w:footer="624" w:gutter="0"/>
          <w:pgNumType w:fmt="upperRoman"/>
          <w:cols w:space="720"/>
          <w:docGrid w:type="lines" w:linePitch="326"/>
        </w:sectPr>
      </w:pPr>
    </w:p>
    <w:p w:rsidR="00D42148" w:rsidRDefault="005A1CFE" w:rsidP="00D42148">
      <w:pPr>
        <w:ind w:firstLineChars="100" w:firstLine="320"/>
        <w:jc w:val="center"/>
        <w:rPr>
          <w:rFonts w:ascii="黑体" w:eastAsia="黑体" w:hAnsi="黑体"/>
          <w:sz w:val="32"/>
          <w:szCs w:val="32"/>
        </w:rPr>
      </w:pPr>
      <w:r>
        <w:rPr>
          <w:rFonts w:ascii="黑体" w:eastAsia="黑体" w:hAnsi="黑体" w:hint="eastAsia"/>
          <w:sz w:val="32"/>
          <w:szCs w:val="32"/>
        </w:rPr>
        <w:lastRenderedPageBreak/>
        <w:t>基于微环谐振腔的微分运算研究</w:t>
      </w:r>
    </w:p>
    <w:p w:rsidR="00D42148" w:rsidRDefault="00D42148" w:rsidP="00D42148">
      <w:pPr>
        <w:rPr>
          <w:b/>
          <w:sz w:val="32"/>
          <w:szCs w:val="32"/>
        </w:rPr>
      </w:pPr>
    </w:p>
    <w:p w:rsidR="001C3175" w:rsidRDefault="00D42148" w:rsidP="00765F48">
      <w:pPr>
        <w:pStyle w:val="1"/>
        <w:ind w:firstLine="600"/>
        <w:rPr>
          <w:sz w:val="30"/>
          <w:szCs w:val="30"/>
        </w:rPr>
      </w:pPr>
      <w:bookmarkStart w:id="0" w:name="_Toc501121501"/>
      <w:r>
        <w:rPr>
          <w:rFonts w:hint="eastAsia"/>
          <w:sz w:val="30"/>
          <w:szCs w:val="30"/>
        </w:rPr>
        <w:t>摘</w:t>
      </w:r>
      <w:r>
        <w:rPr>
          <w:sz w:val="30"/>
          <w:szCs w:val="30"/>
        </w:rPr>
        <w:t xml:space="preserve">  </w:t>
      </w:r>
      <w:r>
        <w:rPr>
          <w:rFonts w:hint="eastAsia"/>
          <w:sz w:val="30"/>
          <w:szCs w:val="30"/>
        </w:rPr>
        <w:t>要</w:t>
      </w:r>
      <w:bookmarkEnd w:id="0"/>
    </w:p>
    <w:p w:rsidR="00765F48" w:rsidRPr="00765F48" w:rsidRDefault="00765F48" w:rsidP="00765F48"/>
    <w:p w:rsidR="001C3175" w:rsidRPr="003E7590" w:rsidRDefault="001C3175" w:rsidP="00F60F95">
      <w:pPr>
        <w:ind w:firstLine="420"/>
        <w:rPr>
          <w:sz w:val="28"/>
          <w:szCs w:val="28"/>
        </w:rPr>
      </w:pPr>
      <w:r w:rsidRPr="003E7590">
        <w:rPr>
          <w:rFonts w:hint="eastAsia"/>
          <w:sz w:val="28"/>
          <w:szCs w:val="28"/>
        </w:rPr>
        <w:t>全光信号处理可以克服电信号处理在速率和带宽上的局限性，因而越来越受到人们的关注。</w:t>
      </w:r>
      <w:r w:rsidR="00847638" w:rsidRPr="003E7590">
        <w:rPr>
          <w:rFonts w:cs="Times New Roman"/>
          <w:sz w:val="28"/>
          <w:szCs w:val="28"/>
        </w:rPr>
        <w:t>硅基微环谐振腔作为光电子集成技术中的最重要的器件之一，</w:t>
      </w:r>
      <w:r w:rsidR="001A6578" w:rsidRPr="003E7590">
        <w:rPr>
          <w:rFonts w:cs="Times New Roman"/>
          <w:sz w:val="28"/>
          <w:szCs w:val="28"/>
        </w:rPr>
        <w:t>具有尺寸小、制作工艺成熟，能够与</w:t>
      </w:r>
      <w:r w:rsidR="001A6578" w:rsidRPr="003E7590">
        <w:rPr>
          <w:rFonts w:cs="Times New Roman"/>
          <w:sz w:val="28"/>
          <w:szCs w:val="28"/>
        </w:rPr>
        <w:t>CMOS</w:t>
      </w:r>
      <w:r w:rsidR="001A6578" w:rsidRPr="003E7590">
        <w:rPr>
          <w:rFonts w:cs="Times New Roman"/>
          <w:sz w:val="28"/>
          <w:szCs w:val="28"/>
        </w:rPr>
        <w:t>技术兼容、便于光电集成等优点</w:t>
      </w:r>
      <w:r w:rsidR="00765F48">
        <w:rPr>
          <w:rFonts w:cs="Times New Roman" w:hint="eastAsia"/>
          <w:sz w:val="28"/>
          <w:szCs w:val="28"/>
        </w:rPr>
        <w:t>，</w:t>
      </w:r>
      <w:r w:rsidR="001A6578" w:rsidRPr="003E7590">
        <w:rPr>
          <w:rFonts w:cs="Times New Roman"/>
          <w:sz w:val="28"/>
          <w:szCs w:val="28"/>
        </w:rPr>
        <w:t>被认为具有广阔的发展前景。</w:t>
      </w:r>
      <w:r w:rsidR="00FD001D" w:rsidRPr="003E7590">
        <w:rPr>
          <w:rFonts w:hint="eastAsia"/>
          <w:sz w:val="28"/>
          <w:szCs w:val="28"/>
        </w:rPr>
        <w:t>常系数微分方程的求解在许多描述现象的动态变化的工程领域应用广泛</w:t>
      </w:r>
      <w:r w:rsidR="00FD001D" w:rsidRPr="003E7590">
        <w:rPr>
          <w:rFonts w:hint="eastAsia"/>
          <w:sz w:val="28"/>
          <w:szCs w:val="28"/>
        </w:rPr>
        <w:t>,</w:t>
      </w:r>
      <w:r w:rsidR="0019541C" w:rsidRPr="003E7590">
        <w:rPr>
          <w:rFonts w:hint="eastAsia"/>
          <w:sz w:val="28"/>
          <w:szCs w:val="28"/>
        </w:rPr>
        <w:t>而</w:t>
      </w:r>
      <w:r w:rsidR="002F1D21" w:rsidRPr="003E7590">
        <w:rPr>
          <w:rFonts w:hint="eastAsia"/>
          <w:sz w:val="28"/>
          <w:szCs w:val="28"/>
        </w:rPr>
        <w:t>全光微分器</w:t>
      </w:r>
      <w:r w:rsidR="0019541C" w:rsidRPr="003E7590">
        <w:rPr>
          <w:rFonts w:hint="eastAsia"/>
          <w:sz w:val="28"/>
          <w:szCs w:val="28"/>
        </w:rPr>
        <w:t>在特定波形产生</w:t>
      </w:r>
      <w:r w:rsidR="00F503F6" w:rsidRPr="003E7590">
        <w:rPr>
          <w:rFonts w:hint="eastAsia"/>
          <w:sz w:val="28"/>
          <w:szCs w:val="28"/>
        </w:rPr>
        <w:t>、</w:t>
      </w:r>
      <w:r w:rsidR="0019541C" w:rsidRPr="003E7590">
        <w:rPr>
          <w:rFonts w:hint="eastAsia"/>
          <w:sz w:val="28"/>
          <w:szCs w:val="28"/>
        </w:rPr>
        <w:t>脉冲整形</w:t>
      </w:r>
      <w:r w:rsidR="00F503F6" w:rsidRPr="003E7590">
        <w:rPr>
          <w:rFonts w:hint="eastAsia"/>
          <w:sz w:val="28"/>
          <w:szCs w:val="28"/>
        </w:rPr>
        <w:t>以及光学传感领域</w:t>
      </w:r>
      <w:r w:rsidR="00847638" w:rsidRPr="003E7590">
        <w:rPr>
          <w:rFonts w:hint="eastAsia"/>
          <w:sz w:val="28"/>
          <w:szCs w:val="28"/>
        </w:rPr>
        <w:t>发挥着重要作用</w:t>
      </w:r>
      <w:r w:rsidR="00723328" w:rsidRPr="003E7590">
        <w:rPr>
          <w:rFonts w:hint="eastAsia"/>
          <w:sz w:val="28"/>
          <w:szCs w:val="28"/>
        </w:rPr>
        <w:t>，</w:t>
      </w:r>
      <w:r w:rsidR="006B5F53" w:rsidRPr="003E7590">
        <w:rPr>
          <w:rFonts w:hint="eastAsia"/>
          <w:sz w:val="28"/>
          <w:szCs w:val="28"/>
        </w:rPr>
        <w:t>全光微分方程求解器与全光微分器是当前光信息处理领域研究最多、与实际应用结合最为密切的器件之一。</w:t>
      </w:r>
      <w:r w:rsidRPr="003E7590">
        <w:rPr>
          <w:rFonts w:hint="eastAsia"/>
          <w:sz w:val="28"/>
          <w:szCs w:val="28"/>
        </w:rPr>
        <w:t>本论文的主要工作围绕光学信息处理中的微分运算展开，主要有两方面的研究内容：基于微环谐振腔的常系数</w:t>
      </w:r>
      <w:r w:rsidR="00840809" w:rsidRPr="003E7590">
        <w:rPr>
          <w:rFonts w:hint="eastAsia"/>
          <w:sz w:val="28"/>
          <w:szCs w:val="28"/>
        </w:rPr>
        <w:t>可调的微分方程全光求解和基于跑道型微环谐振腔的全光微分器的研究，具体的研究内容如下：</w:t>
      </w:r>
    </w:p>
    <w:p w:rsidR="001C3175" w:rsidRPr="003E7590" w:rsidRDefault="0090626C" w:rsidP="00730489">
      <w:pPr>
        <w:ind w:firstLine="420"/>
        <w:rPr>
          <w:sz w:val="28"/>
          <w:szCs w:val="28"/>
        </w:rPr>
      </w:pPr>
      <w:r w:rsidRPr="003E7590">
        <w:rPr>
          <w:rFonts w:hint="eastAsia"/>
          <w:sz w:val="28"/>
          <w:szCs w:val="28"/>
        </w:rPr>
        <w:t>1</w:t>
      </w:r>
      <w:r w:rsidRPr="003E7590">
        <w:rPr>
          <w:sz w:val="28"/>
          <w:szCs w:val="28"/>
        </w:rPr>
        <w:t xml:space="preserve">. </w:t>
      </w:r>
      <w:r w:rsidR="001C3175" w:rsidRPr="003E7590">
        <w:rPr>
          <w:rFonts w:hint="eastAsia"/>
          <w:sz w:val="28"/>
          <w:szCs w:val="28"/>
        </w:rPr>
        <w:t>提出一种</w:t>
      </w:r>
      <w:r w:rsidR="001C3175" w:rsidRPr="003E7590">
        <w:rPr>
          <w:sz w:val="28"/>
          <w:szCs w:val="28"/>
        </w:rPr>
        <w:t>基于</w:t>
      </w:r>
      <w:r w:rsidR="001C3175" w:rsidRPr="003E7590">
        <w:rPr>
          <w:rFonts w:hint="eastAsia"/>
          <w:sz w:val="28"/>
          <w:szCs w:val="28"/>
        </w:rPr>
        <w:t>SOI</w:t>
      </w:r>
      <w:r w:rsidR="001C3175" w:rsidRPr="003E7590">
        <w:rPr>
          <w:sz w:val="28"/>
          <w:szCs w:val="28"/>
        </w:rPr>
        <w:t>微</w:t>
      </w:r>
      <w:r w:rsidR="001C3175" w:rsidRPr="003E7590">
        <w:rPr>
          <w:rFonts w:hint="eastAsia"/>
          <w:sz w:val="28"/>
          <w:szCs w:val="28"/>
        </w:rPr>
        <w:t>环内</w:t>
      </w:r>
      <w:r w:rsidR="001C3175" w:rsidRPr="003E7590">
        <w:rPr>
          <w:rFonts w:hint="eastAsia"/>
          <w:sz w:val="28"/>
          <w:szCs w:val="28"/>
        </w:rPr>
        <w:t>IRS</w:t>
      </w:r>
      <w:r w:rsidR="001C3175" w:rsidRPr="003E7590">
        <w:rPr>
          <w:rFonts w:hint="eastAsia"/>
          <w:sz w:val="28"/>
          <w:szCs w:val="28"/>
        </w:rPr>
        <w:t>效应的常系数一阶</w:t>
      </w:r>
      <w:r w:rsidR="001C3175" w:rsidRPr="003E7590">
        <w:rPr>
          <w:rFonts w:hint="eastAsia"/>
          <w:sz w:val="28"/>
          <w:szCs w:val="28"/>
        </w:rPr>
        <w:t>ODE</w:t>
      </w:r>
      <w:r w:rsidR="001C3175" w:rsidRPr="003E7590">
        <w:rPr>
          <w:rFonts w:hint="eastAsia"/>
          <w:sz w:val="28"/>
          <w:szCs w:val="28"/>
        </w:rPr>
        <w:t>全光求解方案。在逆喇曼散射效应的作用下，通过调整输入上下载型微环的泵浦光功率影响微环内的光损耗，使微环的</w:t>
      </w:r>
      <w:r w:rsidR="001C3175" w:rsidRPr="003E7590">
        <w:rPr>
          <w:rFonts w:hint="eastAsia"/>
          <w:sz w:val="28"/>
          <w:szCs w:val="28"/>
        </w:rPr>
        <w:t>D</w:t>
      </w:r>
      <w:r w:rsidR="001C3175" w:rsidRPr="003E7590">
        <w:rPr>
          <w:sz w:val="28"/>
          <w:szCs w:val="28"/>
        </w:rPr>
        <w:t>rop</w:t>
      </w:r>
      <w:r w:rsidR="001C3175" w:rsidRPr="003E7590">
        <w:rPr>
          <w:rFonts w:hint="eastAsia"/>
          <w:sz w:val="28"/>
          <w:szCs w:val="28"/>
        </w:rPr>
        <w:t>端品质因数</w:t>
      </w:r>
      <w:r w:rsidR="001C3175" w:rsidRPr="003E7590">
        <w:rPr>
          <w:rFonts w:hint="eastAsia"/>
          <w:sz w:val="28"/>
          <w:szCs w:val="28"/>
        </w:rPr>
        <w:t>Q</w:t>
      </w:r>
      <w:r w:rsidR="001C3175" w:rsidRPr="003E7590">
        <w:rPr>
          <w:rFonts w:hint="eastAsia"/>
          <w:sz w:val="28"/>
          <w:szCs w:val="28"/>
        </w:rPr>
        <w:t>随之发生变化，从而实现了一阶微分方程常系数</w:t>
      </w:r>
      <w:r w:rsidR="001C3175" w:rsidRPr="003E7590">
        <w:rPr>
          <w:rFonts w:hint="eastAsia"/>
          <w:sz w:val="28"/>
          <w:szCs w:val="28"/>
        </w:rPr>
        <w:t>k</w:t>
      </w:r>
      <w:r w:rsidR="001C3175" w:rsidRPr="003E7590">
        <w:rPr>
          <w:rFonts w:hint="eastAsia"/>
          <w:sz w:val="28"/>
          <w:szCs w:val="28"/>
        </w:rPr>
        <w:t>的连续可调。本文探究</w:t>
      </w:r>
      <w:r w:rsidR="001C3175" w:rsidRPr="003E7590">
        <w:rPr>
          <w:sz w:val="28"/>
          <w:szCs w:val="28"/>
        </w:rPr>
        <w:t>了输入</w:t>
      </w:r>
      <w:r w:rsidR="001C3175" w:rsidRPr="003E7590">
        <w:rPr>
          <w:rFonts w:hint="eastAsia"/>
          <w:sz w:val="28"/>
          <w:szCs w:val="28"/>
        </w:rPr>
        <w:t>泵浦功率与微环谐振器内逆喇曼散射效应的关系，仿真分析了泵浦功率与</w:t>
      </w:r>
      <w:r w:rsidR="001C3175" w:rsidRPr="003E7590">
        <w:rPr>
          <w:sz w:val="28"/>
          <w:szCs w:val="28"/>
        </w:rPr>
        <w:t>信号的脉冲宽度对</w:t>
      </w:r>
      <w:r w:rsidR="001C3175" w:rsidRPr="003E7590">
        <w:rPr>
          <w:rFonts w:hint="eastAsia"/>
          <w:sz w:val="28"/>
          <w:szCs w:val="28"/>
        </w:rPr>
        <w:t>常系数</w:t>
      </w:r>
      <w:r w:rsidR="001C3175" w:rsidRPr="003E7590">
        <w:rPr>
          <w:rFonts w:hint="eastAsia"/>
          <w:sz w:val="28"/>
          <w:szCs w:val="28"/>
        </w:rPr>
        <w:t>k</w:t>
      </w:r>
      <w:r w:rsidR="001C3175" w:rsidRPr="003E7590">
        <w:rPr>
          <w:rFonts w:hint="eastAsia"/>
          <w:sz w:val="28"/>
          <w:szCs w:val="28"/>
        </w:rPr>
        <w:t>的调节范围以及</w:t>
      </w:r>
      <w:r w:rsidR="001C3175" w:rsidRPr="003E7590">
        <w:rPr>
          <w:sz w:val="28"/>
          <w:szCs w:val="28"/>
        </w:rPr>
        <w:t>计算偏差的影响</w:t>
      </w:r>
      <w:r w:rsidR="001C3175" w:rsidRPr="003E7590">
        <w:rPr>
          <w:rFonts w:hint="eastAsia"/>
          <w:sz w:val="28"/>
          <w:szCs w:val="28"/>
        </w:rPr>
        <w:t>，最终，该方案利用微环</w:t>
      </w:r>
      <w:r w:rsidR="001C3175" w:rsidRPr="003E7590">
        <w:rPr>
          <w:rFonts w:hint="eastAsia"/>
          <w:sz w:val="28"/>
          <w:szCs w:val="28"/>
        </w:rPr>
        <w:t>IRS</w:t>
      </w:r>
      <w:r w:rsidR="001C3175" w:rsidRPr="003E7590">
        <w:rPr>
          <w:rFonts w:hint="eastAsia"/>
          <w:sz w:val="28"/>
          <w:szCs w:val="28"/>
        </w:rPr>
        <w:t>效应可以实现常系数</w:t>
      </w:r>
      <w:r w:rsidR="001C3175" w:rsidRPr="003E7590">
        <w:rPr>
          <w:rFonts w:hint="eastAsia"/>
          <w:sz w:val="28"/>
          <w:szCs w:val="28"/>
        </w:rPr>
        <w:t>k</w:t>
      </w:r>
      <w:r w:rsidR="001C3175" w:rsidRPr="003E7590">
        <w:rPr>
          <w:rFonts w:hint="eastAsia"/>
          <w:sz w:val="28"/>
          <w:szCs w:val="28"/>
        </w:rPr>
        <w:t>在</w:t>
      </w:r>
      <w:r w:rsidR="001C3175" w:rsidRPr="003E7590">
        <w:rPr>
          <w:rFonts w:hint="eastAsia"/>
          <w:sz w:val="28"/>
          <w:szCs w:val="28"/>
        </w:rPr>
        <w:t>0.035/ps~0.102/ps</w:t>
      </w:r>
      <w:r w:rsidR="001C3175" w:rsidRPr="003E7590">
        <w:rPr>
          <w:rFonts w:hint="eastAsia"/>
          <w:sz w:val="28"/>
          <w:szCs w:val="28"/>
        </w:rPr>
        <w:t>的范围内连续可调，误差不大于</w:t>
      </w:r>
      <w:r w:rsidR="001C3175" w:rsidRPr="003E7590">
        <w:rPr>
          <w:rFonts w:hint="eastAsia"/>
          <w:sz w:val="28"/>
          <w:szCs w:val="28"/>
        </w:rPr>
        <w:t>5%</w:t>
      </w:r>
      <w:r w:rsidR="001C3175" w:rsidRPr="003E7590">
        <w:rPr>
          <w:rFonts w:hint="eastAsia"/>
          <w:sz w:val="28"/>
          <w:szCs w:val="28"/>
        </w:rPr>
        <w:t>，实现了光控光实现微分方程系数可调，</w:t>
      </w:r>
      <w:r w:rsidR="00F43A52" w:rsidRPr="003E7590">
        <w:rPr>
          <w:rFonts w:hint="eastAsia"/>
          <w:sz w:val="28"/>
          <w:szCs w:val="28"/>
        </w:rPr>
        <w:t>克服了电调微环中存在的调节速率低</w:t>
      </w:r>
      <w:r w:rsidR="00521DD6" w:rsidRPr="003E7590">
        <w:rPr>
          <w:rFonts w:hint="eastAsia"/>
          <w:sz w:val="28"/>
          <w:szCs w:val="28"/>
        </w:rPr>
        <w:t>、调节范围小的不足，</w:t>
      </w:r>
      <w:r w:rsidR="001C3175" w:rsidRPr="003E7590">
        <w:rPr>
          <w:rFonts w:hint="eastAsia"/>
          <w:sz w:val="28"/>
          <w:szCs w:val="28"/>
        </w:rPr>
        <w:t>给后面的研究提供一定的启发。</w:t>
      </w:r>
    </w:p>
    <w:p w:rsidR="001C3175" w:rsidRDefault="0090626C" w:rsidP="006B5F53">
      <w:pPr>
        <w:ind w:firstLine="320"/>
        <w:rPr>
          <w:sz w:val="28"/>
          <w:szCs w:val="28"/>
        </w:rPr>
      </w:pPr>
      <w:r w:rsidRPr="003E7590">
        <w:rPr>
          <w:rFonts w:hint="eastAsia"/>
          <w:sz w:val="28"/>
          <w:szCs w:val="28"/>
        </w:rPr>
        <w:t>2</w:t>
      </w:r>
      <w:r w:rsidRPr="003E7590">
        <w:rPr>
          <w:sz w:val="28"/>
          <w:szCs w:val="28"/>
        </w:rPr>
        <w:t>.</w:t>
      </w:r>
      <w:r w:rsidRPr="003E7590">
        <w:rPr>
          <w:rFonts w:hint="eastAsia"/>
          <w:sz w:val="28"/>
          <w:szCs w:val="28"/>
        </w:rPr>
        <w:t xml:space="preserve"> </w:t>
      </w:r>
      <w:r w:rsidR="001C3175" w:rsidRPr="003E7590">
        <w:rPr>
          <w:rFonts w:hint="eastAsia"/>
          <w:sz w:val="28"/>
          <w:szCs w:val="28"/>
        </w:rPr>
        <w:t>研究了基于跑道型谐振腔的全光微分器，针对跑道型微环谐振腔的参量模型进行了推导，得到了微环谐振腔的透射率谱以及相位响应，论证了利用跑道型微环谐振腔实现对输入光信号进行微分的可行性。同时，波导的模式及其有效折射率、波导的横截面高度与宽度</w:t>
      </w:r>
      <w:r w:rsidR="00F60F95">
        <w:rPr>
          <w:rFonts w:hint="eastAsia"/>
          <w:sz w:val="28"/>
          <w:szCs w:val="28"/>
        </w:rPr>
        <w:t>、完全波导的弯曲半径大小与有效折射率以及耦合系数等进行详细的</w:t>
      </w:r>
      <w:r w:rsidR="001C3175" w:rsidRPr="003E7590">
        <w:rPr>
          <w:rFonts w:hint="eastAsia"/>
          <w:sz w:val="28"/>
          <w:szCs w:val="28"/>
        </w:rPr>
        <w:t>仿真，确定了最符合要求的波导结构与尺寸。利用</w:t>
      </w:r>
      <w:r w:rsidR="004B22E8" w:rsidRPr="003E7590">
        <w:rPr>
          <w:rFonts w:hint="eastAsia"/>
          <w:sz w:val="28"/>
          <w:szCs w:val="28"/>
        </w:rPr>
        <w:t>该跑道型全光微分器，</w:t>
      </w:r>
      <w:r w:rsidR="003E7590" w:rsidRPr="003E7590">
        <w:rPr>
          <w:rFonts w:hint="eastAsia"/>
          <w:sz w:val="28"/>
          <w:szCs w:val="28"/>
        </w:rPr>
        <w:t>最终</w:t>
      </w:r>
      <w:r w:rsidR="004B22E8" w:rsidRPr="003E7590">
        <w:rPr>
          <w:rFonts w:hint="eastAsia"/>
          <w:sz w:val="28"/>
          <w:szCs w:val="28"/>
        </w:rPr>
        <w:t>可以实现对输入信号</w:t>
      </w:r>
      <w:r w:rsidR="004B22E8" w:rsidRPr="003E7590">
        <w:rPr>
          <w:rFonts w:hint="eastAsia"/>
          <w:sz w:val="28"/>
          <w:szCs w:val="28"/>
        </w:rPr>
        <w:t>0</w:t>
      </w:r>
      <w:r w:rsidR="004B22E8" w:rsidRPr="003E7590">
        <w:rPr>
          <w:sz w:val="28"/>
          <w:szCs w:val="28"/>
        </w:rPr>
        <w:t>.4~1.5</w:t>
      </w:r>
      <w:r w:rsidR="004B22E8" w:rsidRPr="003E7590">
        <w:rPr>
          <w:rFonts w:hint="eastAsia"/>
          <w:sz w:val="28"/>
          <w:szCs w:val="28"/>
        </w:rPr>
        <w:t>阶的微分</w:t>
      </w:r>
      <w:r w:rsidR="001C3175" w:rsidRPr="003E7590">
        <w:rPr>
          <w:rFonts w:hint="eastAsia"/>
          <w:sz w:val="28"/>
          <w:szCs w:val="28"/>
        </w:rPr>
        <w:t>。</w:t>
      </w:r>
    </w:p>
    <w:p w:rsidR="001E4290" w:rsidRDefault="001E4290" w:rsidP="006B5F53">
      <w:pPr>
        <w:ind w:firstLine="320"/>
        <w:rPr>
          <w:sz w:val="28"/>
          <w:szCs w:val="28"/>
        </w:rPr>
      </w:pPr>
    </w:p>
    <w:p w:rsidR="00D42148" w:rsidRPr="001E4290" w:rsidRDefault="003E7590" w:rsidP="001E4290">
      <w:pPr>
        <w:rPr>
          <w:color w:val="000000" w:themeColor="text1"/>
          <w:sz w:val="28"/>
          <w:szCs w:val="28"/>
        </w:rPr>
        <w:sectPr w:rsidR="00D42148" w:rsidRPr="001E4290">
          <w:pgSz w:w="11906" w:h="16838"/>
          <w:pgMar w:top="1440" w:right="1800" w:bottom="1440" w:left="1800" w:header="851" w:footer="907" w:gutter="0"/>
          <w:pgNumType w:fmt="upperRoman" w:start="1"/>
          <w:cols w:space="720"/>
          <w:docGrid w:type="lines" w:linePitch="326"/>
        </w:sectPr>
      </w:pPr>
      <w:r>
        <w:rPr>
          <w:rFonts w:ascii="黑体" w:eastAsia="黑体" w:hAnsi="黑体" w:hint="eastAsia"/>
          <w:sz w:val="28"/>
          <w:szCs w:val="28"/>
        </w:rPr>
        <w:t>关键词：</w:t>
      </w:r>
      <w:r w:rsidR="00730489">
        <w:rPr>
          <w:rFonts w:hint="eastAsia"/>
          <w:color w:val="000000" w:themeColor="text1"/>
          <w:sz w:val="28"/>
          <w:szCs w:val="28"/>
        </w:rPr>
        <w:t>全光信号处理</w:t>
      </w:r>
      <w:r w:rsidR="001E4290">
        <w:rPr>
          <w:rFonts w:hint="eastAsia"/>
          <w:color w:val="000000" w:themeColor="text1"/>
          <w:sz w:val="28"/>
          <w:szCs w:val="28"/>
        </w:rPr>
        <w:t xml:space="preserve"> </w:t>
      </w:r>
      <w:r w:rsidR="00730489">
        <w:rPr>
          <w:rFonts w:hint="eastAsia"/>
          <w:color w:val="000000" w:themeColor="text1"/>
          <w:sz w:val="28"/>
          <w:szCs w:val="28"/>
        </w:rPr>
        <w:t>微环谐振腔</w:t>
      </w:r>
      <w:r w:rsidR="001E4290">
        <w:rPr>
          <w:rFonts w:hint="eastAsia"/>
          <w:color w:val="000000" w:themeColor="text1"/>
          <w:sz w:val="28"/>
          <w:szCs w:val="28"/>
        </w:rPr>
        <w:t xml:space="preserve"> </w:t>
      </w:r>
      <w:r w:rsidR="00730489">
        <w:rPr>
          <w:rFonts w:hint="eastAsia"/>
          <w:color w:val="000000" w:themeColor="text1"/>
          <w:sz w:val="28"/>
          <w:szCs w:val="28"/>
        </w:rPr>
        <w:t>全光微分方程求解</w:t>
      </w:r>
      <w:r w:rsidR="001E4290">
        <w:rPr>
          <w:rFonts w:hint="eastAsia"/>
          <w:color w:val="000000" w:themeColor="text1"/>
          <w:sz w:val="28"/>
          <w:szCs w:val="28"/>
        </w:rPr>
        <w:t xml:space="preserve"> </w:t>
      </w:r>
      <w:r w:rsidR="00730489">
        <w:rPr>
          <w:rFonts w:hint="eastAsia"/>
          <w:color w:val="000000" w:themeColor="text1"/>
          <w:sz w:val="28"/>
          <w:szCs w:val="28"/>
        </w:rPr>
        <w:t>全光微分器</w:t>
      </w:r>
    </w:p>
    <w:p w:rsidR="00D42148" w:rsidRDefault="00D42148" w:rsidP="005A1CFE">
      <w:pPr>
        <w:pStyle w:val="1"/>
        <w:ind w:firstLine="600"/>
        <w:rPr>
          <w:rFonts w:ascii="Times New Roman" w:hAnsi="Times New Roman" w:cs="Times New Roman"/>
          <w:sz w:val="30"/>
          <w:szCs w:val="30"/>
        </w:rPr>
      </w:pPr>
      <w:bookmarkStart w:id="1" w:name="_Toc501121502"/>
      <w:r w:rsidRPr="00F06C5A">
        <w:rPr>
          <w:rFonts w:ascii="Times New Roman" w:hAnsi="Times New Roman" w:cs="Times New Roman"/>
          <w:sz w:val="30"/>
          <w:szCs w:val="30"/>
        </w:rPr>
        <w:lastRenderedPageBreak/>
        <w:t>ABSTRACT</w:t>
      </w:r>
      <w:bookmarkEnd w:id="1"/>
    </w:p>
    <w:p w:rsidR="004934AA" w:rsidRDefault="004934AA" w:rsidP="004934AA"/>
    <w:p w:rsidR="004934AA" w:rsidRPr="004934AA" w:rsidRDefault="004934AA" w:rsidP="004934AA"/>
    <w:p w:rsidR="00397DF6" w:rsidRPr="002C0F16" w:rsidRDefault="00397DF6" w:rsidP="00397DF6">
      <w:pPr>
        <w:rPr>
          <w:sz w:val="28"/>
        </w:rPr>
      </w:pPr>
    </w:p>
    <w:p w:rsidR="0041308B" w:rsidRDefault="00E317CF" w:rsidP="00D42148">
      <w:pPr>
        <w:ind w:firstLine="420"/>
        <w:rPr>
          <w:sz w:val="28"/>
        </w:rPr>
      </w:pPr>
      <w:r w:rsidRPr="00E317CF">
        <w:rPr>
          <w:sz w:val="28"/>
        </w:rPr>
        <w:t>All</w:t>
      </w:r>
      <w:r w:rsidRPr="00E317CF">
        <w:rPr>
          <w:rFonts w:hint="eastAsia"/>
          <w:sz w:val="28"/>
        </w:rPr>
        <w:t>-</w:t>
      </w:r>
      <w:r w:rsidRPr="00E317CF">
        <w:rPr>
          <w:sz w:val="28"/>
        </w:rPr>
        <w:t xml:space="preserve">optical signal processing </w:t>
      </w:r>
      <w:r w:rsidRPr="00E317CF">
        <w:rPr>
          <w:rFonts w:hint="eastAsia"/>
          <w:sz w:val="28"/>
        </w:rPr>
        <w:t xml:space="preserve">has been attracting much interest because it </w:t>
      </w:r>
      <w:r w:rsidRPr="00E317CF">
        <w:rPr>
          <w:sz w:val="28"/>
        </w:rPr>
        <w:t>can overcome the speed and bandwidth limitations imposed by conventional electronic-based systems.</w:t>
      </w:r>
      <w:r w:rsidR="00397DF6" w:rsidRPr="00397DF6">
        <w:rPr>
          <w:sz w:val="28"/>
        </w:rPr>
        <w:t xml:space="preserve"> As one of the most important devices in the optoelectronic integrated tech</w:t>
      </w:r>
      <w:r w:rsidR="00566587">
        <w:rPr>
          <w:sz w:val="28"/>
        </w:rPr>
        <w:t>nology,</w:t>
      </w:r>
      <w:r w:rsidR="00566587" w:rsidRPr="00566587">
        <w:rPr>
          <w:rFonts w:eastAsiaTheme="minorEastAsia" w:hint="eastAsia"/>
        </w:rPr>
        <w:t xml:space="preserve"> </w:t>
      </w:r>
      <w:r w:rsidR="00566587">
        <w:rPr>
          <w:sz w:val="28"/>
        </w:rPr>
        <w:t>m</w:t>
      </w:r>
      <w:r w:rsidR="00566587" w:rsidRPr="00566587">
        <w:rPr>
          <w:sz w:val="28"/>
        </w:rPr>
        <w:t>icroring resonator</w:t>
      </w:r>
      <w:r w:rsidR="00566587" w:rsidRPr="00566587">
        <w:rPr>
          <w:rFonts w:hint="eastAsia"/>
          <w:sz w:val="28"/>
        </w:rPr>
        <w:t xml:space="preserve"> has important applications</w:t>
      </w:r>
      <w:r w:rsidR="00566587" w:rsidRPr="00566587">
        <w:rPr>
          <w:sz w:val="28"/>
        </w:rPr>
        <w:t xml:space="preserve"> in </w:t>
      </w:r>
      <w:r w:rsidR="00566587" w:rsidRPr="00566587">
        <w:rPr>
          <w:rFonts w:hint="eastAsia"/>
          <w:sz w:val="28"/>
        </w:rPr>
        <w:t xml:space="preserve">on-chip </w:t>
      </w:r>
      <w:r w:rsidR="00566587" w:rsidRPr="00566587">
        <w:rPr>
          <w:sz w:val="28"/>
        </w:rPr>
        <w:t xml:space="preserve">all-optical signal processing </w:t>
      </w:r>
      <w:r w:rsidR="00566587" w:rsidRPr="00566587">
        <w:rPr>
          <w:rFonts w:hint="eastAsia"/>
          <w:sz w:val="28"/>
        </w:rPr>
        <w:t xml:space="preserve">due to its </w:t>
      </w:r>
      <w:r w:rsidR="00566587" w:rsidRPr="00566587">
        <w:rPr>
          <w:sz w:val="28"/>
        </w:rPr>
        <w:t xml:space="preserve">compatibility with </w:t>
      </w:r>
      <w:r w:rsidR="00566587" w:rsidRPr="00566587">
        <w:rPr>
          <w:rFonts w:hint="eastAsia"/>
          <w:sz w:val="28"/>
        </w:rPr>
        <w:t>c</w:t>
      </w:r>
      <w:r w:rsidR="00566587" w:rsidRPr="00566587">
        <w:rPr>
          <w:sz w:val="28"/>
        </w:rPr>
        <w:t>omplementary</w:t>
      </w:r>
      <w:r w:rsidR="00566587" w:rsidRPr="00566587">
        <w:rPr>
          <w:rFonts w:hint="eastAsia"/>
          <w:sz w:val="28"/>
        </w:rPr>
        <w:t>-m</w:t>
      </w:r>
      <w:r w:rsidR="00566587" w:rsidRPr="00566587">
        <w:rPr>
          <w:sz w:val="28"/>
        </w:rPr>
        <w:t>etal</w:t>
      </w:r>
      <w:r w:rsidR="00566587" w:rsidRPr="00566587">
        <w:rPr>
          <w:rFonts w:hint="eastAsia"/>
          <w:sz w:val="28"/>
        </w:rPr>
        <w:t>-o</w:t>
      </w:r>
      <w:r w:rsidR="00566587" w:rsidRPr="00566587">
        <w:rPr>
          <w:sz w:val="28"/>
        </w:rPr>
        <w:t>xide</w:t>
      </w:r>
      <w:r w:rsidR="00566587" w:rsidRPr="00566587">
        <w:rPr>
          <w:rFonts w:hint="eastAsia"/>
          <w:sz w:val="28"/>
        </w:rPr>
        <w:t>-s</w:t>
      </w:r>
      <w:r w:rsidR="00566587" w:rsidRPr="00566587">
        <w:rPr>
          <w:sz w:val="28"/>
        </w:rPr>
        <w:t>emiconductor</w:t>
      </w:r>
      <w:r w:rsidR="00566587" w:rsidRPr="00566587">
        <w:rPr>
          <w:rFonts w:hint="eastAsia"/>
          <w:sz w:val="28"/>
        </w:rPr>
        <w:t xml:space="preserve"> (CMOS)</w:t>
      </w:r>
      <w:r w:rsidR="00566587" w:rsidRPr="00566587">
        <w:rPr>
          <w:sz w:val="28"/>
        </w:rPr>
        <w:t xml:space="preserve"> technology</w:t>
      </w:r>
      <w:r w:rsidR="00771D86">
        <w:rPr>
          <w:sz w:val="28"/>
        </w:rPr>
        <w:t>.</w:t>
      </w:r>
      <w:r w:rsidR="00781DAF" w:rsidRPr="00781DAF">
        <w:rPr>
          <w:sz w:val="21"/>
          <w:szCs w:val="22"/>
        </w:rPr>
        <w:t xml:space="preserve"> </w:t>
      </w:r>
      <w:r w:rsidR="00781DAF" w:rsidRPr="00781DAF">
        <w:rPr>
          <w:sz w:val="28"/>
        </w:rPr>
        <w:t xml:space="preserve">Differential equations are widely used in various systems that describe the dynamics changes of control systems, mechanical systems, electrical systems, meteorology, </w:t>
      </w:r>
      <w:r w:rsidR="00781DAF" w:rsidRPr="00781DAF">
        <w:rPr>
          <w:rFonts w:hint="eastAsia"/>
          <w:sz w:val="28"/>
        </w:rPr>
        <w:t xml:space="preserve">and </w:t>
      </w:r>
      <w:r w:rsidR="00781DAF" w:rsidRPr="00781DAF">
        <w:rPr>
          <w:sz w:val="28"/>
        </w:rPr>
        <w:t>ecosystems,</w:t>
      </w:r>
      <w:r w:rsidR="00781DAF" w:rsidRPr="00781DAF">
        <w:rPr>
          <w:rFonts w:hint="eastAsia"/>
          <w:sz w:val="28"/>
        </w:rPr>
        <w:t xml:space="preserve"> </w:t>
      </w:r>
      <w:r w:rsidR="00781DAF" w:rsidRPr="00781DAF">
        <w:rPr>
          <w:sz w:val="28"/>
        </w:rPr>
        <w:t>etc.</w:t>
      </w:r>
      <w:r w:rsidR="00781DAF" w:rsidRPr="00781DAF">
        <w:rPr>
          <w:rFonts w:hint="eastAsia"/>
          <w:sz w:val="28"/>
        </w:rPr>
        <w:t xml:space="preserve"> </w:t>
      </w:r>
      <w:r w:rsidR="00397DF6" w:rsidRPr="00397DF6">
        <w:rPr>
          <w:sz w:val="28"/>
        </w:rPr>
        <w:t xml:space="preserve">All-optical differentiator plays an important role in the field of specific waveform generation, pulse shaping and optical sensing. </w:t>
      </w:r>
      <w:r w:rsidR="009E5F9A" w:rsidRPr="009E5F9A">
        <w:rPr>
          <w:sz w:val="28"/>
        </w:rPr>
        <w:t>In recent years,</w:t>
      </w:r>
      <w:r w:rsidR="00481FE1">
        <w:rPr>
          <w:sz w:val="28"/>
        </w:rPr>
        <w:t xml:space="preserve"> </w:t>
      </w:r>
      <w:r w:rsidR="009E5F9A">
        <w:rPr>
          <w:sz w:val="28"/>
        </w:rPr>
        <w:t>a</w:t>
      </w:r>
      <w:r w:rsidR="00397DF6" w:rsidRPr="00397DF6">
        <w:rPr>
          <w:sz w:val="28"/>
        </w:rPr>
        <w:t xml:space="preserve">ll-optical </w:t>
      </w:r>
      <w:r w:rsidR="0080610F" w:rsidRPr="0080610F">
        <w:rPr>
          <w:sz w:val="28"/>
        </w:rPr>
        <w:t>differential operation</w:t>
      </w:r>
      <w:r w:rsidR="0080610F">
        <w:rPr>
          <w:sz w:val="28"/>
        </w:rPr>
        <w:t xml:space="preserve"> </w:t>
      </w:r>
      <w:r w:rsidR="00397DF6" w:rsidRPr="00397DF6">
        <w:rPr>
          <w:sz w:val="28"/>
        </w:rPr>
        <w:t xml:space="preserve">is one of the </w:t>
      </w:r>
      <w:r w:rsidR="00C153CD" w:rsidRPr="00C153CD">
        <w:rPr>
          <w:sz w:val="28"/>
        </w:rPr>
        <w:t>hottest research topic</w:t>
      </w:r>
      <w:r w:rsidR="00397DF6" w:rsidRPr="00397DF6">
        <w:rPr>
          <w:sz w:val="28"/>
        </w:rPr>
        <w:t xml:space="preserve"> in optical information processing. There are two main research contents</w:t>
      </w:r>
      <w:r w:rsidR="00130640">
        <w:rPr>
          <w:sz w:val="28"/>
        </w:rPr>
        <w:t xml:space="preserve"> in this paper</w:t>
      </w:r>
      <w:r w:rsidR="00397DF6" w:rsidRPr="00397DF6">
        <w:rPr>
          <w:sz w:val="28"/>
        </w:rPr>
        <w:t xml:space="preserve">: </w:t>
      </w:r>
      <w:bookmarkStart w:id="2" w:name="OLE_LINK118"/>
      <w:bookmarkStart w:id="3" w:name="OLE_LINK121"/>
      <w:bookmarkStart w:id="4" w:name="OLE_LINK153"/>
      <w:bookmarkStart w:id="5" w:name="OLE_LINK287"/>
      <w:bookmarkStart w:id="6" w:name="OLE_LINK154"/>
      <w:bookmarkStart w:id="7" w:name="OLE_LINK155"/>
      <w:bookmarkStart w:id="8" w:name="OLE_LINK178"/>
      <w:bookmarkStart w:id="9" w:name="OLE_LINK181"/>
      <w:bookmarkStart w:id="10" w:name="OLE_LINK300"/>
      <w:bookmarkStart w:id="11" w:name="OLE_LINK243"/>
      <w:bookmarkStart w:id="12" w:name="OLE_LINK81"/>
      <w:r w:rsidR="00130640" w:rsidRPr="00130640">
        <w:rPr>
          <w:sz w:val="28"/>
        </w:rPr>
        <w:t xml:space="preserve">All-optical </w:t>
      </w:r>
      <w:bookmarkStart w:id="13" w:name="OLE_LINK149"/>
      <w:bookmarkStart w:id="14" w:name="OLE_LINK150"/>
      <w:r w:rsidR="00130640" w:rsidRPr="00130640">
        <w:rPr>
          <w:sz w:val="28"/>
        </w:rPr>
        <w:t xml:space="preserve">differential equation solver with </w:t>
      </w:r>
      <w:bookmarkStart w:id="15" w:name="OLE_LINK126"/>
      <w:bookmarkStart w:id="16" w:name="OLE_LINK136"/>
      <w:r w:rsidR="00130640" w:rsidRPr="00130640">
        <w:rPr>
          <w:sz w:val="28"/>
        </w:rPr>
        <w:t xml:space="preserve">tunable constant-coefficient </w:t>
      </w:r>
      <w:bookmarkEnd w:id="2"/>
      <w:bookmarkEnd w:id="3"/>
      <w:bookmarkEnd w:id="4"/>
      <w:bookmarkEnd w:id="5"/>
      <w:bookmarkEnd w:id="6"/>
      <w:bookmarkEnd w:id="7"/>
      <w:bookmarkEnd w:id="13"/>
      <w:bookmarkEnd w:id="14"/>
      <w:bookmarkEnd w:id="15"/>
      <w:bookmarkEnd w:id="16"/>
      <w:r w:rsidR="00130640" w:rsidRPr="00130640">
        <w:rPr>
          <w:sz w:val="28"/>
        </w:rPr>
        <w:t>based on inverse Raman scattering effect in a silicon microring resonator</w:t>
      </w:r>
      <w:bookmarkEnd w:id="8"/>
      <w:bookmarkEnd w:id="9"/>
      <w:bookmarkEnd w:id="10"/>
      <w:bookmarkEnd w:id="11"/>
      <w:bookmarkEnd w:id="12"/>
      <w:r w:rsidR="00130640">
        <w:rPr>
          <w:sz w:val="28"/>
        </w:rPr>
        <w:t xml:space="preserve"> and </w:t>
      </w:r>
      <w:r w:rsidR="00BC09C6" w:rsidRPr="00BC09C6">
        <w:rPr>
          <w:sz w:val="28"/>
        </w:rPr>
        <w:t>Fractional-order photonic differentiator using racetrack microring resonator</w:t>
      </w:r>
      <w:r w:rsidR="00BC09C6">
        <w:rPr>
          <w:sz w:val="28"/>
        </w:rPr>
        <w:t>. T</w:t>
      </w:r>
      <w:r w:rsidR="00397DF6" w:rsidRPr="00397DF6">
        <w:rPr>
          <w:sz w:val="28"/>
        </w:rPr>
        <w:t>he specific research is as follows:</w:t>
      </w:r>
    </w:p>
    <w:p w:rsidR="00222377" w:rsidRPr="00222377" w:rsidRDefault="00222377" w:rsidP="00222377">
      <w:pPr>
        <w:ind w:firstLine="420"/>
        <w:rPr>
          <w:sz w:val="28"/>
        </w:rPr>
      </w:pPr>
      <w:r>
        <w:rPr>
          <w:rFonts w:hint="eastAsia"/>
          <w:sz w:val="28"/>
        </w:rPr>
        <w:t>1.</w:t>
      </w:r>
      <w:bookmarkStart w:id="17" w:name="OLE_LINK102"/>
      <w:r w:rsidRPr="00222377">
        <w:rPr>
          <w:rFonts w:cs="Times New Roman"/>
          <w:szCs w:val="22"/>
        </w:rPr>
        <w:t xml:space="preserve"> </w:t>
      </w:r>
      <w:r w:rsidRPr="00222377">
        <w:rPr>
          <w:sz w:val="28"/>
        </w:rPr>
        <w:t xml:space="preserve">In this work, an all-optical differential equation solver in a silicon microring resonator with tunable constant coefficient </w:t>
      </w:r>
      <w:r w:rsidRPr="00222377">
        <w:rPr>
          <w:i/>
          <w:sz w:val="28"/>
        </w:rPr>
        <w:t>k</w:t>
      </w:r>
      <w:r w:rsidRPr="00222377">
        <w:rPr>
          <w:sz w:val="28"/>
        </w:rPr>
        <w:t xml:space="preserve"> is proposed, which has great potential in high-speed and wide-band signal processing. By using inverse Raman scattering effect, </w:t>
      </w:r>
      <w:r w:rsidRPr="00222377">
        <w:rPr>
          <w:i/>
          <w:sz w:val="28"/>
        </w:rPr>
        <w:t>k</w:t>
      </w:r>
      <w:r w:rsidRPr="00222377">
        <w:rPr>
          <w:sz w:val="28"/>
        </w:rPr>
        <w:t xml:space="preserve"> can be tunable by changing the power of the incident pump light, which differs from other methods </w:t>
      </w:r>
      <w:bookmarkStart w:id="18" w:name="OLE_LINK95"/>
      <w:r w:rsidRPr="00222377">
        <w:rPr>
          <w:sz w:val="28"/>
        </w:rPr>
        <w:t>electrically controlled</w:t>
      </w:r>
      <w:bookmarkEnd w:id="18"/>
      <w:r w:rsidRPr="00222377">
        <w:rPr>
          <w:sz w:val="28"/>
        </w:rPr>
        <w:t xml:space="preserve">. In addition, the </w:t>
      </w:r>
      <w:bookmarkStart w:id="19" w:name="OLE_LINK170"/>
      <w:bookmarkStart w:id="20" w:name="OLE_LINK169"/>
      <w:bookmarkStart w:id="21" w:name="OLE_LINK168"/>
      <w:r w:rsidRPr="00222377">
        <w:rPr>
          <w:sz w:val="28"/>
        </w:rPr>
        <w:t>optical tunable ODE solver</w:t>
      </w:r>
      <w:bookmarkEnd w:id="19"/>
      <w:bookmarkEnd w:id="20"/>
      <w:bookmarkEnd w:id="21"/>
      <w:r w:rsidRPr="00222377">
        <w:rPr>
          <w:sz w:val="28"/>
        </w:rPr>
        <w:t xml:space="preserve"> can flexibly adjust the coefficients, improve the </w:t>
      </w:r>
      <w:bookmarkStart w:id="22" w:name="OLE_LINK107"/>
      <w:bookmarkStart w:id="23" w:name="OLE_LINK106"/>
      <w:r w:rsidRPr="00222377">
        <w:rPr>
          <w:sz w:val="28"/>
        </w:rPr>
        <w:t>regulation</w:t>
      </w:r>
      <w:bookmarkEnd w:id="22"/>
      <w:bookmarkEnd w:id="23"/>
      <w:r w:rsidRPr="00222377">
        <w:rPr>
          <w:sz w:val="28"/>
        </w:rPr>
        <w:t xml:space="preserve"> speed and regulation range. The influences of the pump power and signal pulse width on the tunable range of </w:t>
      </w:r>
      <w:r w:rsidRPr="00222377">
        <w:rPr>
          <w:i/>
          <w:sz w:val="28"/>
        </w:rPr>
        <w:t>k</w:t>
      </w:r>
      <w:r w:rsidRPr="00222377">
        <w:rPr>
          <w:sz w:val="28"/>
        </w:rPr>
        <w:t xml:space="preserve"> are investigated. It is demonstrated that </w:t>
      </w:r>
      <w:r w:rsidRPr="00222377">
        <w:rPr>
          <w:i/>
          <w:sz w:val="28"/>
        </w:rPr>
        <w:t>k</w:t>
      </w:r>
      <w:r w:rsidRPr="00222377">
        <w:rPr>
          <w:sz w:val="28"/>
        </w:rPr>
        <w:t xml:space="preserve"> is continuously tunable in the range of 0.035/ps ~ 0.102/ps with the error of &lt;5%.</w:t>
      </w:r>
      <w:bookmarkEnd w:id="17"/>
    </w:p>
    <w:p w:rsidR="00BC09C6" w:rsidRPr="0091123A" w:rsidRDefault="00222377" w:rsidP="0091123A">
      <w:pPr>
        <w:ind w:firstLine="420"/>
        <w:rPr>
          <w:sz w:val="28"/>
        </w:rPr>
      </w:pPr>
      <w:r>
        <w:rPr>
          <w:rFonts w:hint="eastAsia"/>
          <w:sz w:val="28"/>
        </w:rPr>
        <w:t>2</w:t>
      </w:r>
      <w:r>
        <w:rPr>
          <w:sz w:val="28"/>
        </w:rPr>
        <w:t xml:space="preserve">. </w:t>
      </w:r>
      <w:r w:rsidR="0091123A" w:rsidRPr="0091123A">
        <w:rPr>
          <w:sz w:val="28"/>
        </w:rPr>
        <w:t xml:space="preserve">In this study, the numerical simulation of the designed racetrack microring resonator was carried out. Simulation results reveal that, the </w:t>
      </w:r>
      <w:r w:rsidR="0091123A" w:rsidRPr="0091123A">
        <w:rPr>
          <w:sz w:val="28"/>
        </w:rPr>
        <w:lastRenderedPageBreak/>
        <w:t>Gaussian pulse with a full width at half-maximum (FWHM) of 50 ps can be differentiated with the order from 0.4 to 1.5, and the output deviation from an ideal fractional-order differentiator is maintained less than 5%.</w:t>
      </w:r>
    </w:p>
    <w:p w:rsidR="00D42148" w:rsidRPr="0091123A" w:rsidRDefault="00D42148" w:rsidP="00D42148">
      <w:pPr>
        <w:ind w:firstLine="480"/>
      </w:pPr>
    </w:p>
    <w:p w:rsidR="00D42148" w:rsidRDefault="00D42148" w:rsidP="00D42148">
      <w:pPr>
        <w:rPr>
          <w:sz w:val="28"/>
        </w:rPr>
      </w:pPr>
      <w:r>
        <w:rPr>
          <w:sz w:val="28"/>
        </w:rPr>
        <w:t>KEY WORDS</w:t>
      </w:r>
      <w:r>
        <w:rPr>
          <w:rFonts w:hint="eastAsia"/>
          <w:sz w:val="28"/>
        </w:rPr>
        <w:t>：</w:t>
      </w:r>
      <w:bookmarkStart w:id="24" w:name="OLE_LINK401"/>
      <w:bookmarkStart w:id="25" w:name="OLE_LINK402"/>
      <w:r w:rsidR="00E935F3" w:rsidRPr="00E935F3">
        <w:rPr>
          <w:sz w:val="28"/>
        </w:rPr>
        <w:t>a</w:t>
      </w:r>
      <w:bookmarkEnd w:id="24"/>
      <w:bookmarkEnd w:id="25"/>
      <w:r w:rsidR="00E935F3" w:rsidRPr="00E935F3">
        <w:rPr>
          <w:sz w:val="28"/>
        </w:rPr>
        <w:t>ll-optical signal processing</w:t>
      </w:r>
      <w:r w:rsidR="0014204D">
        <w:rPr>
          <w:sz w:val="28"/>
        </w:rPr>
        <w:t>;</w:t>
      </w:r>
      <w:r w:rsidR="00E935F3">
        <w:rPr>
          <w:sz w:val="28"/>
        </w:rPr>
        <w:t xml:space="preserve"> </w:t>
      </w:r>
      <w:r w:rsidR="00E935F3" w:rsidRPr="00E935F3">
        <w:rPr>
          <w:sz w:val="28"/>
        </w:rPr>
        <w:t>microring resonator</w:t>
      </w:r>
      <w:r w:rsidR="0014204D">
        <w:rPr>
          <w:sz w:val="28"/>
        </w:rPr>
        <w:t xml:space="preserve">; </w:t>
      </w:r>
      <w:bookmarkStart w:id="26" w:name="OLE_LINK237"/>
      <w:bookmarkStart w:id="27" w:name="OLE_LINK238"/>
      <w:bookmarkStart w:id="28" w:name="OLE_LINK239"/>
      <w:r w:rsidR="0014204D" w:rsidRPr="0014204D">
        <w:rPr>
          <w:sz w:val="28"/>
        </w:rPr>
        <w:t>differential equation solver</w:t>
      </w:r>
      <w:bookmarkEnd w:id="26"/>
      <w:bookmarkEnd w:id="27"/>
      <w:bookmarkEnd w:id="28"/>
      <w:r w:rsidR="0014204D">
        <w:rPr>
          <w:sz w:val="28"/>
        </w:rPr>
        <w:t>;</w:t>
      </w:r>
      <w:r w:rsidR="00A23951" w:rsidRPr="00A23951">
        <w:rPr>
          <w:rFonts w:cs="Times New Roman"/>
          <w:kern w:val="0"/>
          <w:sz w:val="20"/>
          <w:szCs w:val="20"/>
        </w:rPr>
        <w:t xml:space="preserve"> </w:t>
      </w:r>
      <w:r w:rsidR="00A23951" w:rsidRPr="00A23951">
        <w:rPr>
          <w:sz w:val="28"/>
        </w:rPr>
        <w:t xml:space="preserve">fractional-order </w:t>
      </w:r>
      <w:r w:rsidR="00A23951" w:rsidRPr="00E935F3">
        <w:rPr>
          <w:sz w:val="28"/>
        </w:rPr>
        <w:t>optical</w:t>
      </w:r>
      <w:r w:rsidR="00A23951" w:rsidRPr="00A23951">
        <w:rPr>
          <w:sz w:val="28"/>
        </w:rPr>
        <w:t xml:space="preserve"> differentiator</w:t>
      </w:r>
    </w:p>
    <w:p w:rsidR="00D42148" w:rsidRDefault="00D42148" w:rsidP="00D42148">
      <w:pPr>
        <w:widowControl/>
        <w:spacing w:line="240" w:lineRule="auto"/>
        <w:jc w:val="left"/>
        <w:rPr>
          <w:kern w:val="0"/>
        </w:rPr>
      </w:pPr>
    </w:p>
    <w:p w:rsidR="00E935F3" w:rsidRDefault="00E935F3" w:rsidP="00D42148">
      <w:pPr>
        <w:widowControl/>
        <w:spacing w:line="240" w:lineRule="auto"/>
        <w:jc w:val="left"/>
        <w:rPr>
          <w:kern w:val="0"/>
        </w:rPr>
      </w:pPr>
    </w:p>
    <w:p w:rsidR="00E935F3" w:rsidRPr="00E935F3" w:rsidRDefault="00E935F3" w:rsidP="00D42148">
      <w:pPr>
        <w:widowControl/>
        <w:spacing w:line="240" w:lineRule="auto"/>
        <w:jc w:val="left"/>
        <w:rPr>
          <w:kern w:val="0"/>
        </w:rPr>
        <w:sectPr w:rsidR="00E935F3" w:rsidRPr="00E935F3">
          <w:pgSz w:w="11906" w:h="16838"/>
          <w:pgMar w:top="1440" w:right="1800" w:bottom="1440" w:left="1800" w:header="851" w:footer="907" w:gutter="0"/>
          <w:pgNumType w:fmt="upperRoman"/>
          <w:cols w:space="720"/>
          <w:docGrid w:type="lines" w:linePitch="326"/>
        </w:sectPr>
      </w:pPr>
    </w:p>
    <w:p w:rsidR="00D42148" w:rsidRPr="009F3F21" w:rsidRDefault="00D42148" w:rsidP="009F3F21">
      <w:pPr>
        <w:pStyle w:val="1"/>
        <w:ind w:firstLine="640"/>
        <w:rPr>
          <w:szCs w:val="32"/>
        </w:rPr>
      </w:pPr>
      <w:bookmarkStart w:id="29" w:name="_Toc501121503"/>
      <w:r w:rsidRPr="009F3F21">
        <w:rPr>
          <w:rFonts w:hint="eastAsia"/>
          <w:szCs w:val="32"/>
        </w:rPr>
        <w:lastRenderedPageBreak/>
        <w:t>目</w:t>
      </w:r>
      <w:r w:rsidRPr="009F3F21">
        <w:rPr>
          <w:szCs w:val="32"/>
        </w:rPr>
        <w:t xml:space="preserve">  </w:t>
      </w:r>
      <w:r w:rsidRPr="009F3F21">
        <w:rPr>
          <w:rFonts w:hint="eastAsia"/>
          <w:szCs w:val="32"/>
        </w:rPr>
        <w:t>录</w:t>
      </w:r>
      <w:bookmarkEnd w:id="29"/>
    </w:p>
    <w:p w:rsidR="00D42148" w:rsidRDefault="00D42148" w:rsidP="00D42148">
      <w:pPr>
        <w:ind w:firstLine="480"/>
      </w:pPr>
    </w:p>
    <w:p w:rsidR="00B74F9C" w:rsidRPr="00F1587E" w:rsidRDefault="00312F40" w:rsidP="00F1587E">
      <w:pPr>
        <w:pStyle w:val="11"/>
        <w:tabs>
          <w:tab w:val="right" w:leader="dot" w:pos="8290"/>
        </w:tabs>
        <w:rPr>
          <w:rFonts w:ascii="宋体" w:eastAsia="宋体" w:hAnsi="宋体"/>
          <w:b w:val="0"/>
          <w:bCs w:val="0"/>
          <w:i w:val="0"/>
          <w:iCs w:val="0"/>
          <w:noProof/>
        </w:rPr>
      </w:pPr>
      <w:r w:rsidRPr="00F1587E">
        <w:rPr>
          <w:rFonts w:ascii="宋体" w:eastAsia="宋体" w:hAnsi="宋体"/>
          <w:b w:val="0"/>
          <w:i w:val="0"/>
        </w:rPr>
        <w:fldChar w:fldCharType="begin"/>
      </w:r>
      <w:r w:rsidRPr="00F1587E">
        <w:rPr>
          <w:rFonts w:ascii="宋体" w:eastAsia="宋体" w:hAnsi="宋体"/>
          <w:b w:val="0"/>
          <w:i w:val="0"/>
        </w:rPr>
        <w:instrText xml:space="preserve"> TOC \o "1-3" \h \z \u </w:instrText>
      </w:r>
      <w:r w:rsidRPr="00F1587E">
        <w:rPr>
          <w:rFonts w:ascii="宋体" w:eastAsia="宋体" w:hAnsi="宋体"/>
          <w:b w:val="0"/>
          <w:i w:val="0"/>
        </w:rPr>
        <w:fldChar w:fldCharType="separate"/>
      </w:r>
      <w:hyperlink w:anchor="_Toc501121501" w:history="1">
        <w:r w:rsidR="00B74F9C" w:rsidRPr="00F1587E">
          <w:rPr>
            <w:rStyle w:val="af1"/>
            <w:rFonts w:ascii="宋体" w:eastAsia="宋体" w:hAnsi="宋体"/>
            <w:b w:val="0"/>
            <w:i w:val="0"/>
            <w:noProof/>
          </w:rPr>
          <w:t>摘  要</w:t>
        </w:r>
        <w:r w:rsidR="00B74F9C" w:rsidRPr="00F1587E">
          <w:rPr>
            <w:rFonts w:ascii="宋体" w:eastAsia="宋体" w:hAnsi="宋体"/>
            <w:b w:val="0"/>
            <w:i w:val="0"/>
            <w:noProof/>
            <w:webHidden/>
          </w:rPr>
          <w:tab/>
        </w:r>
        <w:r w:rsidR="00B74F9C" w:rsidRPr="00F1587E">
          <w:rPr>
            <w:rStyle w:val="af1"/>
            <w:rFonts w:ascii="宋体" w:eastAsia="宋体" w:hAnsi="宋体"/>
            <w:b w:val="0"/>
            <w:i w:val="0"/>
            <w:noProof/>
          </w:rPr>
          <w:fldChar w:fldCharType="begin"/>
        </w:r>
        <w:r w:rsidR="00B74F9C" w:rsidRPr="00F1587E">
          <w:rPr>
            <w:rFonts w:ascii="宋体" w:eastAsia="宋体" w:hAnsi="宋体"/>
            <w:b w:val="0"/>
            <w:i w:val="0"/>
            <w:noProof/>
            <w:webHidden/>
          </w:rPr>
          <w:instrText xml:space="preserve"> PAGEREF _Toc501121501 \h </w:instrText>
        </w:r>
        <w:r w:rsidR="00B74F9C" w:rsidRPr="00F1587E">
          <w:rPr>
            <w:rStyle w:val="af1"/>
            <w:rFonts w:ascii="宋体" w:eastAsia="宋体" w:hAnsi="宋体"/>
            <w:b w:val="0"/>
            <w:i w:val="0"/>
            <w:noProof/>
          </w:rPr>
        </w:r>
        <w:r w:rsidR="00B74F9C" w:rsidRPr="00F1587E">
          <w:rPr>
            <w:rStyle w:val="af1"/>
            <w:rFonts w:ascii="宋体" w:eastAsia="宋体" w:hAnsi="宋体"/>
            <w:b w:val="0"/>
            <w:i w:val="0"/>
            <w:noProof/>
          </w:rPr>
          <w:fldChar w:fldCharType="separate"/>
        </w:r>
        <w:r w:rsidR="00B74F9C" w:rsidRPr="00F1587E">
          <w:rPr>
            <w:rFonts w:ascii="宋体" w:eastAsia="宋体" w:hAnsi="宋体"/>
            <w:b w:val="0"/>
            <w:i w:val="0"/>
            <w:noProof/>
            <w:webHidden/>
          </w:rPr>
          <w:t>I</w:t>
        </w:r>
        <w:r w:rsidR="00B74F9C" w:rsidRPr="00F1587E">
          <w:rPr>
            <w:rStyle w:val="af1"/>
            <w:rFonts w:ascii="宋体" w:eastAsia="宋体" w:hAnsi="宋体"/>
            <w:b w:val="0"/>
            <w:i w:val="0"/>
            <w:noProof/>
          </w:rPr>
          <w:fldChar w:fldCharType="end"/>
        </w:r>
      </w:hyperlink>
    </w:p>
    <w:p w:rsidR="00B74F9C" w:rsidRPr="00F1587E" w:rsidRDefault="000720CB">
      <w:pPr>
        <w:pStyle w:val="11"/>
        <w:tabs>
          <w:tab w:val="right" w:leader="dot" w:pos="8290"/>
        </w:tabs>
        <w:rPr>
          <w:rFonts w:ascii="宋体" w:eastAsia="宋体" w:hAnsi="宋体"/>
          <w:b w:val="0"/>
          <w:bCs w:val="0"/>
          <w:i w:val="0"/>
          <w:iCs w:val="0"/>
          <w:noProof/>
        </w:rPr>
      </w:pPr>
      <w:hyperlink w:anchor="_Toc501121502" w:history="1">
        <w:r w:rsidR="00B74F9C" w:rsidRPr="00F1587E">
          <w:rPr>
            <w:rStyle w:val="af1"/>
            <w:rFonts w:ascii="宋体" w:eastAsia="宋体" w:hAnsi="宋体" w:cs="Times New Roman"/>
            <w:b w:val="0"/>
            <w:i w:val="0"/>
            <w:noProof/>
          </w:rPr>
          <w:t>ABSTRACT</w:t>
        </w:r>
        <w:r w:rsidR="00B74F9C" w:rsidRPr="00F1587E">
          <w:rPr>
            <w:rFonts w:ascii="宋体" w:eastAsia="宋体" w:hAnsi="宋体"/>
            <w:b w:val="0"/>
            <w:i w:val="0"/>
            <w:noProof/>
            <w:webHidden/>
          </w:rPr>
          <w:tab/>
        </w:r>
        <w:r w:rsidR="00B74F9C" w:rsidRPr="00F1587E">
          <w:rPr>
            <w:rStyle w:val="af1"/>
            <w:rFonts w:ascii="宋体" w:eastAsia="宋体" w:hAnsi="宋体"/>
            <w:b w:val="0"/>
            <w:i w:val="0"/>
            <w:noProof/>
          </w:rPr>
          <w:fldChar w:fldCharType="begin"/>
        </w:r>
        <w:r w:rsidR="00B74F9C" w:rsidRPr="00F1587E">
          <w:rPr>
            <w:rFonts w:ascii="宋体" w:eastAsia="宋体" w:hAnsi="宋体"/>
            <w:b w:val="0"/>
            <w:i w:val="0"/>
            <w:noProof/>
            <w:webHidden/>
          </w:rPr>
          <w:instrText xml:space="preserve"> PAGEREF _Toc501121502 \h </w:instrText>
        </w:r>
        <w:r w:rsidR="00B74F9C" w:rsidRPr="00F1587E">
          <w:rPr>
            <w:rStyle w:val="af1"/>
            <w:rFonts w:ascii="宋体" w:eastAsia="宋体" w:hAnsi="宋体"/>
            <w:b w:val="0"/>
            <w:i w:val="0"/>
            <w:noProof/>
          </w:rPr>
        </w:r>
        <w:r w:rsidR="00B74F9C" w:rsidRPr="00F1587E">
          <w:rPr>
            <w:rStyle w:val="af1"/>
            <w:rFonts w:ascii="宋体" w:eastAsia="宋体" w:hAnsi="宋体"/>
            <w:b w:val="0"/>
            <w:i w:val="0"/>
            <w:noProof/>
          </w:rPr>
          <w:fldChar w:fldCharType="separate"/>
        </w:r>
        <w:r w:rsidR="00B74F9C" w:rsidRPr="00F1587E">
          <w:rPr>
            <w:rFonts w:ascii="宋体" w:eastAsia="宋体" w:hAnsi="宋体"/>
            <w:b w:val="0"/>
            <w:i w:val="0"/>
            <w:noProof/>
            <w:webHidden/>
          </w:rPr>
          <w:t>II</w:t>
        </w:r>
        <w:r w:rsidR="00B74F9C" w:rsidRPr="00F1587E">
          <w:rPr>
            <w:rStyle w:val="af1"/>
            <w:rFonts w:ascii="宋体" w:eastAsia="宋体" w:hAnsi="宋体"/>
            <w:b w:val="0"/>
            <w:i w:val="0"/>
            <w:noProof/>
          </w:rPr>
          <w:fldChar w:fldCharType="end"/>
        </w:r>
      </w:hyperlink>
    </w:p>
    <w:p w:rsidR="00B74F9C" w:rsidRPr="00F1587E" w:rsidRDefault="000720CB">
      <w:pPr>
        <w:pStyle w:val="11"/>
        <w:tabs>
          <w:tab w:val="right" w:leader="dot" w:pos="8290"/>
        </w:tabs>
        <w:rPr>
          <w:rFonts w:ascii="宋体" w:eastAsia="宋体" w:hAnsi="宋体"/>
          <w:b w:val="0"/>
          <w:bCs w:val="0"/>
          <w:i w:val="0"/>
          <w:iCs w:val="0"/>
          <w:noProof/>
        </w:rPr>
      </w:pPr>
      <w:hyperlink w:anchor="_Toc501121503" w:history="1">
        <w:r w:rsidR="00B74F9C" w:rsidRPr="00F1587E">
          <w:rPr>
            <w:rStyle w:val="af1"/>
            <w:rFonts w:ascii="宋体" w:eastAsia="宋体" w:hAnsi="宋体"/>
            <w:b w:val="0"/>
            <w:i w:val="0"/>
            <w:noProof/>
          </w:rPr>
          <w:t>目  录</w:t>
        </w:r>
        <w:r w:rsidR="00B74F9C" w:rsidRPr="00F1587E">
          <w:rPr>
            <w:rFonts w:ascii="宋体" w:eastAsia="宋体" w:hAnsi="宋体"/>
            <w:b w:val="0"/>
            <w:i w:val="0"/>
            <w:noProof/>
            <w:webHidden/>
          </w:rPr>
          <w:tab/>
        </w:r>
        <w:r w:rsidR="00B74F9C" w:rsidRPr="00F1587E">
          <w:rPr>
            <w:rStyle w:val="af1"/>
            <w:rFonts w:ascii="宋体" w:eastAsia="宋体" w:hAnsi="宋体"/>
            <w:b w:val="0"/>
            <w:i w:val="0"/>
            <w:noProof/>
          </w:rPr>
          <w:fldChar w:fldCharType="begin"/>
        </w:r>
        <w:r w:rsidR="00B74F9C" w:rsidRPr="00F1587E">
          <w:rPr>
            <w:rFonts w:ascii="宋体" w:eastAsia="宋体" w:hAnsi="宋体"/>
            <w:b w:val="0"/>
            <w:i w:val="0"/>
            <w:noProof/>
            <w:webHidden/>
          </w:rPr>
          <w:instrText xml:space="preserve"> PAGEREF _Toc501121503 \h </w:instrText>
        </w:r>
        <w:r w:rsidR="00B74F9C" w:rsidRPr="00F1587E">
          <w:rPr>
            <w:rStyle w:val="af1"/>
            <w:rFonts w:ascii="宋体" w:eastAsia="宋体" w:hAnsi="宋体"/>
            <w:b w:val="0"/>
            <w:i w:val="0"/>
            <w:noProof/>
          </w:rPr>
        </w:r>
        <w:r w:rsidR="00B74F9C" w:rsidRPr="00F1587E">
          <w:rPr>
            <w:rStyle w:val="af1"/>
            <w:rFonts w:ascii="宋体" w:eastAsia="宋体" w:hAnsi="宋体"/>
            <w:b w:val="0"/>
            <w:i w:val="0"/>
            <w:noProof/>
          </w:rPr>
          <w:fldChar w:fldCharType="separate"/>
        </w:r>
        <w:r w:rsidR="00B74F9C" w:rsidRPr="00F1587E">
          <w:rPr>
            <w:rFonts w:ascii="宋体" w:eastAsia="宋体" w:hAnsi="宋体"/>
            <w:b w:val="0"/>
            <w:i w:val="0"/>
            <w:noProof/>
            <w:webHidden/>
          </w:rPr>
          <w:t>1</w:t>
        </w:r>
        <w:r w:rsidR="00B74F9C" w:rsidRPr="00F1587E">
          <w:rPr>
            <w:rStyle w:val="af1"/>
            <w:rFonts w:ascii="宋体" w:eastAsia="宋体" w:hAnsi="宋体"/>
            <w:b w:val="0"/>
            <w:i w:val="0"/>
            <w:noProof/>
          </w:rPr>
          <w:fldChar w:fldCharType="end"/>
        </w:r>
      </w:hyperlink>
    </w:p>
    <w:p w:rsidR="00B74F9C" w:rsidRPr="00F1587E" w:rsidRDefault="000720CB">
      <w:pPr>
        <w:pStyle w:val="11"/>
        <w:tabs>
          <w:tab w:val="left" w:pos="960"/>
          <w:tab w:val="right" w:leader="dot" w:pos="8290"/>
        </w:tabs>
        <w:rPr>
          <w:rFonts w:ascii="宋体" w:eastAsia="宋体" w:hAnsi="宋体"/>
          <w:b w:val="0"/>
          <w:bCs w:val="0"/>
          <w:i w:val="0"/>
          <w:iCs w:val="0"/>
          <w:noProof/>
        </w:rPr>
      </w:pPr>
      <w:hyperlink w:anchor="_Toc501121504" w:history="1">
        <w:r w:rsidR="00B74F9C" w:rsidRPr="00F1587E">
          <w:rPr>
            <w:rStyle w:val="af1"/>
            <w:rFonts w:ascii="宋体" w:eastAsia="宋体" w:hAnsi="宋体"/>
            <w:b w:val="0"/>
            <w:i w:val="0"/>
            <w:noProof/>
          </w:rPr>
          <w:t>第一章</w:t>
        </w:r>
        <w:r w:rsidR="00B74F9C" w:rsidRPr="00F1587E">
          <w:rPr>
            <w:rFonts w:ascii="宋体" w:eastAsia="宋体" w:hAnsi="宋体"/>
            <w:b w:val="0"/>
            <w:bCs w:val="0"/>
            <w:i w:val="0"/>
            <w:iCs w:val="0"/>
            <w:noProof/>
          </w:rPr>
          <w:tab/>
        </w:r>
        <w:r w:rsidR="00B74F9C" w:rsidRPr="00F1587E">
          <w:rPr>
            <w:rStyle w:val="af1"/>
            <w:rFonts w:ascii="宋体" w:eastAsia="宋体" w:hAnsi="宋体" w:cs="Songti SC"/>
            <w:b w:val="0"/>
            <w:i w:val="0"/>
            <w:noProof/>
          </w:rPr>
          <w:t>绪论</w:t>
        </w:r>
        <w:r w:rsidR="00B74F9C" w:rsidRPr="00F1587E">
          <w:rPr>
            <w:rFonts w:ascii="宋体" w:eastAsia="宋体" w:hAnsi="宋体"/>
            <w:b w:val="0"/>
            <w:i w:val="0"/>
            <w:noProof/>
            <w:webHidden/>
          </w:rPr>
          <w:tab/>
        </w:r>
        <w:r w:rsidR="00B74F9C" w:rsidRPr="00F1587E">
          <w:rPr>
            <w:rStyle w:val="af1"/>
            <w:rFonts w:ascii="宋体" w:eastAsia="宋体" w:hAnsi="宋体"/>
            <w:b w:val="0"/>
            <w:i w:val="0"/>
            <w:noProof/>
          </w:rPr>
          <w:fldChar w:fldCharType="begin"/>
        </w:r>
        <w:r w:rsidR="00B74F9C" w:rsidRPr="00F1587E">
          <w:rPr>
            <w:rFonts w:ascii="宋体" w:eastAsia="宋体" w:hAnsi="宋体"/>
            <w:b w:val="0"/>
            <w:i w:val="0"/>
            <w:noProof/>
            <w:webHidden/>
          </w:rPr>
          <w:instrText xml:space="preserve"> PAGEREF _Toc501121504 \h </w:instrText>
        </w:r>
        <w:r w:rsidR="00B74F9C" w:rsidRPr="00F1587E">
          <w:rPr>
            <w:rStyle w:val="af1"/>
            <w:rFonts w:ascii="宋体" w:eastAsia="宋体" w:hAnsi="宋体"/>
            <w:b w:val="0"/>
            <w:i w:val="0"/>
            <w:noProof/>
          </w:rPr>
        </w:r>
        <w:r w:rsidR="00B74F9C" w:rsidRPr="00F1587E">
          <w:rPr>
            <w:rStyle w:val="af1"/>
            <w:rFonts w:ascii="宋体" w:eastAsia="宋体" w:hAnsi="宋体"/>
            <w:b w:val="0"/>
            <w:i w:val="0"/>
            <w:noProof/>
          </w:rPr>
          <w:fldChar w:fldCharType="separate"/>
        </w:r>
        <w:r w:rsidR="00B74F9C" w:rsidRPr="00F1587E">
          <w:rPr>
            <w:rFonts w:ascii="宋体" w:eastAsia="宋体" w:hAnsi="宋体"/>
            <w:b w:val="0"/>
            <w:i w:val="0"/>
            <w:noProof/>
            <w:webHidden/>
          </w:rPr>
          <w:t>3</w:t>
        </w:r>
        <w:r w:rsidR="00B74F9C" w:rsidRPr="00F1587E">
          <w:rPr>
            <w:rStyle w:val="af1"/>
            <w:rFonts w:ascii="宋体" w:eastAsia="宋体" w:hAnsi="宋体"/>
            <w:b w:val="0"/>
            <w:i w:val="0"/>
            <w:noProof/>
          </w:rPr>
          <w:fldChar w:fldCharType="end"/>
        </w:r>
      </w:hyperlink>
    </w:p>
    <w:p w:rsidR="00B74F9C" w:rsidRPr="00F1587E" w:rsidRDefault="000720CB">
      <w:pPr>
        <w:pStyle w:val="21"/>
        <w:tabs>
          <w:tab w:val="right" w:leader="dot" w:pos="8290"/>
        </w:tabs>
        <w:rPr>
          <w:rFonts w:ascii="宋体" w:eastAsia="宋体" w:hAnsi="宋体"/>
          <w:b w:val="0"/>
          <w:bCs w:val="0"/>
          <w:noProof/>
          <w:sz w:val="24"/>
          <w:szCs w:val="24"/>
        </w:rPr>
      </w:pPr>
      <w:hyperlink w:anchor="_Toc501121505" w:history="1">
        <w:r w:rsidR="00B74F9C" w:rsidRPr="00F1587E">
          <w:rPr>
            <w:rStyle w:val="af1"/>
            <w:rFonts w:ascii="宋体" w:eastAsia="宋体" w:hAnsi="宋体"/>
            <w:b w:val="0"/>
            <w:noProof/>
            <w:sz w:val="24"/>
            <w:szCs w:val="24"/>
          </w:rPr>
          <w:t>1.1研究背景与意义</w:t>
        </w:r>
        <w:r w:rsidR="00B74F9C" w:rsidRPr="00F1587E">
          <w:rPr>
            <w:rFonts w:ascii="宋体" w:eastAsia="宋体" w:hAnsi="宋体"/>
            <w:b w:val="0"/>
            <w:noProof/>
            <w:webHidden/>
            <w:sz w:val="24"/>
            <w:szCs w:val="24"/>
          </w:rPr>
          <w:tab/>
        </w:r>
        <w:r w:rsidR="00B74F9C" w:rsidRPr="00F1587E">
          <w:rPr>
            <w:rStyle w:val="af1"/>
            <w:rFonts w:ascii="宋体" w:eastAsia="宋体" w:hAnsi="宋体"/>
            <w:b w:val="0"/>
            <w:noProof/>
            <w:sz w:val="24"/>
            <w:szCs w:val="24"/>
          </w:rPr>
          <w:fldChar w:fldCharType="begin"/>
        </w:r>
        <w:r w:rsidR="00B74F9C" w:rsidRPr="00F1587E">
          <w:rPr>
            <w:rFonts w:ascii="宋体" w:eastAsia="宋体" w:hAnsi="宋体"/>
            <w:b w:val="0"/>
            <w:noProof/>
            <w:webHidden/>
            <w:sz w:val="24"/>
            <w:szCs w:val="24"/>
          </w:rPr>
          <w:instrText xml:space="preserve"> PAGEREF _Toc501121505 \h </w:instrText>
        </w:r>
        <w:r w:rsidR="00B74F9C" w:rsidRPr="00F1587E">
          <w:rPr>
            <w:rStyle w:val="af1"/>
            <w:rFonts w:ascii="宋体" w:eastAsia="宋体" w:hAnsi="宋体"/>
            <w:b w:val="0"/>
            <w:noProof/>
            <w:sz w:val="24"/>
            <w:szCs w:val="24"/>
          </w:rPr>
        </w:r>
        <w:r w:rsidR="00B74F9C" w:rsidRPr="00F1587E">
          <w:rPr>
            <w:rStyle w:val="af1"/>
            <w:rFonts w:ascii="宋体" w:eastAsia="宋体" w:hAnsi="宋体"/>
            <w:b w:val="0"/>
            <w:noProof/>
            <w:sz w:val="24"/>
            <w:szCs w:val="24"/>
          </w:rPr>
          <w:fldChar w:fldCharType="separate"/>
        </w:r>
        <w:r w:rsidR="00B74F9C" w:rsidRPr="00F1587E">
          <w:rPr>
            <w:rFonts w:ascii="宋体" w:eastAsia="宋体" w:hAnsi="宋体"/>
            <w:b w:val="0"/>
            <w:noProof/>
            <w:webHidden/>
            <w:sz w:val="24"/>
            <w:szCs w:val="24"/>
          </w:rPr>
          <w:t>3</w:t>
        </w:r>
        <w:r w:rsidR="00B74F9C" w:rsidRPr="00F1587E">
          <w:rPr>
            <w:rStyle w:val="af1"/>
            <w:rFonts w:ascii="宋体" w:eastAsia="宋体" w:hAnsi="宋体"/>
            <w:b w:val="0"/>
            <w:noProof/>
            <w:sz w:val="24"/>
            <w:szCs w:val="24"/>
          </w:rPr>
          <w:fldChar w:fldCharType="end"/>
        </w:r>
      </w:hyperlink>
    </w:p>
    <w:p w:rsidR="00B74F9C" w:rsidRPr="00F1587E" w:rsidRDefault="000720CB">
      <w:pPr>
        <w:pStyle w:val="21"/>
        <w:tabs>
          <w:tab w:val="right" w:leader="dot" w:pos="8290"/>
        </w:tabs>
        <w:rPr>
          <w:rFonts w:ascii="宋体" w:eastAsia="宋体" w:hAnsi="宋体"/>
          <w:b w:val="0"/>
          <w:bCs w:val="0"/>
          <w:noProof/>
          <w:sz w:val="24"/>
          <w:szCs w:val="24"/>
        </w:rPr>
      </w:pPr>
      <w:hyperlink w:anchor="_Toc501121506" w:history="1">
        <w:r w:rsidR="00B74F9C" w:rsidRPr="00F1587E">
          <w:rPr>
            <w:rStyle w:val="af1"/>
            <w:rFonts w:ascii="宋体" w:eastAsia="宋体" w:hAnsi="宋体"/>
            <w:b w:val="0"/>
            <w:noProof/>
            <w:sz w:val="24"/>
            <w:szCs w:val="24"/>
          </w:rPr>
          <w:t>1.2 微环谐振腔研究情况</w:t>
        </w:r>
        <w:r w:rsidR="00B74F9C" w:rsidRPr="00F1587E">
          <w:rPr>
            <w:rFonts w:ascii="宋体" w:eastAsia="宋体" w:hAnsi="宋体"/>
            <w:b w:val="0"/>
            <w:noProof/>
            <w:webHidden/>
            <w:sz w:val="24"/>
            <w:szCs w:val="24"/>
          </w:rPr>
          <w:tab/>
        </w:r>
        <w:r w:rsidR="00B74F9C" w:rsidRPr="00F1587E">
          <w:rPr>
            <w:rStyle w:val="af1"/>
            <w:rFonts w:ascii="宋体" w:eastAsia="宋体" w:hAnsi="宋体"/>
            <w:b w:val="0"/>
            <w:noProof/>
            <w:sz w:val="24"/>
            <w:szCs w:val="24"/>
          </w:rPr>
          <w:fldChar w:fldCharType="begin"/>
        </w:r>
        <w:r w:rsidR="00B74F9C" w:rsidRPr="00F1587E">
          <w:rPr>
            <w:rFonts w:ascii="宋体" w:eastAsia="宋体" w:hAnsi="宋体"/>
            <w:b w:val="0"/>
            <w:noProof/>
            <w:webHidden/>
            <w:sz w:val="24"/>
            <w:szCs w:val="24"/>
          </w:rPr>
          <w:instrText xml:space="preserve"> PAGEREF _Toc501121506 \h </w:instrText>
        </w:r>
        <w:r w:rsidR="00B74F9C" w:rsidRPr="00F1587E">
          <w:rPr>
            <w:rStyle w:val="af1"/>
            <w:rFonts w:ascii="宋体" w:eastAsia="宋体" w:hAnsi="宋体"/>
            <w:b w:val="0"/>
            <w:noProof/>
            <w:sz w:val="24"/>
            <w:szCs w:val="24"/>
          </w:rPr>
        </w:r>
        <w:r w:rsidR="00B74F9C" w:rsidRPr="00F1587E">
          <w:rPr>
            <w:rStyle w:val="af1"/>
            <w:rFonts w:ascii="宋体" w:eastAsia="宋体" w:hAnsi="宋体"/>
            <w:b w:val="0"/>
            <w:noProof/>
            <w:sz w:val="24"/>
            <w:szCs w:val="24"/>
          </w:rPr>
          <w:fldChar w:fldCharType="separate"/>
        </w:r>
        <w:r w:rsidR="00B74F9C" w:rsidRPr="00F1587E">
          <w:rPr>
            <w:rFonts w:ascii="宋体" w:eastAsia="宋体" w:hAnsi="宋体"/>
            <w:b w:val="0"/>
            <w:noProof/>
            <w:webHidden/>
            <w:sz w:val="24"/>
            <w:szCs w:val="24"/>
          </w:rPr>
          <w:t>4</w:t>
        </w:r>
        <w:r w:rsidR="00B74F9C" w:rsidRPr="00F1587E">
          <w:rPr>
            <w:rStyle w:val="af1"/>
            <w:rFonts w:ascii="宋体" w:eastAsia="宋体" w:hAnsi="宋体"/>
            <w:b w:val="0"/>
            <w:noProof/>
            <w:sz w:val="24"/>
            <w:szCs w:val="24"/>
          </w:rPr>
          <w:fldChar w:fldCharType="end"/>
        </w:r>
      </w:hyperlink>
    </w:p>
    <w:p w:rsidR="00B74F9C" w:rsidRPr="00F1587E" w:rsidRDefault="000720CB">
      <w:pPr>
        <w:pStyle w:val="31"/>
        <w:tabs>
          <w:tab w:val="right" w:leader="dot" w:pos="8290"/>
        </w:tabs>
        <w:rPr>
          <w:rFonts w:ascii="宋体" w:eastAsia="宋体" w:hAnsi="宋体"/>
          <w:noProof/>
          <w:sz w:val="24"/>
          <w:szCs w:val="24"/>
        </w:rPr>
      </w:pPr>
      <w:hyperlink w:anchor="_Toc501121507" w:history="1">
        <w:r w:rsidR="00B74F9C" w:rsidRPr="00F1587E">
          <w:rPr>
            <w:rStyle w:val="af1"/>
            <w:rFonts w:ascii="宋体" w:eastAsia="宋体" w:hAnsi="宋体"/>
            <w:noProof/>
            <w:sz w:val="24"/>
            <w:szCs w:val="24"/>
          </w:rPr>
          <w:t>1.2.1 微环谐振腔的发展</w:t>
        </w:r>
        <w:r w:rsidR="00B74F9C" w:rsidRPr="00F1587E">
          <w:rPr>
            <w:rFonts w:ascii="宋体" w:eastAsia="宋体" w:hAnsi="宋体"/>
            <w:noProof/>
            <w:webHidden/>
            <w:sz w:val="24"/>
            <w:szCs w:val="24"/>
          </w:rPr>
          <w:tab/>
        </w:r>
        <w:r w:rsidR="00B74F9C" w:rsidRPr="00F1587E">
          <w:rPr>
            <w:rStyle w:val="af1"/>
            <w:rFonts w:ascii="宋体" w:eastAsia="宋体" w:hAnsi="宋体"/>
            <w:noProof/>
            <w:sz w:val="24"/>
            <w:szCs w:val="24"/>
          </w:rPr>
          <w:fldChar w:fldCharType="begin"/>
        </w:r>
        <w:r w:rsidR="00B74F9C" w:rsidRPr="00F1587E">
          <w:rPr>
            <w:rFonts w:ascii="宋体" w:eastAsia="宋体" w:hAnsi="宋体"/>
            <w:noProof/>
            <w:webHidden/>
            <w:sz w:val="24"/>
            <w:szCs w:val="24"/>
          </w:rPr>
          <w:instrText xml:space="preserve"> PAGEREF _Toc501121507 \h </w:instrText>
        </w:r>
        <w:r w:rsidR="00B74F9C" w:rsidRPr="00F1587E">
          <w:rPr>
            <w:rStyle w:val="af1"/>
            <w:rFonts w:ascii="宋体" w:eastAsia="宋体" w:hAnsi="宋体"/>
            <w:noProof/>
            <w:sz w:val="24"/>
            <w:szCs w:val="24"/>
          </w:rPr>
        </w:r>
        <w:r w:rsidR="00B74F9C" w:rsidRPr="00F1587E">
          <w:rPr>
            <w:rStyle w:val="af1"/>
            <w:rFonts w:ascii="宋体" w:eastAsia="宋体" w:hAnsi="宋体"/>
            <w:noProof/>
            <w:sz w:val="24"/>
            <w:szCs w:val="24"/>
          </w:rPr>
          <w:fldChar w:fldCharType="separate"/>
        </w:r>
        <w:r w:rsidR="00B74F9C" w:rsidRPr="00F1587E">
          <w:rPr>
            <w:rFonts w:ascii="宋体" w:eastAsia="宋体" w:hAnsi="宋体"/>
            <w:noProof/>
            <w:webHidden/>
            <w:sz w:val="24"/>
            <w:szCs w:val="24"/>
          </w:rPr>
          <w:t>4</w:t>
        </w:r>
        <w:r w:rsidR="00B74F9C" w:rsidRPr="00F1587E">
          <w:rPr>
            <w:rStyle w:val="af1"/>
            <w:rFonts w:ascii="宋体" w:eastAsia="宋体" w:hAnsi="宋体"/>
            <w:noProof/>
            <w:sz w:val="24"/>
            <w:szCs w:val="24"/>
          </w:rPr>
          <w:fldChar w:fldCharType="end"/>
        </w:r>
      </w:hyperlink>
    </w:p>
    <w:p w:rsidR="00B74F9C" w:rsidRPr="00F1587E" w:rsidRDefault="000720CB">
      <w:pPr>
        <w:pStyle w:val="31"/>
        <w:tabs>
          <w:tab w:val="right" w:leader="dot" w:pos="8290"/>
        </w:tabs>
        <w:rPr>
          <w:rFonts w:ascii="宋体" w:eastAsia="宋体" w:hAnsi="宋体"/>
          <w:noProof/>
          <w:sz w:val="24"/>
          <w:szCs w:val="24"/>
        </w:rPr>
      </w:pPr>
      <w:hyperlink w:anchor="_Toc501121508" w:history="1">
        <w:r w:rsidR="00B74F9C" w:rsidRPr="00F1587E">
          <w:rPr>
            <w:rStyle w:val="af1"/>
            <w:rFonts w:ascii="宋体" w:eastAsia="宋体" w:hAnsi="宋体"/>
            <w:noProof/>
            <w:sz w:val="24"/>
            <w:szCs w:val="24"/>
          </w:rPr>
          <w:t>1.2.2 微环谐振腔的应用</w:t>
        </w:r>
        <w:r w:rsidR="00B74F9C" w:rsidRPr="00F1587E">
          <w:rPr>
            <w:rFonts w:ascii="宋体" w:eastAsia="宋体" w:hAnsi="宋体"/>
            <w:noProof/>
            <w:webHidden/>
            <w:sz w:val="24"/>
            <w:szCs w:val="24"/>
          </w:rPr>
          <w:tab/>
        </w:r>
        <w:r w:rsidR="00B74F9C" w:rsidRPr="00F1587E">
          <w:rPr>
            <w:rStyle w:val="af1"/>
            <w:rFonts w:ascii="宋体" w:eastAsia="宋体" w:hAnsi="宋体"/>
            <w:noProof/>
            <w:sz w:val="24"/>
            <w:szCs w:val="24"/>
          </w:rPr>
          <w:fldChar w:fldCharType="begin"/>
        </w:r>
        <w:r w:rsidR="00B74F9C" w:rsidRPr="00F1587E">
          <w:rPr>
            <w:rFonts w:ascii="宋体" w:eastAsia="宋体" w:hAnsi="宋体"/>
            <w:noProof/>
            <w:webHidden/>
            <w:sz w:val="24"/>
            <w:szCs w:val="24"/>
          </w:rPr>
          <w:instrText xml:space="preserve"> PAGEREF _Toc501121508 \h </w:instrText>
        </w:r>
        <w:r w:rsidR="00B74F9C" w:rsidRPr="00F1587E">
          <w:rPr>
            <w:rStyle w:val="af1"/>
            <w:rFonts w:ascii="宋体" w:eastAsia="宋体" w:hAnsi="宋体"/>
            <w:noProof/>
            <w:sz w:val="24"/>
            <w:szCs w:val="24"/>
          </w:rPr>
        </w:r>
        <w:r w:rsidR="00B74F9C" w:rsidRPr="00F1587E">
          <w:rPr>
            <w:rStyle w:val="af1"/>
            <w:rFonts w:ascii="宋体" w:eastAsia="宋体" w:hAnsi="宋体"/>
            <w:noProof/>
            <w:sz w:val="24"/>
            <w:szCs w:val="24"/>
          </w:rPr>
          <w:fldChar w:fldCharType="separate"/>
        </w:r>
        <w:r w:rsidR="00B74F9C" w:rsidRPr="00F1587E">
          <w:rPr>
            <w:rFonts w:ascii="宋体" w:eastAsia="宋体" w:hAnsi="宋体"/>
            <w:noProof/>
            <w:webHidden/>
            <w:sz w:val="24"/>
            <w:szCs w:val="24"/>
          </w:rPr>
          <w:t>6</w:t>
        </w:r>
        <w:r w:rsidR="00B74F9C" w:rsidRPr="00F1587E">
          <w:rPr>
            <w:rStyle w:val="af1"/>
            <w:rFonts w:ascii="宋体" w:eastAsia="宋体" w:hAnsi="宋体"/>
            <w:noProof/>
            <w:sz w:val="24"/>
            <w:szCs w:val="24"/>
          </w:rPr>
          <w:fldChar w:fldCharType="end"/>
        </w:r>
      </w:hyperlink>
    </w:p>
    <w:p w:rsidR="00B74F9C" w:rsidRPr="00F1587E" w:rsidRDefault="000720CB">
      <w:pPr>
        <w:pStyle w:val="21"/>
        <w:tabs>
          <w:tab w:val="right" w:leader="dot" w:pos="8290"/>
        </w:tabs>
        <w:rPr>
          <w:rFonts w:ascii="宋体" w:eastAsia="宋体" w:hAnsi="宋体"/>
          <w:b w:val="0"/>
          <w:bCs w:val="0"/>
          <w:noProof/>
          <w:sz w:val="24"/>
          <w:szCs w:val="24"/>
        </w:rPr>
      </w:pPr>
      <w:hyperlink w:anchor="_Toc501121509" w:history="1">
        <w:r w:rsidR="00B74F9C" w:rsidRPr="00F1587E">
          <w:rPr>
            <w:rStyle w:val="af1"/>
            <w:rFonts w:ascii="宋体" w:eastAsia="宋体" w:hAnsi="宋体"/>
            <w:b w:val="0"/>
            <w:noProof/>
            <w:sz w:val="24"/>
            <w:szCs w:val="24"/>
          </w:rPr>
          <w:t>1.3微分运算研究情况</w:t>
        </w:r>
        <w:r w:rsidR="00B74F9C" w:rsidRPr="00F1587E">
          <w:rPr>
            <w:rFonts w:ascii="宋体" w:eastAsia="宋体" w:hAnsi="宋体"/>
            <w:b w:val="0"/>
            <w:noProof/>
            <w:webHidden/>
            <w:sz w:val="24"/>
            <w:szCs w:val="24"/>
          </w:rPr>
          <w:tab/>
        </w:r>
        <w:r w:rsidR="00B74F9C" w:rsidRPr="00F1587E">
          <w:rPr>
            <w:rStyle w:val="af1"/>
            <w:rFonts w:ascii="宋体" w:eastAsia="宋体" w:hAnsi="宋体"/>
            <w:b w:val="0"/>
            <w:noProof/>
            <w:sz w:val="24"/>
            <w:szCs w:val="24"/>
          </w:rPr>
          <w:fldChar w:fldCharType="begin"/>
        </w:r>
        <w:r w:rsidR="00B74F9C" w:rsidRPr="00F1587E">
          <w:rPr>
            <w:rFonts w:ascii="宋体" w:eastAsia="宋体" w:hAnsi="宋体"/>
            <w:b w:val="0"/>
            <w:noProof/>
            <w:webHidden/>
            <w:sz w:val="24"/>
            <w:szCs w:val="24"/>
          </w:rPr>
          <w:instrText xml:space="preserve"> PAGEREF _Toc501121509 \h </w:instrText>
        </w:r>
        <w:r w:rsidR="00B74F9C" w:rsidRPr="00F1587E">
          <w:rPr>
            <w:rStyle w:val="af1"/>
            <w:rFonts w:ascii="宋体" w:eastAsia="宋体" w:hAnsi="宋体"/>
            <w:b w:val="0"/>
            <w:noProof/>
            <w:sz w:val="24"/>
            <w:szCs w:val="24"/>
          </w:rPr>
        </w:r>
        <w:r w:rsidR="00B74F9C" w:rsidRPr="00F1587E">
          <w:rPr>
            <w:rStyle w:val="af1"/>
            <w:rFonts w:ascii="宋体" w:eastAsia="宋体" w:hAnsi="宋体"/>
            <w:b w:val="0"/>
            <w:noProof/>
            <w:sz w:val="24"/>
            <w:szCs w:val="24"/>
          </w:rPr>
          <w:fldChar w:fldCharType="separate"/>
        </w:r>
        <w:r w:rsidR="00B74F9C" w:rsidRPr="00F1587E">
          <w:rPr>
            <w:rFonts w:ascii="宋体" w:eastAsia="宋体" w:hAnsi="宋体"/>
            <w:b w:val="0"/>
            <w:noProof/>
            <w:webHidden/>
            <w:sz w:val="24"/>
            <w:szCs w:val="24"/>
          </w:rPr>
          <w:t>8</w:t>
        </w:r>
        <w:r w:rsidR="00B74F9C" w:rsidRPr="00F1587E">
          <w:rPr>
            <w:rStyle w:val="af1"/>
            <w:rFonts w:ascii="宋体" w:eastAsia="宋体" w:hAnsi="宋体"/>
            <w:b w:val="0"/>
            <w:noProof/>
            <w:sz w:val="24"/>
            <w:szCs w:val="24"/>
          </w:rPr>
          <w:fldChar w:fldCharType="end"/>
        </w:r>
      </w:hyperlink>
    </w:p>
    <w:p w:rsidR="00B74F9C" w:rsidRPr="00F1587E" w:rsidRDefault="000720CB">
      <w:pPr>
        <w:pStyle w:val="31"/>
        <w:tabs>
          <w:tab w:val="right" w:leader="dot" w:pos="8290"/>
        </w:tabs>
        <w:rPr>
          <w:rFonts w:ascii="宋体" w:eastAsia="宋体" w:hAnsi="宋体"/>
          <w:noProof/>
          <w:sz w:val="24"/>
          <w:szCs w:val="24"/>
        </w:rPr>
      </w:pPr>
      <w:hyperlink w:anchor="_Toc501121510" w:history="1">
        <w:r w:rsidR="00B74F9C" w:rsidRPr="00F1587E">
          <w:rPr>
            <w:rStyle w:val="af1"/>
            <w:rFonts w:ascii="宋体" w:eastAsia="宋体" w:hAnsi="宋体"/>
            <w:noProof/>
            <w:sz w:val="24"/>
            <w:szCs w:val="24"/>
          </w:rPr>
          <w:t>1.3.1微分方程的全光求解</w:t>
        </w:r>
        <w:r w:rsidR="00B74F9C" w:rsidRPr="00F1587E">
          <w:rPr>
            <w:rFonts w:ascii="宋体" w:eastAsia="宋体" w:hAnsi="宋体"/>
            <w:noProof/>
            <w:webHidden/>
            <w:sz w:val="24"/>
            <w:szCs w:val="24"/>
          </w:rPr>
          <w:tab/>
        </w:r>
        <w:r w:rsidR="00B74F9C" w:rsidRPr="00F1587E">
          <w:rPr>
            <w:rStyle w:val="af1"/>
            <w:rFonts w:ascii="宋体" w:eastAsia="宋体" w:hAnsi="宋体"/>
            <w:noProof/>
            <w:sz w:val="24"/>
            <w:szCs w:val="24"/>
          </w:rPr>
          <w:fldChar w:fldCharType="begin"/>
        </w:r>
        <w:r w:rsidR="00B74F9C" w:rsidRPr="00F1587E">
          <w:rPr>
            <w:rFonts w:ascii="宋体" w:eastAsia="宋体" w:hAnsi="宋体"/>
            <w:noProof/>
            <w:webHidden/>
            <w:sz w:val="24"/>
            <w:szCs w:val="24"/>
          </w:rPr>
          <w:instrText xml:space="preserve"> PAGEREF _Toc501121510 \h </w:instrText>
        </w:r>
        <w:r w:rsidR="00B74F9C" w:rsidRPr="00F1587E">
          <w:rPr>
            <w:rStyle w:val="af1"/>
            <w:rFonts w:ascii="宋体" w:eastAsia="宋体" w:hAnsi="宋体"/>
            <w:noProof/>
            <w:sz w:val="24"/>
            <w:szCs w:val="24"/>
          </w:rPr>
        </w:r>
        <w:r w:rsidR="00B74F9C" w:rsidRPr="00F1587E">
          <w:rPr>
            <w:rStyle w:val="af1"/>
            <w:rFonts w:ascii="宋体" w:eastAsia="宋体" w:hAnsi="宋体"/>
            <w:noProof/>
            <w:sz w:val="24"/>
            <w:szCs w:val="24"/>
          </w:rPr>
          <w:fldChar w:fldCharType="separate"/>
        </w:r>
        <w:r w:rsidR="00B74F9C" w:rsidRPr="00F1587E">
          <w:rPr>
            <w:rFonts w:ascii="宋体" w:eastAsia="宋体" w:hAnsi="宋体"/>
            <w:noProof/>
            <w:webHidden/>
            <w:sz w:val="24"/>
            <w:szCs w:val="24"/>
          </w:rPr>
          <w:t>8</w:t>
        </w:r>
        <w:r w:rsidR="00B74F9C" w:rsidRPr="00F1587E">
          <w:rPr>
            <w:rStyle w:val="af1"/>
            <w:rFonts w:ascii="宋体" w:eastAsia="宋体" w:hAnsi="宋体"/>
            <w:noProof/>
            <w:sz w:val="24"/>
            <w:szCs w:val="24"/>
          </w:rPr>
          <w:fldChar w:fldCharType="end"/>
        </w:r>
      </w:hyperlink>
    </w:p>
    <w:p w:rsidR="00B74F9C" w:rsidRPr="00F1587E" w:rsidRDefault="000720CB">
      <w:pPr>
        <w:pStyle w:val="31"/>
        <w:tabs>
          <w:tab w:val="right" w:leader="dot" w:pos="8290"/>
        </w:tabs>
        <w:rPr>
          <w:rFonts w:ascii="宋体" w:eastAsia="宋体" w:hAnsi="宋体"/>
          <w:noProof/>
          <w:sz w:val="24"/>
          <w:szCs w:val="24"/>
        </w:rPr>
      </w:pPr>
      <w:hyperlink w:anchor="_Toc501121511" w:history="1">
        <w:r w:rsidR="00B74F9C" w:rsidRPr="00F1587E">
          <w:rPr>
            <w:rStyle w:val="af1"/>
            <w:rFonts w:ascii="宋体" w:eastAsia="宋体" w:hAnsi="宋体"/>
            <w:noProof/>
            <w:sz w:val="24"/>
            <w:szCs w:val="24"/>
          </w:rPr>
          <w:t>1.3.2 微环微分器</w:t>
        </w:r>
        <w:r w:rsidR="00B74F9C" w:rsidRPr="00F1587E">
          <w:rPr>
            <w:rFonts w:ascii="宋体" w:eastAsia="宋体" w:hAnsi="宋体"/>
            <w:noProof/>
            <w:webHidden/>
            <w:sz w:val="24"/>
            <w:szCs w:val="24"/>
          </w:rPr>
          <w:tab/>
        </w:r>
        <w:r w:rsidR="00B74F9C" w:rsidRPr="00F1587E">
          <w:rPr>
            <w:rStyle w:val="af1"/>
            <w:rFonts w:ascii="宋体" w:eastAsia="宋体" w:hAnsi="宋体"/>
            <w:noProof/>
            <w:sz w:val="24"/>
            <w:szCs w:val="24"/>
          </w:rPr>
          <w:fldChar w:fldCharType="begin"/>
        </w:r>
        <w:r w:rsidR="00B74F9C" w:rsidRPr="00F1587E">
          <w:rPr>
            <w:rFonts w:ascii="宋体" w:eastAsia="宋体" w:hAnsi="宋体"/>
            <w:noProof/>
            <w:webHidden/>
            <w:sz w:val="24"/>
            <w:szCs w:val="24"/>
          </w:rPr>
          <w:instrText xml:space="preserve"> PAGEREF _Toc501121511 \h </w:instrText>
        </w:r>
        <w:r w:rsidR="00B74F9C" w:rsidRPr="00F1587E">
          <w:rPr>
            <w:rStyle w:val="af1"/>
            <w:rFonts w:ascii="宋体" w:eastAsia="宋体" w:hAnsi="宋体"/>
            <w:noProof/>
            <w:sz w:val="24"/>
            <w:szCs w:val="24"/>
          </w:rPr>
        </w:r>
        <w:r w:rsidR="00B74F9C" w:rsidRPr="00F1587E">
          <w:rPr>
            <w:rStyle w:val="af1"/>
            <w:rFonts w:ascii="宋体" w:eastAsia="宋体" w:hAnsi="宋体"/>
            <w:noProof/>
            <w:sz w:val="24"/>
            <w:szCs w:val="24"/>
          </w:rPr>
          <w:fldChar w:fldCharType="separate"/>
        </w:r>
        <w:r w:rsidR="00B74F9C" w:rsidRPr="00F1587E">
          <w:rPr>
            <w:rFonts w:ascii="宋体" w:eastAsia="宋体" w:hAnsi="宋体"/>
            <w:noProof/>
            <w:webHidden/>
            <w:sz w:val="24"/>
            <w:szCs w:val="24"/>
          </w:rPr>
          <w:t>11</w:t>
        </w:r>
        <w:r w:rsidR="00B74F9C" w:rsidRPr="00F1587E">
          <w:rPr>
            <w:rStyle w:val="af1"/>
            <w:rFonts w:ascii="宋体" w:eastAsia="宋体" w:hAnsi="宋体"/>
            <w:noProof/>
            <w:sz w:val="24"/>
            <w:szCs w:val="24"/>
          </w:rPr>
          <w:fldChar w:fldCharType="end"/>
        </w:r>
      </w:hyperlink>
    </w:p>
    <w:p w:rsidR="00B74F9C" w:rsidRPr="00F1587E" w:rsidRDefault="000720CB">
      <w:pPr>
        <w:pStyle w:val="21"/>
        <w:tabs>
          <w:tab w:val="right" w:leader="dot" w:pos="8290"/>
        </w:tabs>
        <w:rPr>
          <w:rFonts w:ascii="宋体" w:eastAsia="宋体" w:hAnsi="宋体"/>
          <w:b w:val="0"/>
          <w:bCs w:val="0"/>
          <w:noProof/>
          <w:sz w:val="24"/>
          <w:szCs w:val="24"/>
        </w:rPr>
      </w:pPr>
      <w:hyperlink w:anchor="_Toc501121512" w:history="1">
        <w:r w:rsidR="00B74F9C" w:rsidRPr="00F1587E">
          <w:rPr>
            <w:rStyle w:val="af1"/>
            <w:rFonts w:ascii="宋体" w:eastAsia="宋体" w:hAnsi="宋体"/>
            <w:b w:val="0"/>
            <w:noProof/>
            <w:sz w:val="24"/>
            <w:szCs w:val="24"/>
          </w:rPr>
          <w:t>1.4本论文研究内容及结构安排</w:t>
        </w:r>
        <w:r w:rsidR="00B74F9C" w:rsidRPr="00F1587E">
          <w:rPr>
            <w:rFonts w:ascii="宋体" w:eastAsia="宋体" w:hAnsi="宋体"/>
            <w:b w:val="0"/>
            <w:noProof/>
            <w:webHidden/>
            <w:sz w:val="24"/>
            <w:szCs w:val="24"/>
          </w:rPr>
          <w:tab/>
        </w:r>
        <w:r w:rsidR="00B74F9C" w:rsidRPr="00F1587E">
          <w:rPr>
            <w:rStyle w:val="af1"/>
            <w:rFonts w:ascii="宋体" w:eastAsia="宋体" w:hAnsi="宋体"/>
            <w:b w:val="0"/>
            <w:noProof/>
            <w:sz w:val="24"/>
            <w:szCs w:val="24"/>
          </w:rPr>
          <w:fldChar w:fldCharType="begin"/>
        </w:r>
        <w:r w:rsidR="00B74F9C" w:rsidRPr="00F1587E">
          <w:rPr>
            <w:rFonts w:ascii="宋体" w:eastAsia="宋体" w:hAnsi="宋体"/>
            <w:b w:val="0"/>
            <w:noProof/>
            <w:webHidden/>
            <w:sz w:val="24"/>
            <w:szCs w:val="24"/>
          </w:rPr>
          <w:instrText xml:space="preserve"> PAGEREF _Toc501121512 \h </w:instrText>
        </w:r>
        <w:r w:rsidR="00B74F9C" w:rsidRPr="00F1587E">
          <w:rPr>
            <w:rStyle w:val="af1"/>
            <w:rFonts w:ascii="宋体" w:eastAsia="宋体" w:hAnsi="宋体"/>
            <w:b w:val="0"/>
            <w:noProof/>
            <w:sz w:val="24"/>
            <w:szCs w:val="24"/>
          </w:rPr>
        </w:r>
        <w:r w:rsidR="00B74F9C" w:rsidRPr="00F1587E">
          <w:rPr>
            <w:rStyle w:val="af1"/>
            <w:rFonts w:ascii="宋体" w:eastAsia="宋体" w:hAnsi="宋体"/>
            <w:b w:val="0"/>
            <w:noProof/>
            <w:sz w:val="24"/>
            <w:szCs w:val="24"/>
          </w:rPr>
          <w:fldChar w:fldCharType="separate"/>
        </w:r>
        <w:r w:rsidR="00B74F9C" w:rsidRPr="00F1587E">
          <w:rPr>
            <w:rFonts w:ascii="宋体" w:eastAsia="宋体" w:hAnsi="宋体"/>
            <w:b w:val="0"/>
            <w:noProof/>
            <w:webHidden/>
            <w:sz w:val="24"/>
            <w:szCs w:val="24"/>
          </w:rPr>
          <w:t>13</w:t>
        </w:r>
        <w:r w:rsidR="00B74F9C" w:rsidRPr="00F1587E">
          <w:rPr>
            <w:rStyle w:val="af1"/>
            <w:rFonts w:ascii="宋体" w:eastAsia="宋体" w:hAnsi="宋体"/>
            <w:b w:val="0"/>
            <w:noProof/>
            <w:sz w:val="24"/>
            <w:szCs w:val="24"/>
          </w:rPr>
          <w:fldChar w:fldCharType="end"/>
        </w:r>
      </w:hyperlink>
    </w:p>
    <w:p w:rsidR="00B74F9C" w:rsidRPr="00F1587E" w:rsidRDefault="000720CB">
      <w:pPr>
        <w:pStyle w:val="11"/>
        <w:tabs>
          <w:tab w:val="right" w:leader="dot" w:pos="8290"/>
        </w:tabs>
        <w:rPr>
          <w:rFonts w:ascii="宋体" w:eastAsia="宋体" w:hAnsi="宋体"/>
          <w:b w:val="0"/>
          <w:bCs w:val="0"/>
          <w:i w:val="0"/>
          <w:iCs w:val="0"/>
          <w:noProof/>
        </w:rPr>
      </w:pPr>
      <w:hyperlink w:anchor="_Toc501121513" w:history="1">
        <w:r w:rsidR="00B74F9C" w:rsidRPr="00F1587E">
          <w:rPr>
            <w:rStyle w:val="af1"/>
            <w:rFonts w:ascii="宋体" w:eastAsia="宋体" w:hAnsi="宋体"/>
            <w:b w:val="0"/>
            <w:i w:val="0"/>
            <w:noProof/>
          </w:rPr>
          <w:t>第二章 微环谐振器的理论基础</w:t>
        </w:r>
        <w:r w:rsidR="00B74F9C" w:rsidRPr="00F1587E">
          <w:rPr>
            <w:rFonts w:ascii="宋体" w:eastAsia="宋体" w:hAnsi="宋体"/>
            <w:b w:val="0"/>
            <w:i w:val="0"/>
            <w:noProof/>
            <w:webHidden/>
          </w:rPr>
          <w:tab/>
        </w:r>
        <w:r w:rsidR="00B74F9C" w:rsidRPr="00F1587E">
          <w:rPr>
            <w:rStyle w:val="af1"/>
            <w:rFonts w:ascii="宋体" w:eastAsia="宋体" w:hAnsi="宋体"/>
            <w:b w:val="0"/>
            <w:i w:val="0"/>
            <w:noProof/>
          </w:rPr>
          <w:fldChar w:fldCharType="begin"/>
        </w:r>
        <w:r w:rsidR="00B74F9C" w:rsidRPr="00F1587E">
          <w:rPr>
            <w:rFonts w:ascii="宋体" w:eastAsia="宋体" w:hAnsi="宋体"/>
            <w:b w:val="0"/>
            <w:i w:val="0"/>
            <w:noProof/>
            <w:webHidden/>
          </w:rPr>
          <w:instrText xml:space="preserve"> PAGEREF _Toc501121513 \h </w:instrText>
        </w:r>
        <w:r w:rsidR="00B74F9C" w:rsidRPr="00F1587E">
          <w:rPr>
            <w:rStyle w:val="af1"/>
            <w:rFonts w:ascii="宋体" w:eastAsia="宋体" w:hAnsi="宋体"/>
            <w:b w:val="0"/>
            <w:i w:val="0"/>
            <w:noProof/>
          </w:rPr>
        </w:r>
        <w:r w:rsidR="00B74F9C" w:rsidRPr="00F1587E">
          <w:rPr>
            <w:rStyle w:val="af1"/>
            <w:rFonts w:ascii="宋体" w:eastAsia="宋体" w:hAnsi="宋体"/>
            <w:b w:val="0"/>
            <w:i w:val="0"/>
            <w:noProof/>
          </w:rPr>
          <w:fldChar w:fldCharType="separate"/>
        </w:r>
        <w:r w:rsidR="00B74F9C" w:rsidRPr="00F1587E">
          <w:rPr>
            <w:rFonts w:ascii="宋体" w:eastAsia="宋体" w:hAnsi="宋体"/>
            <w:b w:val="0"/>
            <w:i w:val="0"/>
            <w:noProof/>
            <w:webHidden/>
          </w:rPr>
          <w:t>15</w:t>
        </w:r>
        <w:r w:rsidR="00B74F9C" w:rsidRPr="00F1587E">
          <w:rPr>
            <w:rStyle w:val="af1"/>
            <w:rFonts w:ascii="宋体" w:eastAsia="宋体" w:hAnsi="宋体"/>
            <w:b w:val="0"/>
            <w:i w:val="0"/>
            <w:noProof/>
          </w:rPr>
          <w:fldChar w:fldCharType="end"/>
        </w:r>
      </w:hyperlink>
    </w:p>
    <w:p w:rsidR="00B74F9C" w:rsidRPr="00F1587E" w:rsidRDefault="000720CB">
      <w:pPr>
        <w:pStyle w:val="21"/>
        <w:tabs>
          <w:tab w:val="right" w:leader="dot" w:pos="8290"/>
        </w:tabs>
        <w:rPr>
          <w:rFonts w:ascii="宋体" w:eastAsia="宋体" w:hAnsi="宋体"/>
          <w:b w:val="0"/>
          <w:bCs w:val="0"/>
          <w:noProof/>
          <w:sz w:val="24"/>
          <w:szCs w:val="24"/>
        </w:rPr>
      </w:pPr>
      <w:hyperlink w:anchor="_Toc501121514" w:history="1">
        <w:r w:rsidR="00B74F9C" w:rsidRPr="00F1587E">
          <w:rPr>
            <w:rStyle w:val="af1"/>
            <w:rFonts w:ascii="宋体" w:eastAsia="宋体" w:hAnsi="宋体"/>
            <w:b w:val="0"/>
            <w:noProof/>
            <w:sz w:val="24"/>
            <w:szCs w:val="24"/>
          </w:rPr>
          <w:t>2.1微环谐振器的基本原理</w:t>
        </w:r>
        <w:r w:rsidR="00B74F9C" w:rsidRPr="00F1587E">
          <w:rPr>
            <w:rFonts w:ascii="宋体" w:eastAsia="宋体" w:hAnsi="宋体"/>
            <w:b w:val="0"/>
            <w:noProof/>
            <w:webHidden/>
            <w:sz w:val="24"/>
            <w:szCs w:val="24"/>
          </w:rPr>
          <w:tab/>
        </w:r>
        <w:r w:rsidR="00B74F9C" w:rsidRPr="00F1587E">
          <w:rPr>
            <w:rStyle w:val="af1"/>
            <w:rFonts w:ascii="宋体" w:eastAsia="宋体" w:hAnsi="宋体"/>
            <w:b w:val="0"/>
            <w:noProof/>
            <w:sz w:val="24"/>
            <w:szCs w:val="24"/>
          </w:rPr>
          <w:fldChar w:fldCharType="begin"/>
        </w:r>
        <w:r w:rsidR="00B74F9C" w:rsidRPr="00F1587E">
          <w:rPr>
            <w:rFonts w:ascii="宋体" w:eastAsia="宋体" w:hAnsi="宋体"/>
            <w:b w:val="0"/>
            <w:noProof/>
            <w:webHidden/>
            <w:sz w:val="24"/>
            <w:szCs w:val="24"/>
          </w:rPr>
          <w:instrText xml:space="preserve"> PAGEREF _Toc501121514 \h </w:instrText>
        </w:r>
        <w:r w:rsidR="00B74F9C" w:rsidRPr="00F1587E">
          <w:rPr>
            <w:rStyle w:val="af1"/>
            <w:rFonts w:ascii="宋体" w:eastAsia="宋体" w:hAnsi="宋体"/>
            <w:b w:val="0"/>
            <w:noProof/>
            <w:sz w:val="24"/>
            <w:szCs w:val="24"/>
          </w:rPr>
        </w:r>
        <w:r w:rsidR="00B74F9C" w:rsidRPr="00F1587E">
          <w:rPr>
            <w:rStyle w:val="af1"/>
            <w:rFonts w:ascii="宋体" w:eastAsia="宋体" w:hAnsi="宋体"/>
            <w:b w:val="0"/>
            <w:noProof/>
            <w:sz w:val="24"/>
            <w:szCs w:val="24"/>
          </w:rPr>
          <w:fldChar w:fldCharType="separate"/>
        </w:r>
        <w:r w:rsidR="00B74F9C" w:rsidRPr="00F1587E">
          <w:rPr>
            <w:rFonts w:ascii="宋体" w:eastAsia="宋体" w:hAnsi="宋体"/>
            <w:b w:val="0"/>
            <w:noProof/>
            <w:webHidden/>
            <w:sz w:val="24"/>
            <w:szCs w:val="24"/>
          </w:rPr>
          <w:t>15</w:t>
        </w:r>
        <w:r w:rsidR="00B74F9C" w:rsidRPr="00F1587E">
          <w:rPr>
            <w:rStyle w:val="af1"/>
            <w:rFonts w:ascii="宋体" w:eastAsia="宋体" w:hAnsi="宋体"/>
            <w:b w:val="0"/>
            <w:noProof/>
            <w:sz w:val="24"/>
            <w:szCs w:val="24"/>
          </w:rPr>
          <w:fldChar w:fldCharType="end"/>
        </w:r>
      </w:hyperlink>
    </w:p>
    <w:p w:rsidR="00B74F9C" w:rsidRPr="00F1587E" w:rsidRDefault="000720CB">
      <w:pPr>
        <w:pStyle w:val="31"/>
        <w:tabs>
          <w:tab w:val="right" w:leader="dot" w:pos="8290"/>
        </w:tabs>
        <w:rPr>
          <w:rFonts w:ascii="宋体" w:eastAsia="宋体" w:hAnsi="宋体"/>
          <w:noProof/>
          <w:sz w:val="24"/>
          <w:szCs w:val="24"/>
        </w:rPr>
      </w:pPr>
      <w:hyperlink w:anchor="_Toc501121515" w:history="1">
        <w:r w:rsidR="00B74F9C" w:rsidRPr="00F1587E">
          <w:rPr>
            <w:rStyle w:val="af1"/>
            <w:rFonts w:ascii="宋体" w:eastAsia="宋体" w:hAnsi="宋体"/>
            <w:noProof/>
            <w:sz w:val="24"/>
            <w:szCs w:val="24"/>
          </w:rPr>
          <w:t>2.1.1 绝缘体上硅（SOI）</w:t>
        </w:r>
        <w:r w:rsidR="00B74F9C" w:rsidRPr="00F1587E">
          <w:rPr>
            <w:rFonts w:ascii="宋体" w:eastAsia="宋体" w:hAnsi="宋体"/>
            <w:noProof/>
            <w:webHidden/>
            <w:sz w:val="24"/>
            <w:szCs w:val="24"/>
          </w:rPr>
          <w:tab/>
        </w:r>
        <w:r w:rsidR="00B74F9C" w:rsidRPr="00F1587E">
          <w:rPr>
            <w:rStyle w:val="af1"/>
            <w:rFonts w:ascii="宋体" w:eastAsia="宋体" w:hAnsi="宋体"/>
            <w:noProof/>
            <w:sz w:val="24"/>
            <w:szCs w:val="24"/>
          </w:rPr>
          <w:fldChar w:fldCharType="begin"/>
        </w:r>
        <w:r w:rsidR="00B74F9C" w:rsidRPr="00F1587E">
          <w:rPr>
            <w:rFonts w:ascii="宋体" w:eastAsia="宋体" w:hAnsi="宋体"/>
            <w:noProof/>
            <w:webHidden/>
            <w:sz w:val="24"/>
            <w:szCs w:val="24"/>
          </w:rPr>
          <w:instrText xml:space="preserve"> PAGEREF _Toc501121515 \h </w:instrText>
        </w:r>
        <w:r w:rsidR="00B74F9C" w:rsidRPr="00F1587E">
          <w:rPr>
            <w:rStyle w:val="af1"/>
            <w:rFonts w:ascii="宋体" w:eastAsia="宋体" w:hAnsi="宋体"/>
            <w:noProof/>
            <w:sz w:val="24"/>
            <w:szCs w:val="24"/>
          </w:rPr>
        </w:r>
        <w:r w:rsidR="00B74F9C" w:rsidRPr="00F1587E">
          <w:rPr>
            <w:rStyle w:val="af1"/>
            <w:rFonts w:ascii="宋体" w:eastAsia="宋体" w:hAnsi="宋体"/>
            <w:noProof/>
            <w:sz w:val="24"/>
            <w:szCs w:val="24"/>
          </w:rPr>
          <w:fldChar w:fldCharType="separate"/>
        </w:r>
        <w:r w:rsidR="00B74F9C" w:rsidRPr="00F1587E">
          <w:rPr>
            <w:rFonts w:ascii="宋体" w:eastAsia="宋体" w:hAnsi="宋体"/>
            <w:noProof/>
            <w:webHidden/>
            <w:sz w:val="24"/>
            <w:szCs w:val="24"/>
          </w:rPr>
          <w:t>15</w:t>
        </w:r>
        <w:r w:rsidR="00B74F9C" w:rsidRPr="00F1587E">
          <w:rPr>
            <w:rStyle w:val="af1"/>
            <w:rFonts w:ascii="宋体" w:eastAsia="宋体" w:hAnsi="宋体"/>
            <w:noProof/>
            <w:sz w:val="24"/>
            <w:szCs w:val="24"/>
          </w:rPr>
          <w:fldChar w:fldCharType="end"/>
        </w:r>
      </w:hyperlink>
    </w:p>
    <w:p w:rsidR="00B74F9C" w:rsidRPr="00F1587E" w:rsidRDefault="000720CB">
      <w:pPr>
        <w:pStyle w:val="31"/>
        <w:tabs>
          <w:tab w:val="right" w:leader="dot" w:pos="8290"/>
        </w:tabs>
        <w:rPr>
          <w:rFonts w:ascii="宋体" w:eastAsia="宋体" w:hAnsi="宋体"/>
          <w:noProof/>
          <w:sz w:val="24"/>
          <w:szCs w:val="24"/>
        </w:rPr>
      </w:pPr>
      <w:hyperlink w:anchor="_Toc501121516" w:history="1">
        <w:r w:rsidR="00B74F9C" w:rsidRPr="00F1587E">
          <w:rPr>
            <w:rStyle w:val="af1"/>
            <w:rFonts w:ascii="宋体" w:eastAsia="宋体" w:hAnsi="宋体"/>
            <w:noProof/>
            <w:sz w:val="24"/>
            <w:szCs w:val="24"/>
          </w:rPr>
          <w:t>2.1.2 介质波导中的光场</w:t>
        </w:r>
        <w:r w:rsidR="00B74F9C" w:rsidRPr="00F1587E">
          <w:rPr>
            <w:rFonts w:ascii="宋体" w:eastAsia="宋体" w:hAnsi="宋体"/>
            <w:noProof/>
            <w:webHidden/>
            <w:sz w:val="24"/>
            <w:szCs w:val="24"/>
          </w:rPr>
          <w:tab/>
        </w:r>
        <w:r w:rsidR="00B74F9C" w:rsidRPr="00F1587E">
          <w:rPr>
            <w:rStyle w:val="af1"/>
            <w:rFonts w:ascii="宋体" w:eastAsia="宋体" w:hAnsi="宋体"/>
            <w:noProof/>
            <w:sz w:val="24"/>
            <w:szCs w:val="24"/>
          </w:rPr>
          <w:fldChar w:fldCharType="begin"/>
        </w:r>
        <w:r w:rsidR="00B74F9C" w:rsidRPr="00F1587E">
          <w:rPr>
            <w:rFonts w:ascii="宋体" w:eastAsia="宋体" w:hAnsi="宋体"/>
            <w:noProof/>
            <w:webHidden/>
            <w:sz w:val="24"/>
            <w:szCs w:val="24"/>
          </w:rPr>
          <w:instrText xml:space="preserve"> PAGEREF _Toc501121516 \h </w:instrText>
        </w:r>
        <w:r w:rsidR="00B74F9C" w:rsidRPr="00F1587E">
          <w:rPr>
            <w:rStyle w:val="af1"/>
            <w:rFonts w:ascii="宋体" w:eastAsia="宋体" w:hAnsi="宋体"/>
            <w:noProof/>
            <w:sz w:val="24"/>
            <w:szCs w:val="24"/>
          </w:rPr>
        </w:r>
        <w:r w:rsidR="00B74F9C" w:rsidRPr="00F1587E">
          <w:rPr>
            <w:rStyle w:val="af1"/>
            <w:rFonts w:ascii="宋体" w:eastAsia="宋体" w:hAnsi="宋体"/>
            <w:noProof/>
            <w:sz w:val="24"/>
            <w:szCs w:val="24"/>
          </w:rPr>
          <w:fldChar w:fldCharType="separate"/>
        </w:r>
        <w:r w:rsidR="00B74F9C" w:rsidRPr="00F1587E">
          <w:rPr>
            <w:rFonts w:ascii="宋体" w:eastAsia="宋体" w:hAnsi="宋体"/>
            <w:noProof/>
            <w:webHidden/>
            <w:sz w:val="24"/>
            <w:szCs w:val="24"/>
          </w:rPr>
          <w:t>17</w:t>
        </w:r>
        <w:r w:rsidR="00B74F9C" w:rsidRPr="00F1587E">
          <w:rPr>
            <w:rStyle w:val="af1"/>
            <w:rFonts w:ascii="宋体" w:eastAsia="宋体" w:hAnsi="宋体"/>
            <w:noProof/>
            <w:sz w:val="24"/>
            <w:szCs w:val="24"/>
          </w:rPr>
          <w:fldChar w:fldCharType="end"/>
        </w:r>
      </w:hyperlink>
    </w:p>
    <w:p w:rsidR="00B74F9C" w:rsidRPr="00F1587E" w:rsidRDefault="000720CB">
      <w:pPr>
        <w:pStyle w:val="31"/>
        <w:tabs>
          <w:tab w:val="right" w:leader="dot" w:pos="8290"/>
        </w:tabs>
        <w:rPr>
          <w:rFonts w:ascii="宋体" w:eastAsia="宋体" w:hAnsi="宋体"/>
          <w:noProof/>
          <w:sz w:val="24"/>
          <w:szCs w:val="24"/>
        </w:rPr>
      </w:pPr>
      <w:hyperlink w:anchor="_Toc501121517" w:history="1">
        <w:r w:rsidR="00B74F9C" w:rsidRPr="00F1587E">
          <w:rPr>
            <w:rStyle w:val="af1"/>
            <w:rFonts w:ascii="宋体" w:eastAsia="宋体" w:hAnsi="宋体"/>
            <w:noProof/>
            <w:sz w:val="24"/>
            <w:szCs w:val="24"/>
          </w:rPr>
          <w:t>2.1.3 频域耦合模理论</w:t>
        </w:r>
        <w:r w:rsidR="00B74F9C" w:rsidRPr="00F1587E">
          <w:rPr>
            <w:rFonts w:ascii="宋体" w:eastAsia="宋体" w:hAnsi="宋体"/>
            <w:noProof/>
            <w:webHidden/>
            <w:sz w:val="24"/>
            <w:szCs w:val="24"/>
          </w:rPr>
          <w:tab/>
        </w:r>
        <w:r w:rsidR="00B74F9C" w:rsidRPr="00F1587E">
          <w:rPr>
            <w:rStyle w:val="af1"/>
            <w:rFonts w:ascii="宋体" w:eastAsia="宋体" w:hAnsi="宋体"/>
            <w:noProof/>
            <w:sz w:val="24"/>
            <w:szCs w:val="24"/>
          </w:rPr>
          <w:fldChar w:fldCharType="begin"/>
        </w:r>
        <w:r w:rsidR="00B74F9C" w:rsidRPr="00F1587E">
          <w:rPr>
            <w:rFonts w:ascii="宋体" w:eastAsia="宋体" w:hAnsi="宋体"/>
            <w:noProof/>
            <w:webHidden/>
            <w:sz w:val="24"/>
            <w:szCs w:val="24"/>
          </w:rPr>
          <w:instrText xml:space="preserve"> PAGEREF _Toc501121517 \h </w:instrText>
        </w:r>
        <w:r w:rsidR="00B74F9C" w:rsidRPr="00F1587E">
          <w:rPr>
            <w:rStyle w:val="af1"/>
            <w:rFonts w:ascii="宋体" w:eastAsia="宋体" w:hAnsi="宋体"/>
            <w:noProof/>
            <w:sz w:val="24"/>
            <w:szCs w:val="24"/>
          </w:rPr>
        </w:r>
        <w:r w:rsidR="00B74F9C" w:rsidRPr="00F1587E">
          <w:rPr>
            <w:rStyle w:val="af1"/>
            <w:rFonts w:ascii="宋体" w:eastAsia="宋体" w:hAnsi="宋体"/>
            <w:noProof/>
            <w:sz w:val="24"/>
            <w:szCs w:val="24"/>
          </w:rPr>
          <w:fldChar w:fldCharType="separate"/>
        </w:r>
        <w:r w:rsidR="00B74F9C" w:rsidRPr="00F1587E">
          <w:rPr>
            <w:rFonts w:ascii="宋体" w:eastAsia="宋体" w:hAnsi="宋体"/>
            <w:noProof/>
            <w:webHidden/>
            <w:sz w:val="24"/>
            <w:szCs w:val="24"/>
          </w:rPr>
          <w:t>20</w:t>
        </w:r>
        <w:r w:rsidR="00B74F9C" w:rsidRPr="00F1587E">
          <w:rPr>
            <w:rStyle w:val="af1"/>
            <w:rFonts w:ascii="宋体" w:eastAsia="宋体" w:hAnsi="宋体"/>
            <w:noProof/>
            <w:sz w:val="24"/>
            <w:szCs w:val="24"/>
          </w:rPr>
          <w:fldChar w:fldCharType="end"/>
        </w:r>
      </w:hyperlink>
    </w:p>
    <w:p w:rsidR="00B74F9C" w:rsidRPr="00F1587E" w:rsidRDefault="000720CB">
      <w:pPr>
        <w:pStyle w:val="21"/>
        <w:tabs>
          <w:tab w:val="right" w:leader="dot" w:pos="8290"/>
        </w:tabs>
        <w:rPr>
          <w:rFonts w:ascii="宋体" w:eastAsia="宋体" w:hAnsi="宋体"/>
          <w:b w:val="0"/>
          <w:bCs w:val="0"/>
          <w:noProof/>
          <w:sz w:val="24"/>
          <w:szCs w:val="24"/>
        </w:rPr>
      </w:pPr>
      <w:hyperlink w:anchor="_Toc501121518" w:history="1">
        <w:r w:rsidR="00B74F9C" w:rsidRPr="00F1587E">
          <w:rPr>
            <w:rStyle w:val="af1"/>
            <w:rFonts w:ascii="宋体" w:eastAsia="宋体" w:hAnsi="宋体"/>
            <w:b w:val="0"/>
            <w:noProof/>
            <w:sz w:val="24"/>
            <w:szCs w:val="24"/>
          </w:rPr>
          <w:t>2.2 微环谐振器的传输特性</w:t>
        </w:r>
        <w:r w:rsidR="00B74F9C" w:rsidRPr="00F1587E">
          <w:rPr>
            <w:rFonts w:ascii="宋体" w:eastAsia="宋体" w:hAnsi="宋体"/>
            <w:b w:val="0"/>
            <w:noProof/>
            <w:webHidden/>
            <w:sz w:val="24"/>
            <w:szCs w:val="24"/>
          </w:rPr>
          <w:tab/>
        </w:r>
        <w:r w:rsidR="00B74F9C" w:rsidRPr="00F1587E">
          <w:rPr>
            <w:rStyle w:val="af1"/>
            <w:rFonts w:ascii="宋体" w:eastAsia="宋体" w:hAnsi="宋体"/>
            <w:b w:val="0"/>
            <w:noProof/>
            <w:sz w:val="24"/>
            <w:szCs w:val="24"/>
          </w:rPr>
          <w:fldChar w:fldCharType="begin"/>
        </w:r>
        <w:r w:rsidR="00B74F9C" w:rsidRPr="00F1587E">
          <w:rPr>
            <w:rFonts w:ascii="宋体" w:eastAsia="宋体" w:hAnsi="宋体"/>
            <w:b w:val="0"/>
            <w:noProof/>
            <w:webHidden/>
            <w:sz w:val="24"/>
            <w:szCs w:val="24"/>
          </w:rPr>
          <w:instrText xml:space="preserve"> PAGEREF _Toc501121518 \h </w:instrText>
        </w:r>
        <w:r w:rsidR="00B74F9C" w:rsidRPr="00F1587E">
          <w:rPr>
            <w:rStyle w:val="af1"/>
            <w:rFonts w:ascii="宋体" w:eastAsia="宋体" w:hAnsi="宋体"/>
            <w:b w:val="0"/>
            <w:noProof/>
            <w:sz w:val="24"/>
            <w:szCs w:val="24"/>
          </w:rPr>
        </w:r>
        <w:r w:rsidR="00B74F9C" w:rsidRPr="00F1587E">
          <w:rPr>
            <w:rStyle w:val="af1"/>
            <w:rFonts w:ascii="宋体" w:eastAsia="宋体" w:hAnsi="宋体"/>
            <w:b w:val="0"/>
            <w:noProof/>
            <w:sz w:val="24"/>
            <w:szCs w:val="24"/>
          </w:rPr>
          <w:fldChar w:fldCharType="separate"/>
        </w:r>
        <w:r w:rsidR="00B74F9C" w:rsidRPr="00F1587E">
          <w:rPr>
            <w:rFonts w:ascii="宋体" w:eastAsia="宋体" w:hAnsi="宋体"/>
            <w:b w:val="0"/>
            <w:noProof/>
            <w:webHidden/>
            <w:sz w:val="24"/>
            <w:szCs w:val="24"/>
          </w:rPr>
          <w:t>21</w:t>
        </w:r>
        <w:r w:rsidR="00B74F9C" w:rsidRPr="00F1587E">
          <w:rPr>
            <w:rStyle w:val="af1"/>
            <w:rFonts w:ascii="宋体" w:eastAsia="宋体" w:hAnsi="宋体"/>
            <w:b w:val="0"/>
            <w:noProof/>
            <w:sz w:val="24"/>
            <w:szCs w:val="24"/>
          </w:rPr>
          <w:fldChar w:fldCharType="end"/>
        </w:r>
      </w:hyperlink>
    </w:p>
    <w:p w:rsidR="00B74F9C" w:rsidRPr="00F1587E" w:rsidRDefault="000720CB">
      <w:pPr>
        <w:pStyle w:val="31"/>
        <w:tabs>
          <w:tab w:val="right" w:leader="dot" w:pos="8290"/>
        </w:tabs>
        <w:rPr>
          <w:rFonts w:ascii="宋体" w:eastAsia="宋体" w:hAnsi="宋体"/>
          <w:noProof/>
          <w:sz w:val="24"/>
          <w:szCs w:val="24"/>
        </w:rPr>
      </w:pPr>
      <w:hyperlink w:anchor="_Toc501121519" w:history="1">
        <w:r w:rsidR="00B74F9C" w:rsidRPr="00F1587E">
          <w:rPr>
            <w:rStyle w:val="af1"/>
            <w:rFonts w:ascii="宋体" w:eastAsia="宋体" w:hAnsi="宋体"/>
            <w:noProof/>
            <w:sz w:val="24"/>
            <w:szCs w:val="24"/>
          </w:rPr>
          <w:t>2.2.1微环基本结构</w:t>
        </w:r>
        <w:r w:rsidR="00B74F9C" w:rsidRPr="00F1587E">
          <w:rPr>
            <w:rFonts w:ascii="宋体" w:eastAsia="宋体" w:hAnsi="宋体"/>
            <w:noProof/>
            <w:webHidden/>
            <w:sz w:val="24"/>
            <w:szCs w:val="24"/>
          </w:rPr>
          <w:tab/>
        </w:r>
        <w:r w:rsidR="00B74F9C" w:rsidRPr="00F1587E">
          <w:rPr>
            <w:rStyle w:val="af1"/>
            <w:rFonts w:ascii="宋体" w:eastAsia="宋体" w:hAnsi="宋体"/>
            <w:noProof/>
            <w:sz w:val="24"/>
            <w:szCs w:val="24"/>
          </w:rPr>
          <w:fldChar w:fldCharType="begin"/>
        </w:r>
        <w:r w:rsidR="00B74F9C" w:rsidRPr="00F1587E">
          <w:rPr>
            <w:rFonts w:ascii="宋体" w:eastAsia="宋体" w:hAnsi="宋体"/>
            <w:noProof/>
            <w:webHidden/>
            <w:sz w:val="24"/>
            <w:szCs w:val="24"/>
          </w:rPr>
          <w:instrText xml:space="preserve"> PAGEREF _Toc501121519 \h </w:instrText>
        </w:r>
        <w:r w:rsidR="00B74F9C" w:rsidRPr="00F1587E">
          <w:rPr>
            <w:rStyle w:val="af1"/>
            <w:rFonts w:ascii="宋体" w:eastAsia="宋体" w:hAnsi="宋体"/>
            <w:noProof/>
            <w:sz w:val="24"/>
            <w:szCs w:val="24"/>
          </w:rPr>
        </w:r>
        <w:r w:rsidR="00B74F9C" w:rsidRPr="00F1587E">
          <w:rPr>
            <w:rStyle w:val="af1"/>
            <w:rFonts w:ascii="宋体" w:eastAsia="宋体" w:hAnsi="宋体"/>
            <w:noProof/>
            <w:sz w:val="24"/>
            <w:szCs w:val="24"/>
          </w:rPr>
          <w:fldChar w:fldCharType="separate"/>
        </w:r>
        <w:r w:rsidR="00B74F9C" w:rsidRPr="00F1587E">
          <w:rPr>
            <w:rFonts w:ascii="宋体" w:eastAsia="宋体" w:hAnsi="宋体"/>
            <w:noProof/>
            <w:webHidden/>
            <w:sz w:val="24"/>
            <w:szCs w:val="24"/>
          </w:rPr>
          <w:t>21</w:t>
        </w:r>
        <w:r w:rsidR="00B74F9C" w:rsidRPr="00F1587E">
          <w:rPr>
            <w:rStyle w:val="af1"/>
            <w:rFonts w:ascii="宋体" w:eastAsia="宋体" w:hAnsi="宋体"/>
            <w:noProof/>
            <w:sz w:val="24"/>
            <w:szCs w:val="24"/>
          </w:rPr>
          <w:fldChar w:fldCharType="end"/>
        </w:r>
      </w:hyperlink>
    </w:p>
    <w:p w:rsidR="00B74F9C" w:rsidRPr="00F1587E" w:rsidRDefault="000720CB">
      <w:pPr>
        <w:pStyle w:val="31"/>
        <w:tabs>
          <w:tab w:val="right" w:leader="dot" w:pos="8290"/>
        </w:tabs>
        <w:rPr>
          <w:rFonts w:ascii="宋体" w:eastAsia="宋体" w:hAnsi="宋体"/>
          <w:noProof/>
          <w:sz w:val="24"/>
          <w:szCs w:val="24"/>
        </w:rPr>
      </w:pPr>
      <w:hyperlink w:anchor="_Toc501121520" w:history="1">
        <w:r w:rsidR="00B74F9C" w:rsidRPr="00F1587E">
          <w:rPr>
            <w:rStyle w:val="af1"/>
            <w:rFonts w:ascii="宋体" w:eastAsia="宋体" w:hAnsi="宋体"/>
            <w:noProof/>
            <w:sz w:val="24"/>
            <w:szCs w:val="24"/>
          </w:rPr>
          <w:t>2.2.2 传输特性分析</w:t>
        </w:r>
        <w:r w:rsidR="00B74F9C" w:rsidRPr="00F1587E">
          <w:rPr>
            <w:rFonts w:ascii="宋体" w:eastAsia="宋体" w:hAnsi="宋体"/>
            <w:noProof/>
            <w:webHidden/>
            <w:sz w:val="24"/>
            <w:szCs w:val="24"/>
          </w:rPr>
          <w:tab/>
        </w:r>
        <w:r w:rsidR="00B74F9C" w:rsidRPr="00F1587E">
          <w:rPr>
            <w:rStyle w:val="af1"/>
            <w:rFonts w:ascii="宋体" w:eastAsia="宋体" w:hAnsi="宋体"/>
            <w:noProof/>
            <w:sz w:val="24"/>
            <w:szCs w:val="24"/>
          </w:rPr>
          <w:fldChar w:fldCharType="begin"/>
        </w:r>
        <w:r w:rsidR="00B74F9C" w:rsidRPr="00F1587E">
          <w:rPr>
            <w:rFonts w:ascii="宋体" w:eastAsia="宋体" w:hAnsi="宋体"/>
            <w:noProof/>
            <w:webHidden/>
            <w:sz w:val="24"/>
            <w:szCs w:val="24"/>
          </w:rPr>
          <w:instrText xml:space="preserve"> PAGEREF _Toc501121520 \h </w:instrText>
        </w:r>
        <w:r w:rsidR="00B74F9C" w:rsidRPr="00F1587E">
          <w:rPr>
            <w:rStyle w:val="af1"/>
            <w:rFonts w:ascii="宋体" w:eastAsia="宋体" w:hAnsi="宋体"/>
            <w:noProof/>
            <w:sz w:val="24"/>
            <w:szCs w:val="24"/>
          </w:rPr>
        </w:r>
        <w:r w:rsidR="00B74F9C" w:rsidRPr="00F1587E">
          <w:rPr>
            <w:rStyle w:val="af1"/>
            <w:rFonts w:ascii="宋体" w:eastAsia="宋体" w:hAnsi="宋体"/>
            <w:noProof/>
            <w:sz w:val="24"/>
            <w:szCs w:val="24"/>
          </w:rPr>
          <w:fldChar w:fldCharType="separate"/>
        </w:r>
        <w:r w:rsidR="00B74F9C" w:rsidRPr="00F1587E">
          <w:rPr>
            <w:rFonts w:ascii="宋体" w:eastAsia="宋体" w:hAnsi="宋体"/>
            <w:noProof/>
            <w:webHidden/>
            <w:sz w:val="24"/>
            <w:szCs w:val="24"/>
          </w:rPr>
          <w:t>22</w:t>
        </w:r>
        <w:r w:rsidR="00B74F9C" w:rsidRPr="00F1587E">
          <w:rPr>
            <w:rStyle w:val="af1"/>
            <w:rFonts w:ascii="宋体" w:eastAsia="宋体" w:hAnsi="宋体"/>
            <w:noProof/>
            <w:sz w:val="24"/>
            <w:szCs w:val="24"/>
          </w:rPr>
          <w:fldChar w:fldCharType="end"/>
        </w:r>
      </w:hyperlink>
    </w:p>
    <w:p w:rsidR="00B74F9C" w:rsidRPr="00F1587E" w:rsidRDefault="000720CB">
      <w:pPr>
        <w:pStyle w:val="21"/>
        <w:tabs>
          <w:tab w:val="right" w:leader="dot" w:pos="8290"/>
        </w:tabs>
        <w:rPr>
          <w:rFonts w:ascii="宋体" w:eastAsia="宋体" w:hAnsi="宋体"/>
          <w:b w:val="0"/>
          <w:bCs w:val="0"/>
          <w:noProof/>
          <w:sz w:val="24"/>
          <w:szCs w:val="24"/>
        </w:rPr>
      </w:pPr>
      <w:hyperlink w:anchor="_Toc501121521" w:history="1">
        <w:r w:rsidR="00B74F9C" w:rsidRPr="00F1587E">
          <w:rPr>
            <w:rStyle w:val="af1"/>
            <w:rFonts w:ascii="宋体" w:eastAsia="宋体" w:hAnsi="宋体"/>
            <w:b w:val="0"/>
            <w:noProof/>
            <w:sz w:val="24"/>
            <w:szCs w:val="24"/>
          </w:rPr>
          <w:t>2.3 微环谐振器的性能参数</w:t>
        </w:r>
        <w:r w:rsidR="00B74F9C" w:rsidRPr="00F1587E">
          <w:rPr>
            <w:rFonts w:ascii="宋体" w:eastAsia="宋体" w:hAnsi="宋体"/>
            <w:b w:val="0"/>
            <w:noProof/>
            <w:webHidden/>
            <w:sz w:val="24"/>
            <w:szCs w:val="24"/>
          </w:rPr>
          <w:tab/>
        </w:r>
        <w:r w:rsidR="00B74F9C" w:rsidRPr="00F1587E">
          <w:rPr>
            <w:rStyle w:val="af1"/>
            <w:rFonts w:ascii="宋体" w:eastAsia="宋体" w:hAnsi="宋体"/>
            <w:b w:val="0"/>
            <w:noProof/>
            <w:sz w:val="24"/>
            <w:szCs w:val="24"/>
          </w:rPr>
          <w:fldChar w:fldCharType="begin"/>
        </w:r>
        <w:r w:rsidR="00B74F9C" w:rsidRPr="00F1587E">
          <w:rPr>
            <w:rFonts w:ascii="宋体" w:eastAsia="宋体" w:hAnsi="宋体"/>
            <w:b w:val="0"/>
            <w:noProof/>
            <w:webHidden/>
            <w:sz w:val="24"/>
            <w:szCs w:val="24"/>
          </w:rPr>
          <w:instrText xml:space="preserve"> PAGEREF _Toc501121521 \h </w:instrText>
        </w:r>
        <w:r w:rsidR="00B74F9C" w:rsidRPr="00F1587E">
          <w:rPr>
            <w:rStyle w:val="af1"/>
            <w:rFonts w:ascii="宋体" w:eastAsia="宋体" w:hAnsi="宋体"/>
            <w:b w:val="0"/>
            <w:noProof/>
            <w:sz w:val="24"/>
            <w:szCs w:val="24"/>
          </w:rPr>
        </w:r>
        <w:r w:rsidR="00B74F9C" w:rsidRPr="00F1587E">
          <w:rPr>
            <w:rStyle w:val="af1"/>
            <w:rFonts w:ascii="宋体" w:eastAsia="宋体" w:hAnsi="宋体"/>
            <w:b w:val="0"/>
            <w:noProof/>
            <w:sz w:val="24"/>
            <w:szCs w:val="24"/>
          </w:rPr>
          <w:fldChar w:fldCharType="separate"/>
        </w:r>
        <w:r w:rsidR="00B74F9C" w:rsidRPr="00F1587E">
          <w:rPr>
            <w:rFonts w:ascii="宋体" w:eastAsia="宋体" w:hAnsi="宋体"/>
            <w:b w:val="0"/>
            <w:noProof/>
            <w:webHidden/>
            <w:sz w:val="24"/>
            <w:szCs w:val="24"/>
          </w:rPr>
          <w:t>25</w:t>
        </w:r>
        <w:r w:rsidR="00B74F9C" w:rsidRPr="00F1587E">
          <w:rPr>
            <w:rStyle w:val="af1"/>
            <w:rFonts w:ascii="宋体" w:eastAsia="宋体" w:hAnsi="宋体"/>
            <w:b w:val="0"/>
            <w:noProof/>
            <w:sz w:val="24"/>
            <w:szCs w:val="24"/>
          </w:rPr>
          <w:fldChar w:fldCharType="end"/>
        </w:r>
      </w:hyperlink>
    </w:p>
    <w:p w:rsidR="00B74F9C" w:rsidRPr="00F1587E" w:rsidRDefault="000720CB">
      <w:pPr>
        <w:pStyle w:val="21"/>
        <w:tabs>
          <w:tab w:val="right" w:leader="dot" w:pos="8290"/>
        </w:tabs>
        <w:rPr>
          <w:rFonts w:ascii="宋体" w:eastAsia="宋体" w:hAnsi="宋体"/>
          <w:b w:val="0"/>
          <w:bCs w:val="0"/>
          <w:noProof/>
          <w:sz w:val="24"/>
          <w:szCs w:val="24"/>
        </w:rPr>
      </w:pPr>
      <w:hyperlink w:anchor="_Toc501121522" w:history="1">
        <w:r w:rsidR="00B74F9C" w:rsidRPr="00F1587E">
          <w:rPr>
            <w:rStyle w:val="af1"/>
            <w:rFonts w:ascii="宋体" w:eastAsia="宋体" w:hAnsi="宋体"/>
            <w:b w:val="0"/>
            <w:noProof/>
            <w:sz w:val="24"/>
            <w:szCs w:val="24"/>
          </w:rPr>
          <w:t>2.4 本章小结</w:t>
        </w:r>
        <w:r w:rsidR="00B74F9C" w:rsidRPr="00F1587E">
          <w:rPr>
            <w:rFonts w:ascii="宋体" w:eastAsia="宋体" w:hAnsi="宋体"/>
            <w:b w:val="0"/>
            <w:noProof/>
            <w:webHidden/>
            <w:sz w:val="24"/>
            <w:szCs w:val="24"/>
          </w:rPr>
          <w:tab/>
        </w:r>
        <w:r w:rsidR="00B74F9C" w:rsidRPr="00F1587E">
          <w:rPr>
            <w:rStyle w:val="af1"/>
            <w:rFonts w:ascii="宋体" w:eastAsia="宋体" w:hAnsi="宋体"/>
            <w:b w:val="0"/>
            <w:noProof/>
            <w:sz w:val="24"/>
            <w:szCs w:val="24"/>
          </w:rPr>
          <w:fldChar w:fldCharType="begin"/>
        </w:r>
        <w:r w:rsidR="00B74F9C" w:rsidRPr="00F1587E">
          <w:rPr>
            <w:rFonts w:ascii="宋体" w:eastAsia="宋体" w:hAnsi="宋体"/>
            <w:b w:val="0"/>
            <w:noProof/>
            <w:webHidden/>
            <w:sz w:val="24"/>
            <w:szCs w:val="24"/>
          </w:rPr>
          <w:instrText xml:space="preserve"> PAGEREF _Toc501121522 \h </w:instrText>
        </w:r>
        <w:r w:rsidR="00B74F9C" w:rsidRPr="00F1587E">
          <w:rPr>
            <w:rStyle w:val="af1"/>
            <w:rFonts w:ascii="宋体" w:eastAsia="宋体" w:hAnsi="宋体"/>
            <w:b w:val="0"/>
            <w:noProof/>
            <w:sz w:val="24"/>
            <w:szCs w:val="24"/>
          </w:rPr>
        </w:r>
        <w:r w:rsidR="00B74F9C" w:rsidRPr="00F1587E">
          <w:rPr>
            <w:rStyle w:val="af1"/>
            <w:rFonts w:ascii="宋体" w:eastAsia="宋体" w:hAnsi="宋体"/>
            <w:b w:val="0"/>
            <w:noProof/>
            <w:sz w:val="24"/>
            <w:szCs w:val="24"/>
          </w:rPr>
          <w:fldChar w:fldCharType="separate"/>
        </w:r>
        <w:r w:rsidR="00B74F9C" w:rsidRPr="00F1587E">
          <w:rPr>
            <w:rFonts w:ascii="宋体" w:eastAsia="宋体" w:hAnsi="宋体"/>
            <w:b w:val="0"/>
            <w:noProof/>
            <w:webHidden/>
            <w:sz w:val="24"/>
            <w:szCs w:val="24"/>
          </w:rPr>
          <w:t>27</w:t>
        </w:r>
        <w:r w:rsidR="00B74F9C" w:rsidRPr="00F1587E">
          <w:rPr>
            <w:rStyle w:val="af1"/>
            <w:rFonts w:ascii="宋体" w:eastAsia="宋体" w:hAnsi="宋体"/>
            <w:b w:val="0"/>
            <w:noProof/>
            <w:sz w:val="24"/>
            <w:szCs w:val="24"/>
          </w:rPr>
          <w:fldChar w:fldCharType="end"/>
        </w:r>
      </w:hyperlink>
    </w:p>
    <w:p w:rsidR="00B74F9C" w:rsidRPr="00F1587E" w:rsidRDefault="000720CB">
      <w:pPr>
        <w:pStyle w:val="11"/>
        <w:tabs>
          <w:tab w:val="right" w:leader="dot" w:pos="8290"/>
        </w:tabs>
        <w:rPr>
          <w:rFonts w:ascii="宋体" w:eastAsia="宋体" w:hAnsi="宋体"/>
          <w:b w:val="0"/>
          <w:bCs w:val="0"/>
          <w:i w:val="0"/>
          <w:iCs w:val="0"/>
          <w:noProof/>
        </w:rPr>
      </w:pPr>
      <w:hyperlink w:anchor="_Toc501121523" w:history="1">
        <w:r w:rsidR="00B74F9C" w:rsidRPr="00F1587E">
          <w:rPr>
            <w:rStyle w:val="af1"/>
            <w:rFonts w:ascii="宋体" w:eastAsia="宋体" w:hAnsi="宋体"/>
            <w:b w:val="0"/>
            <w:i w:val="0"/>
            <w:noProof/>
          </w:rPr>
          <w:t>第三章 基于微环谐振器的系数可调ODE方法研究</w:t>
        </w:r>
        <w:r w:rsidR="00B74F9C" w:rsidRPr="00F1587E">
          <w:rPr>
            <w:rFonts w:ascii="宋体" w:eastAsia="宋体" w:hAnsi="宋体"/>
            <w:b w:val="0"/>
            <w:i w:val="0"/>
            <w:noProof/>
            <w:webHidden/>
          </w:rPr>
          <w:tab/>
        </w:r>
        <w:r w:rsidR="00B74F9C" w:rsidRPr="00F1587E">
          <w:rPr>
            <w:rStyle w:val="af1"/>
            <w:rFonts w:ascii="宋体" w:eastAsia="宋体" w:hAnsi="宋体"/>
            <w:b w:val="0"/>
            <w:i w:val="0"/>
            <w:noProof/>
          </w:rPr>
          <w:fldChar w:fldCharType="begin"/>
        </w:r>
        <w:r w:rsidR="00B74F9C" w:rsidRPr="00F1587E">
          <w:rPr>
            <w:rFonts w:ascii="宋体" w:eastAsia="宋体" w:hAnsi="宋体"/>
            <w:b w:val="0"/>
            <w:i w:val="0"/>
            <w:noProof/>
            <w:webHidden/>
          </w:rPr>
          <w:instrText xml:space="preserve"> PAGEREF _Toc501121523 \h </w:instrText>
        </w:r>
        <w:r w:rsidR="00B74F9C" w:rsidRPr="00F1587E">
          <w:rPr>
            <w:rStyle w:val="af1"/>
            <w:rFonts w:ascii="宋体" w:eastAsia="宋体" w:hAnsi="宋体"/>
            <w:b w:val="0"/>
            <w:i w:val="0"/>
            <w:noProof/>
          </w:rPr>
        </w:r>
        <w:r w:rsidR="00B74F9C" w:rsidRPr="00F1587E">
          <w:rPr>
            <w:rStyle w:val="af1"/>
            <w:rFonts w:ascii="宋体" w:eastAsia="宋体" w:hAnsi="宋体"/>
            <w:b w:val="0"/>
            <w:i w:val="0"/>
            <w:noProof/>
          </w:rPr>
          <w:fldChar w:fldCharType="separate"/>
        </w:r>
        <w:r w:rsidR="00B74F9C" w:rsidRPr="00F1587E">
          <w:rPr>
            <w:rFonts w:ascii="宋体" w:eastAsia="宋体" w:hAnsi="宋体"/>
            <w:b w:val="0"/>
            <w:i w:val="0"/>
            <w:noProof/>
            <w:webHidden/>
          </w:rPr>
          <w:t>28</w:t>
        </w:r>
        <w:r w:rsidR="00B74F9C" w:rsidRPr="00F1587E">
          <w:rPr>
            <w:rStyle w:val="af1"/>
            <w:rFonts w:ascii="宋体" w:eastAsia="宋体" w:hAnsi="宋体"/>
            <w:b w:val="0"/>
            <w:i w:val="0"/>
            <w:noProof/>
          </w:rPr>
          <w:fldChar w:fldCharType="end"/>
        </w:r>
      </w:hyperlink>
    </w:p>
    <w:p w:rsidR="00B74F9C" w:rsidRPr="00F1587E" w:rsidRDefault="000720CB">
      <w:pPr>
        <w:pStyle w:val="21"/>
        <w:tabs>
          <w:tab w:val="right" w:leader="dot" w:pos="8290"/>
        </w:tabs>
        <w:rPr>
          <w:rFonts w:ascii="宋体" w:eastAsia="宋体" w:hAnsi="宋体"/>
          <w:b w:val="0"/>
          <w:bCs w:val="0"/>
          <w:noProof/>
          <w:sz w:val="24"/>
          <w:szCs w:val="24"/>
        </w:rPr>
      </w:pPr>
      <w:hyperlink w:anchor="_Toc501121524" w:history="1">
        <w:r w:rsidR="00B74F9C" w:rsidRPr="00F1587E">
          <w:rPr>
            <w:rStyle w:val="af1"/>
            <w:rFonts w:ascii="宋体" w:eastAsia="宋体" w:hAnsi="宋体"/>
            <w:b w:val="0"/>
            <w:noProof/>
            <w:sz w:val="24"/>
            <w:szCs w:val="24"/>
          </w:rPr>
          <w:t>3.1</w:t>
        </w:r>
        <w:r w:rsidR="00B74F9C" w:rsidRPr="00F1587E">
          <w:rPr>
            <w:rStyle w:val="af1"/>
            <w:rFonts w:ascii="宋体" w:eastAsia="宋体" w:hAnsi="宋体" w:cs="黑体"/>
            <w:b w:val="0"/>
            <w:noProof/>
            <w:sz w:val="24"/>
            <w:szCs w:val="24"/>
          </w:rPr>
          <w:t>常系数微分方程求解方法</w:t>
        </w:r>
        <w:r w:rsidR="00B74F9C" w:rsidRPr="00F1587E">
          <w:rPr>
            <w:rFonts w:ascii="宋体" w:eastAsia="宋体" w:hAnsi="宋体"/>
            <w:b w:val="0"/>
            <w:noProof/>
            <w:webHidden/>
            <w:sz w:val="24"/>
            <w:szCs w:val="24"/>
          </w:rPr>
          <w:tab/>
        </w:r>
        <w:r w:rsidR="00B74F9C" w:rsidRPr="00F1587E">
          <w:rPr>
            <w:rStyle w:val="af1"/>
            <w:rFonts w:ascii="宋体" w:eastAsia="宋体" w:hAnsi="宋体"/>
            <w:b w:val="0"/>
            <w:noProof/>
            <w:sz w:val="24"/>
            <w:szCs w:val="24"/>
          </w:rPr>
          <w:fldChar w:fldCharType="begin"/>
        </w:r>
        <w:r w:rsidR="00B74F9C" w:rsidRPr="00F1587E">
          <w:rPr>
            <w:rFonts w:ascii="宋体" w:eastAsia="宋体" w:hAnsi="宋体"/>
            <w:b w:val="0"/>
            <w:noProof/>
            <w:webHidden/>
            <w:sz w:val="24"/>
            <w:szCs w:val="24"/>
          </w:rPr>
          <w:instrText xml:space="preserve"> PAGEREF _Toc501121524 \h </w:instrText>
        </w:r>
        <w:r w:rsidR="00B74F9C" w:rsidRPr="00F1587E">
          <w:rPr>
            <w:rStyle w:val="af1"/>
            <w:rFonts w:ascii="宋体" w:eastAsia="宋体" w:hAnsi="宋体"/>
            <w:b w:val="0"/>
            <w:noProof/>
            <w:sz w:val="24"/>
            <w:szCs w:val="24"/>
          </w:rPr>
        </w:r>
        <w:r w:rsidR="00B74F9C" w:rsidRPr="00F1587E">
          <w:rPr>
            <w:rStyle w:val="af1"/>
            <w:rFonts w:ascii="宋体" w:eastAsia="宋体" w:hAnsi="宋体"/>
            <w:b w:val="0"/>
            <w:noProof/>
            <w:sz w:val="24"/>
            <w:szCs w:val="24"/>
          </w:rPr>
          <w:fldChar w:fldCharType="separate"/>
        </w:r>
        <w:r w:rsidR="00B74F9C" w:rsidRPr="00F1587E">
          <w:rPr>
            <w:rFonts w:ascii="宋体" w:eastAsia="宋体" w:hAnsi="宋体"/>
            <w:b w:val="0"/>
            <w:noProof/>
            <w:webHidden/>
            <w:sz w:val="24"/>
            <w:szCs w:val="24"/>
          </w:rPr>
          <w:t>28</w:t>
        </w:r>
        <w:r w:rsidR="00B74F9C" w:rsidRPr="00F1587E">
          <w:rPr>
            <w:rStyle w:val="af1"/>
            <w:rFonts w:ascii="宋体" w:eastAsia="宋体" w:hAnsi="宋体"/>
            <w:b w:val="0"/>
            <w:noProof/>
            <w:sz w:val="24"/>
            <w:szCs w:val="24"/>
          </w:rPr>
          <w:fldChar w:fldCharType="end"/>
        </w:r>
      </w:hyperlink>
    </w:p>
    <w:p w:rsidR="00B74F9C" w:rsidRPr="00F1587E" w:rsidRDefault="000720CB">
      <w:pPr>
        <w:pStyle w:val="21"/>
        <w:tabs>
          <w:tab w:val="right" w:leader="dot" w:pos="8290"/>
        </w:tabs>
        <w:rPr>
          <w:rFonts w:ascii="宋体" w:eastAsia="宋体" w:hAnsi="宋体"/>
          <w:b w:val="0"/>
          <w:bCs w:val="0"/>
          <w:noProof/>
          <w:sz w:val="24"/>
          <w:szCs w:val="24"/>
        </w:rPr>
      </w:pPr>
      <w:hyperlink w:anchor="_Toc501121525" w:history="1">
        <w:r w:rsidR="00B74F9C" w:rsidRPr="00F1587E">
          <w:rPr>
            <w:rStyle w:val="af1"/>
            <w:rFonts w:ascii="宋体" w:eastAsia="宋体" w:hAnsi="宋体"/>
            <w:b w:val="0"/>
            <w:noProof/>
            <w:sz w:val="24"/>
            <w:szCs w:val="24"/>
          </w:rPr>
          <w:t>3.2 利用IRS效应的微分方程系数调谐</w:t>
        </w:r>
        <w:r w:rsidR="00B74F9C" w:rsidRPr="00F1587E">
          <w:rPr>
            <w:rFonts w:ascii="宋体" w:eastAsia="宋体" w:hAnsi="宋体"/>
            <w:b w:val="0"/>
            <w:noProof/>
            <w:webHidden/>
            <w:sz w:val="24"/>
            <w:szCs w:val="24"/>
          </w:rPr>
          <w:tab/>
        </w:r>
        <w:r w:rsidR="00B74F9C" w:rsidRPr="00F1587E">
          <w:rPr>
            <w:rStyle w:val="af1"/>
            <w:rFonts w:ascii="宋体" w:eastAsia="宋体" w:hAnsi="宋体"/>
            <w:b w:val="0"/>
            <w:noProof/>
            <w:sz w:val="24"/>
            <w:szCs w:val="24"/>
          </w:rPr>
          <w:fldChar w:fldCharType="begin"/>
        </w:r>
        <w:r w:rsidR="00B74F9C" w:rsidRPr="00F1587E">
          <w:rPr>
            <w:rFonts w:ascii="宋体" w:eastAsia="宋体" w:hAnsi="宋体"/>
            <w:b w:val="0"/>
            <w:noProof/>
            <w:webHidden/>
            <w:sz w:val="24"/>
            <w:szCs w:val="24"/>
          </w:rPr>
          <w:instrText xml:space="preserve"> PAGEREF _Toc501121525 \h </w:instrText>
        </w:r>
        <w:r w:rsidR="00B74F9C" w:rsidRPr="00F1587E">
          <w:rPr>
            <w:rStyle w:val="af1"/>
            <w:rFonts w:ascii="宋体" w:eastAsia="宋体" w:hAnsi="宋体"/>
            <w:b w:val="0"/>
            <w:noProof/>
            <w:sz w:val="24"/>
            <w:szCs w:val="24"/>
          </w:rPr>
        </w:r>
        <w:r w:rsidR="00B74F9C" w:rsidRPr="00F1587E">
          <w:rPr>
            <w:rStyle w:val="af1"/>
            <w:rFonts w:ascii="宋体" w:eastAsia="宋体" w:hAnsi="宋体"/>
            <w:b w:val="0"/>
            <w:noProof/>
            <w:sz w:val="24"/>
            <w:szCs w:val="24"/>
          </w:rPr>
          <w:fldChar w:fldCharType="separate"/>
        </w:r>
        <w:r w:rsidR="00B74F9C" w:rsidRPr="00F1587E">
          <w:rPr>
            <w:rFonts w:ascii="宋体" w:eastAsia="宋体" w:hAnsi="宋体"/>
            <w:b w:val="0"/>
            <w:noProof/>
            <w:webHidden/>
            <w:sz w:val="24"/>
            <w:szCs w:val="24"/>
          </w:rPr>
          <w:t>30</w:t>
        </w:r>
        <w:r w:rsidR="00B74F9C" w:rsidRPr="00F1587E">
          <w:rPr>
            <w:rStyle w:val="af1"/>
            <w:rFonts w:ascii="宋体" w:eastAsia="宋体" w:hAnsi="宋体"/>
            <w:b w:val="0"/>
            <w:noProof/>
            <w:sz w:val="24"/>
            <w:szCs w:val="24"/>
          </w:rPr>
          <w:fldChar w:fldCharType="end"/>
        </w:r>
      </w:hyperlink>
    </w:p>
    <w:p w:rsidR="00B74F9C" w:rsidRPr="00F1587E" w:rsidRDefault="000720CB">
      <w:pPr>
        <w:pStyle w:val="21"/>
        <w:tabs>
          <w:tab w:val="right" w:leader="dot" w:pos="8290"/>
        </w:tabs>
        <w:rPr>
          <w:rFonts w:ascii="宋体" w:eastAsia="宋体" w:hAnsi="宋体"/>
          <w:b w:val="0"/>
          <w:bCs w:val="0"/>
          <w:noProof/>
          <w:sz w:val="24"/>
          <w:szCs w:val="24"/>
        </w:rPr>
      </w:pPr>
      <w:hyperlink w:anchor="_Toc501121526" w:history="1">
        <w:r w:rsidR="00B74F9C" w:rsidRPr="00F1587E">
          <w:rPr>
            <w:rStyle w:val="af1"/>
            <w:rFonts w:ascii="宋体" w:eastAsia="宋体" w:hAnsi="宋体"/>
            <w:b w:val="0"/>
            <w:noProof/>
            <w:sz w:val="24"/>
            <w:szCs w:val="24"/>
          </w:rPr>
          <w:t>3.3 全光ODE求解器性能分析</w:t>
        </w:r>
        <w:r w:rsidR="00B74F9C" w:rsidRPr="00F1587E">
          <w:rPr>
            <w:rFonts w:ascii="宋体" w:eastAsia="宋体" w:hAnsi="宋体"/>
            <w:b w:val="0"/>
            <w:noProof/>
            <w:webHidden/>
            <w:sz w:val="24"/>
            <w:szCs w:val="24"/>
          </w:rPr>
          <w:tab/>
        </w:r>
        <w:r w:rsidR="00B74F9C" w:rsidRPr="00F1587E">
          <w:rPr>
            <w:rStyle w:val="af1"/>
            <w:rFonts w:ascii="宋体" w:eastAsia="宋体" w:hAnsi="宋体"/>
            <w:b w:val="0"/>
            <w:noProof/>
            <w:sz w:val="24"/>
            <w:szCs w:val="24"/>
          </w:rPr>
          <w:fldChar w:fldCharType="begin"/>
        </w:r>
        <w:r w:rsidR="00B74F9C" w:rsidRPr="00F1587E">
          <w:rPr>
            <w:rFonts w:ascii="宋体" w:eastAsia="宋体" w:hAnsi="宋体"/>
            <w:b w:val="0"/>
            <w:noProof/>
            <w:webHidden/>
            <w:sz w:val="24"/>
            <w:szCs w:val="24"/>
          </w:rPr>
          <w:instrText xml:space="preserve"> PAGEREF _Toc501121526 \h </w:instrText>
        </w:r>
        <w:r w:rsidR="00B74F9C" w:rsidRPr="00F1587E">
          <w:rPr>
            <w:rStyle w:val="af1"/>
            <w:rFonts w:ascii="宋体" w:eastAsia="宋体" w:hAnsi="宋体"/>
            <w:b w:val="0"/>
            <w:noProof/>
            <w:sz w:val="24"/>
            <w:szCs w:val="24"/>
          </w:rPr>
        </w:r>
        <w:r w:rsidR="00B74F9C" w:rsidRPr="00F1587E">
          <w:rPr>
            <w:rStyle w:val="af1"/>
            <w:rFonts w:ascii="宋体" w:eastAsia="宋体" w:hAnsi="宋体"/>
            <w:b w:val="0"/>
            <w:noProof/>
            <w:sz w:val="24"/>
            <w:szCs w:val="24"/>
          </w:rPr>
          <w:fldChar w:fldCharType="separate"/>
        </w:r>
        <w:r w:rsidR="00B74F9C" w:rsidRPr="00F1587E">
          <w:rPr>
            <w:rFonts w:ascii="宋体" w:eastAsia="宋体" w:hAnsi="宋体"/>
            <w:b w:val="0"/>
            <w:noProof/>
            <w:webHidden/>
            <w:sz w:val="24"/>
            <w:szCs w:val="24"/>
          </w:rPr>
          <w:t>32</w:t>
        </w:r>
        <w:r w:rsidR="00B74F9C" w:rsidRPr="00F1587E">
          <w:rPr>
            <w:rStyle w:val="af1"/>
            <w:rFonts w:ascii="宋体" w:eastAsia="宋体" w:hAnsi="宋体"/>
            <w:b w:val="0"/>
            <w:noProof/>
            <w:sz w:val="24"/>
            <w:szCs w:val="24"/>
          </w:rPr>
          <w:fldChar w:fldCharType="end"/>
        </w:r>
      </w:hyperlink>
    </w:p>
    <w:p w:rsidR="00B74F9C" w:rsidRPr="00F1587E" w:rsidRDefault="000720CB">
      <w:pPr>
        <w:pStyle w:val="31"/>
        <w:tabs>
          <w:tab w:val="right" w:leader="dot" w:pos="8290"/>
        </w:tabs>
        <w:rPr>
          <w:rFonts w:ascii="宋体" w:eastAsia="宋体" w:hAnsi="宋体"/>
          <w:noProof/>
          <w:sz w:val="24"/>
          <w:szCs w:val="24"/>
        </w:rPr>
      </w:pPr>
      <w:hyperlink w:anchor="_Toc501121527" w:history="1">
        <w:r w:rsidR="00B74F9C" w:rsidRPr="00F1587E">
          <w:rPr>
            <w:rStyle w:val="af1"/>
            <w:rFonts w:ascii="宋体" w:eastAsia="宋体" w:hAnsi="宋体"/>
            <w:noProof/>
            <w:sz w:val="24"/>
            <w:szCs w:val="24"/>
          </w:rPr>
          <w:t>3.3.1泵浦光功率对信号光传输的影响</w:t>
        </w:r>
        <w:r w:rsidR="00B74F9C" w:rsidRPr="00F1587E">
          <w:rPr>
            <w:rFonts w:ascii="宋体" w:eastAsia="宋体" w:hAnsi="宋体"/>
            <w:noProof/>
            <w:webHidden/>
            <w:sz w:val="24"/>
            <w:szCs w:val="24"/>
          </w:rPr>
          <w:tab/>
        </w:r>
        <w:r w:rsidR="00B74F9C" w:rsidRPr="00F1587E">
          <w:rPr>
            <w:rStyle w:val="af1"/>
            <w:rFonts w:ascii="宋体" w:eastAsia="宋体" w:hAnsi="宋体"/>
            <w:noProof/>
            <w:sz w:val="24"/>
            <w:szCs w:val="24"/>
          </w:rPr>
          <w:fldChar w:fldCharType="begin"/>
        </w:r>
        <w:r w:rsidR="00B74F9C" w:rsidRPr="00F1587E">
          <w:rPr>
            <w:rFonts w:ascii="宋体" w:eastAsia="宋体" w:hAnsi="宋体"/>
            <w:noProof/>
            <w:webHidden/>
            <w:sz w:val="24"/>
            <w:szCs w:val="24"/>
          </w:rPr>
          <w:instrText xml:space="preserve"> PAGEREF _Toc501121527 \h </w:instrText>
        </w:r>
        <w:r w:rsidR="00B74F9C" w:rsidRPr="00F1587E">
          <w:rPr>
            <w:rStyle w:val="af1"/>
            <w:rFonts w:ascii="宋体" w:eastAsia="宋体" w:hAnsi="宋体"/>
            <w:noProof/>
            <w:sz w:val="24"/>
            <w:szCs w:val="24"/>
          </w:rPr>
        </w:r>
        <w:r w:rsidR="00B74F9C" w:rsidRPr="00F1587E">
          <w:rPr>
            <w:rStyle w:val="af1"/>
            <w:rFonts w:ascii="宋体" w:eastAsia="宋体" w:hAnsi="宋体"/>
            <w:noProof/>
            <w:sz w:val="24"/>
            <w:szCs w:val="24"/>
          </w:rPr>
          <w:fldChar w:fldCharType="separate"/>
        </w:r>
        <w:r w:rsidR="00B74F9C" w:rsidRPr="00F1587E">
          <w:rPr>
            <w:rFonts w:ascii="宋体" w:eastAsia="宋体" w:hAnsi="宋体"/>
            <w:noProof/>
            <w:webHidden/>
            <w:sz w:val="24"/>
            <w:szCs w:val="24"/>
          </w:rPr>
          <w:t>32</w:t>
        </w:r>
        <w:r w:rsidR="00B74F9C" w:rsidRPr="00F1587E">
          <w:rPr>
            <w:rStyle w:val="af1"/>
            <w:rFonts w:ascii="宋体" w:eastAsia="宋体" w:hAnsi="宋体"/>
            <w:noProof/>
            <w:sz w:val="24"/>
            <w:szCs w:val="24"/>
          </w:rPr>
          <w:fldChar w:fldCharType="end"/>
        </w:r>
      </w:hyperlink>
    </w:p>
    <w:p w:rsidR="00B74F9C" w:rsidRPr="00F1587E" w:rsidRDefault="000720CB">
      <w:pPr>
        <w:pStyle w:val="31"/>
        <w:tabs>
          <w:tab w:val="right" w:leader="dot" w:pos="8290"/>
        </w:tabs>
        <w:rPr>
          <w:rFonts w:ascii="宋体" w:eastAsia="宋体" w:hAnsi="宋体"/>
          <w:noProof/>
          <w:sz w:val="24"/>
          <w:szCs w:val="24"/>
        </w:rPr>
      </w:pPr>
      <w:hyperlink w:anchor="_Toc501121528" w:history="1">
        <w:r w:rsidR="00B74F9C" w:rsidRPr="00F1587E">
          <w:rPr>
            <w:rStyle w:val="af1"/>
            <w:rFonts w:ascii="宋体" w:eastAsia="宋体" w:hAnsi="宋体"/>
            <w:noProof/>
            <w:sz w:val="24"/>
            <w:szCs w:val="24"/>
          </w:rPr>
          <w:t>3.3.2泵浦光对方程解的作用</w:t>
        </w:r>
        <w:r w:rsidR="00B74F9C" w:rsidRPr="00F1587E">
          <w:rPr>
            <w:rFonts w:ascii="宋体" w:eastAsia="宋体" w:hAnsi="宋体"/>
            <w:noProof/>
            <w:webHidden/>
            <w:sz w:val="24"/>
            <w:szCs w:val="24"/>
          </w:rPr>
          <w:tab/>
        </w:r>
        <w:r w:rsidR="00B74F9C" w:rsidRPr="00F1587E">
          <w:rPr>
            <w:rStyle w:val="af1"/>
            <w:rFonts w:ascii="宋体" w:eastAsia="宋体" w:hAnsi="宋体"/>
            <w:noProof/>
            <w:sz w:val="24"/>
            <w:szCs w:val="24"/>
          </w:rPr>
          <w:fldChar w:fldCharType="begin"/>
        </w:r>
        <w:r w:rsidR="00B74F9C" w:rsidRPr="00F1587E">
          <w:rPr>
            <w:rFonts w:ascii="宋体" w:eastAsia="宋体" w:hAnsi="宋体"/>
            <w:noProof/>
            <w:webHidden/>
            <w:sz w:val="24"/>
            <w:szCs w:val="24"/>
          </w:rPr>
          <w:instrText xml:space="preserve"> PAGEREF _Toc501121528 \h </w:instrText>
        </w:r>
        <w:r w:rsidR="00B74F9C" w:rsidRPr="00F1587E">
          <w:rPr>
            <w:rStyle w:val="af1"/>
            <w:rFonts w:ascii="宋体" w:eastAsia="宋体" w:hAnsi="宋体"/>
            <w:noProof/>
            <w:sz w:val="24"/>
            <w:szCs w:val="24"/>
          </w:rPr>
        </w:r>
        <w:r w:rsidR="00B74F9C" w:rsidRPr="00F1587E">
          <w:rPr>
            <w:rStyle w:val="af1"/>
            <w:rFonts w:ascii="宋体" w:eastAsia="宋体" w:hAnsi="宋体"/>
            <w:noProof/>
            <w:sz w:val="24"/>
            <w:szCs w:val="24"/>
          </w:rPr>
          <w:fldChar w:fldCharType="separate"/>
        </w:r>
        <w:r w:rsidR="00B74F9C" w:rsidRPr="00F1587E">
          <w:rPr>
            <w:rFonts w:ascii="宋体" w:eastAsia="宋体" w:hAnsi="宋体"/>
            <w:noProof/>
            <w:webHidden/>
            <w:sz w:val="24"/>
            <w:szCs w:val="24"/>
          </w:rPr>
          <w:t>34</w:t>
        </w:r>
        <w:r w:rsidR="00B74F9C" w:rsidRPr="00F1587E">
          <w:rPr>
            <w:rStyle w:val="af1"/>
            <w:rFonts w:ascii="宋体" w:eastAsia="宋体" w:hAnsi="宋体"/>
            <w:noProof/>
            <w:sz w:val="24"/>
            <w:szCs w:val="24"/>
          </w:rPr>
          <w:fldChar w:fldCharType="end"/>
        </w:r>
      </w:hyperlink>
    </w:p>
    <w:p w:rsidR="00B74F9C" w:rsidRPr="00F1587E" w:rsidRDefault="000720CB">
      <w:pPr>
        <w:pStyle w:val="21"/>
        <w:tabs>
          <w:tab w:val="right" w:leader="dot" w:pos="8290"/>
        </w:tabs>
        <w:rPr>
          <w:rFonts w:ascii="宋体" w:eastAsia="宋体" w:hAnsi="宋体"/>
          <w:b w:val="0"/>
          <w:bCs w:val="0"/>
          <w:noProof/>
          <w:sz w:val="24"/>
          <w:szCs w:val="24"/>
        </w:rPr>
      </w:pPr>
      <w:hyperlink w:anchor="_Toc501121529" w:history="1">
        <w:r w:rsidR="00B74F9C" w:rsidRPr="00F1587E">
          <w:rPr>
            <w:rStyle w:val="af1"/>
            <w:rFonts w:ascii="宋体" w:eastAsia="宋体" w:hAnsi="宋体"/>
            <w:b w:val="0"/>
            <w:noProof/>
            <w:sz w:val="24"/>
            <w:szCs w:val="24"/>
          </w:rPr>
          <w:t>3.4 本章小结</w:t>
        </w:r>
        <w:r w:rsidR="00B74F9C" w:rsidRPr="00F1587E">
          <w:rPr>
            <w:rFonts w:ascii="宋体" w:eastAsia="宋体" w:hAnsi="宋体"/>
            <w:b w:val="0"/>
            <w:noProof/>
            <w:webHidden/>
            <w:sz w:val="24"/>
            <w:szCs w:val="24"/>
          </w:rPr>
          <w:tab/>
        </w:r>
        <w:r w:rsidR="00B74F9C" w:rsidRPr="00F1587E">
          <w:rPr>
            <w:rStyle w:val="af1"/>
            <w:rFonts w:ascii="宋体" w:eastAsia="宋体" w:hAnsi="宋体"/>
            <w:b w:val="0"/>
            <w:noProof/>
            <w:sz w:val="24"/>
            <w:szCs w:val="24"/>
          </w:rPr>
          <w:fldChar w:fldCharType="begin"/>
        </w:r>
        <w:r w:rsidR="00B74F9C" w:rsidRPr="00F1587E">
          <w:rPr>
            <w:rFonts w:ascii="宋体" w:eastAsia="宋体" w:hAnsi="宋体"/>
            <w:b w:val="0"/>
            <w:noProof/>
            <w:webHidden/>
            <w:sz w:val="24"/>
            <w:szCs w:val="24"/>
          </w:rPr>
          <w:instrText xml:space="preserve"> PAGEREF _Toc501121529 \h </w:instrText>
        </w:r>
        <w:r w:rsidR="00B74F9C" w:rsidRPr="00F1587E">
          <w:rPr>
            <w:rStyle w:val="af1"/>
            <w:rFonts w:ascii="宋体" w:eastAsia="宋体" w:hAnsi="宋体"/>
            <w:b w:val="0"/>
            <w:noProof/>
            <w:sz w:val="24"/>
            <w:szCs w:val="24"/>
          </w:rPr>
        </w:r>
        <w:r w:rsidR="00B74F9C" w:rsidRPr="00F1587E">
          <w:rPr>
            <w:rStyle w:val="af1"/>
            <w:rFonts w:ascii="宋体" w:eastAsia="宋体" w:hAnsi="宋体"/>
            <w:b w:val="0"/>
            <w:noProof/>
            <w:sz w:val="24"/>
            <w:szCs w:val="24"/>
          </w:rPr>
          <w:fldChar w:fldCharType="separate"/>
        </w:r>
        <w:r w:rsidR="00B74F9C" w:rsidRPr="00F1587E">
          <w:rPr>
            <w:rFonts w:ascii="宋体" w:eastAsia="宋体" w:hAnsi="宋体"/>
            <w:b w:val="0"/>
            <w:noProof/>
            <w:webHidden/>
            <w:sz w:val="24"/>
            <w:szCs w:val="24"/>
          </w:rPr>
          <w:t>38</w:t>
        </w:r>
        <w:r w:rsidR="00B74F9C" w:rsidRPr="00F1587E">
          <w:rPr>
            <w:rStyle w:val="af1"/>
            <w:rFonts w:ascii="宋体" w:eastAsia="宋体" w:hAnsi="宋体"/>
            <w:b w:val="0"/>
            <w:noProof/>
            <w:sz w:val="24"/>
            <w:szCs w:val="24"/>
          </w:rPr>
          <w:fldChar w:fldCharType="end"/>
        </w:r>
      </w:hyperlink>
    </w:p>
    <w:p w:rsidR="00B74F9C" w:rsidRPr="00F1587E" w:rsidRDefault="000720CB">
      <w:pPr>
        <w:pStyle w:val="11"/>
        <w:tabs>
          <w:tab w:val="right" w:leader="dot" w:pos="8290"/>
        </w:tabs>
        <w:rPr>
          <w:rFonts w:ascii="宋体" w:eastAsia="宋体" w:hAnsi="宋体"/>
          <w:b w:val="0"/>
          <w:bCs w:val="0"/>
          <w:i w:val="0"/>
          <w:iCs w:val="0"/>
          <w:noProof/>
        </w:rPr>
      </w:pPr>
      <w:hyperlink w:anchor="_Toc501121530" w:history="1">
        <w:r w:rsidR="00B74F9C" w:rsidRPr="00F1587E">
          <w:rPr>
            <w:rStyle w:val="af1"/>
            <w:rFonts w:ascii="宋体" w:eastAsia="宋体" w:hAnsi="宋体"/>
            <w:b w:val="0"/>
            <w:i w:val="0"/>
            <w:noProof/>
          </w:rPr>
          <w:t>第四章 基于跑道型微环谐振器的全光微分器研究</w:t>
        </w:r>
        <w:r w:rsidR="00B74F9C" w:rsidRPr="00F1587E">
          <w:rPr>
            <w:rFonts w:ascii="宋体" w:eastAsia="宋体" w:hAnsi="宋体"/>
            <w:b w:val="0"/>
            <w:i w:val="0"/>
            <w:noProof/>
            <w:webHidden/>
          </w:rPr>
          <w:tab/>
        </w:r>
        <w:r w:rsidR="00B74F9C" w:rsidRPr="00F1587E">
          <w:rPr>
            <w:rStyle w:val="af1"/>
            <w:rFonts w:ascii="宋体" w:eastAsia="宋体" w:hAnsi="宋体"/>
            <w:b w:val="0"/>
            <w:i w:val="0"/>
            <w:noProof/>
          </w:rPr>
          <w:fldChar w:fldCharType="begin"/>
        </w:r>
        <w:r w:rsidR="00B74F9C" w:rsidRPr="00F1587E">
          <w:rPr>
            <w:rFonts w:ascii="宋体" w:eastAsia="宋体" w:hAnsi="宋体"/>
            <w:b w:val="0"/>
            <w:i w:val="0"/>
            <w:noProof/>
            <w:webHidden/>
          </w:rPr>
          <w:instrText xml:space="preserve"> PAGEREF _Toc501121530 \h </w:instrText>
        </w:r>
        <w:r w:rsidR="00B74F9C" w:rsidRPr="00F1587E">
          <w:rPr>
            <w:rStyle w:val="af1"/>
            <w:rFonts w:ascii="宋体" w:eastAsia="宋体" w:hAnsi="宋体"/>
            <w:b w:val="0"/>
            <w:i w:val="0"/>
            <w:noProof/>
          </w:rPr>
        </w:r>
        <w:r w:rsidR="00B74F9C" w:rsidRPr="00F1587E">
          <w:rPr>
            <w:rStyle w:val="af1"/>
            <w:rFonts w:ascii="宋体" w:eastAsia="宋体" w:hAnsi="宋体"/>
            <w:b w:val="0"/>
            <w:i w:val="0"/>
            <w:noProof/>
          </w:rPr>
          <w:fldChar w:fldCharType="separate"/>
        </w:r>
        <w:r w:rsidR="00B74F9C" w:rsidRPr="00F1587E">
          <w:rPr>
            <w:rFonts w:ascii="宋体" w:eastAsia="宋体" w:hAnsi="宋体"/>
            <w:b w:val="0"/>
            <w:i w:val="0"/>
            <w:noProof/>
            <w:webHidden/>
          </w:rPr>
          <w:t>39</w:t>
        </w:r>
        <w:r w:rsidR="00B74F9C" w:rsidRPr="00F1587E">
          <w:rPr>
            <w:rStyle w:val="af1"/>
            <w:rFonts w:ascii="宋体" w:eastAsia="宋体" w:hAnsi="宋体"/>
            <w:b w:val="0"/>
            <w:i w:val="0"/>
            <w:noProof/>
          </w:rPr>
          <w:fldChar w:fldCharType="end"/>
        </w:r>
      </w:hyperlink>
    </w:p>
    <w:p w:rsidR="00B74F9C" w:rsidRPr="00F1587E" w:rsidRDefault="000720CB">
      <w:pPr>
        <w:pStyle w:val="21"/>
        <w:tabs>
          <w:tab w:val="right" w:leader="dot" w:pos="8290"/>
        </w:tabs>
        <w:rPr>
          <w:rFonts w:ascii="宋体" w:eastAsia="宋体" w:hAnsi="宋体"/>
          <w:b w:val="0"/>
          <w:bCs w:val="0"/>
          <w:noProof/>
          <w:sz w:val="24"/>
          <w:szCs w:val="24"/>
        </w:rPr>
      </w:pPr>
      <w:hyperlink w:anchor="_Toc501121531" w:history="1">
        <w:r w:rsidR="00B74F9C" w:rsidRPr="00F1587E">
          <w:rPr>
            <w:rStyle w:val="af1"/>
            <w:rFonts w:ascii="宋体" w:eastAsia="宋体" w:hAnsi="宋体"/>
            <w:b w:val="0"/>
            <w:noProof/>
            <w:sz w:val="24"/>
            <w:szCs w:val="24"/>
          </w:rPr>
          <w:t>4.1微环微分器的理论模型</w:t>
        </w:r>
        <w:r w:rsidR="00B74F9C" w:rsidRPr="00F1587E">
          <w:rPr>
            <w:rFonts w:ascii="宋体" w:eastAsia="宋体" w:hAnsi="宋体"/>
            <w:b w:val="0"/>
            <w:noProof/>
            <w:webHidden/>
            <w:sz w:val="24"/>
            <w:szCs w:val="24"/>
          </w:rPr>
          <w:tab/>
        </w:r>
        <w:r w:rsidR="00B74F9C" w:rsidRPr="00F1587E">
          <w:rPr>
            <w:rStyle w:val="af1"/>
            <w:rFonts w:ascii="宋体" w:eastAsia="宋体" w:hAnsi="宋体"/>
            <w:b w:val="0"/>
            <w:noProof/>
            <w:sz w:val="24"/>
            <w:szCs w:val="24"/>
          </w:rPr>
          <w:fldChar w:fldCharType="begin"/>
        </w:r>
        <w:r w:rsidR="00B74F9C" w:rsidRPr="00F1587E">
          <w:rPr>
            <w:rFonts w:ascii="宋体" w:eastAsia="宋体" w:hAnsi="宋体"/>
            <w:b w:val="0"/>
            <w:noProof/>
            <w:webHidden/>
            <w:sz w:val="24"/>
            <w:szCs w:val="24"/>
          </w:rPr>
          <w:instrText xml:space="preserve"> PAGEREF _Toc501121531 \h </w:instrText>
        </w:r>
        <w:r w:rsidR="00B74F9C" w:rsidRPr="00F1587E">
          <w:rPr>
            <w:rStyle w:val="af1"/>
            <w:rFonts w:ascii="宋体" w:eastAsia="宋体" w:hAnsi="宋体"/>
            <w:b w:val="0"/>
            <w:noProof/>
            <w:sz w:val="24"/>
            <w:szCs w:val="24"/>
          </w:rPr>
        </w:r>
        <w:r w:rsidR="00B74F9C" w:rsidRPr="00F1587E">
          <w:rPr>
            <w:rStyle w:val="af1"/>
            <w:rFonts w:ascii="宋体" w:eastAsia="宋体" w:hAnsi="宋体"/>
            <w:b w:val="0"/>
            <w:noProof/>
            <w:sz w:val="24"/>
            <w:szCs w:val="24"/>
          </w:rPr>
          <w:fldChar w:fldCharType="separate"/>
        </w:r>
        <w:r w:rsidR="00B74F9C" w:rsidRPr="00F1587E">
          <w:rPr>
            <w:rFonts w:ascii="宋体" w:eastAsia="宋体" w:hAnsi="宋体"/>
            <w:b w:val="0"/>
            <w:noProof/>
            <w:webHidden/>
            <w:sz w:val="24"/>
            <w:szCs w:val="24"/>
          </w:rPr>
          <w:t>39</w:t>
        </w:r>
        <w:r w:rsidR="00B74F9C" w:rsidRPr="00F1587E">
          <w:rPr>
            <w:rStyle w:val="af1"/>
            <w:rFonts w:ascii="宋体" w:eastAsia="宋体" w:hAnsi="宋体"/>
            <w:b w:val="0"/>
            <w:noProof/>
            <w:sz w:val="24"/>
            <w:szCs w:val="24"/>
          </w:rPr>
          <w:fldChar w:fldCharType="end"/>
        </w:r>
      </w:hyperlink>
    </w:p>
    <w:p w:rsidR="00B74F9C" w:rsidRPr="00F1587E" w:rsidRDefault="000720CB">
      <w:pPr>
        <w:pStyle w:val="21"/>
        <w:tabs>
          <w:tab w:val="right" w:leader="dot" w:pos="8290"/>
        </w:tabs>
        <w:rPr>
          <w:rFonts w:ascii="宋体" w:eastAsia="宋体" w:hAnsi="宋体"/>
          <w:b w:val="0"/>
          <w:bCs w:val="0"/>
          <w:noProof/>
          <w:sz w:val="24"/>
          <w:szCs w:val="24"/>
        </w:rPr>
      </w:pPr>
      <w:hyperlink w:anchor="_Toc501121532" w:history="1">
        <w:r w:rsidR="00B74F9C" w:rsidRPr="00F1587E">
          <w:rPr>
            <w:rStyle w:val="af1"/>
            <w:rFonts w:ascii="宋体" w:eastAsia="宋体" w:hAnsi="宋体"/>
            <w:b w:val="0"/>
            <w:noProof/>
            <w:sz w:val="24"/>
            <w:szCs w:val="24"/>
          </w:rPr>
          <w:t>4.2 跑道型微环谐振器的设计与数值仿真</w:t>
        </w:r>
        <w:r w:rsidR="00B74F9C" w:rsidRPr="00F1587E">
          <w:rPr>
            <w:rFonts w:ascii="宋体" w:eastAsia="宋体" w:hAnsi="宋体"/>
            <w:b w:val="0"/>
            <w:noProof/>
            <w:webHidden/>
            <w:sz w:val="24"/>
            <w:szCs w:val="24"/>
          </w:rPr>
          <w:tab/>
        </w:r>
        <w:r w:rsidR="00B74F9C" w:rsidRPr="00F1587E">
          <w:rPr>
            <w:rStyle w:val="af1"/>
            <w:rFonts w:ascii="宋体" w:eastAsia="宋体" w:hAnsi="宋体"/>
            <w:b w:val="0"/>
            <w:noProof/>
            <w:sz w:val="24"/>
            <w:szCs w:val="24"/>
          </w:rPr>
          <w:fldChar w:fldCharType="begin"/>
        </w:r>
        <w:r w:rsidR="00B74F9C" w:rsidRPr="00F1587E">
          <w:rPr>
            <w:rFonts w:ascii="宋体" w:eastAsia="宋体" w:hAnsi="宋体"/>
            <w:b w:val="0"/>
            <w:noProof/>
            <w:webHidden/>
            <w:sz w:val="24"/>
            <w:szCs w:val="24"/>
          </w:rPr>
          <w:instrText xml:space="preserve"> PAGEREF _Toc501121532 \h </w:instrText>
        </w:r>
        <w:r w:rsidR="00B74F9C" w:rsidRPr="00F1587E">
          <w:rPr>
            <w:rStyle w:val="af1"/>
            <w:rFonts w:ascii="宋体" w:eastAsia="宋体" w:hAnsi="宋体"/>
            <w:b w:val="0"/>
            <w:noProof/>
            <w:sz w:val="24"/>
            <w:szCs w:val="24"/>
          </w:rPr>
        </w:r>
        <w:r w:rsidR="00B74F9C" w:rsidRPr="00F1587E">
          <w:rPr>
            <w:rStyle w:val="af1"/>
            <w:rFonts w:ascii="宋体" w:eastAsia="宋体" w:hAnsi="宋体"/>
            <w:b w:val="0"/>
            <w:noProof/>
            <w:sz w:val="24"/>
            <w:szCs w:val="24"/>
          </w:rPr>
          <w:fldChar w:fldCharType="separate"/>
        </w:r>
        <w:r w:rsidR="00B74F9C" w:rsidRPr="00F1587E">
          <w:rPr>
            <w:rFonts w:ascii="宋体" w:eastAsia="宋体" w:hAnsi="宋体"/>
            <w:b w:val="0"/>
            <w:noProof/>
            <w:webHidden/>
            <w:sz w:val="24"/>
            <w:szCs w:val="24"/>
          </w:rPr>
          <w:t>42</w:t>
        </w:r>
        <w:r w:rsidR="00B74F9C" w:rsidRPr="00F1587E">
          <w:rPr>
            <w:rStyle w:val="af1"/>
            <w:rFonts w:ascii="宋体" w:eastAsia="宋体" w:hAnsi="宋体"/>
            <w:b w:val="0"/>
            <w:noProof/>
            <w:sz w:val="24"/>
            <w:szCs w:val="24"/>
          </w:rPr>
          <w:fldChar w:fldCharType="end"/>
        </w:r>
      </w:hyperlink>
    </w:p>
    <w:p w:rsidR="00B74F9C" w:rsidRPr="00F1587E" w:rsidRDefault="000720CB">
      <w:pPr>
        <w:pStyle w:val="31"/>
        <w:tabs>
          <w:tab w:val="right" w:leader="dot" w:pos="8290"/>
        </w:tabs>
        <w:rPr>
          <w:rFonts w:ascii="宋体" w:eastAsia="宋体" w:hAnsi="宋体"/>
          <w:noProof/>
          <w:sz w:val="24"/>
          <w:szCs w:val="24"/>
        </w:rPr>
      </w:pPr>
      <w:hyperlink w:anchor="_Toc501121533" w:history="1">
        <w:r w:rsidR="00B74F9C" w:rsidRPr="00F1587E">
          <w:rPr>
            <w:rStyle w:val="af1"/>
            <w:rFonts w:ascii="宋体" w:eastAsia="宋体" w:hAnsi="宋体"/>
            <w:noProof/>
            <w:sz w:val="24"/>
            <w:szCs w:val="24"/>
          </w:rPr>
          <w:t>4.2.1 跑道型微环结构与模型</w:t>
        </w:r>
        <w:r w:rsidR="00B74F9C" w:rsidRPr="00F1587E">
          <w:rPr>
            <w:rFonts w:ascii="宋体" w:eastAsia="宋体" w:hAnsi="宋体"/>
            <w:noProof/>
            <w:webHidden/>
            <w:sz w:val="24"/>
            <w:szCs w:val="24"/>
          </w:rPr>
          <w:tab/>
        </w:r>
        <w:r w:rsidR="00B74F9C" w:rsidRPr="00F1587E">
          <w:rPr>
            <w:rStyle w:val="af1"/>
            <w:rFonts w:ascii="宋体" w:eastAsia="宋体" w:hAnsi="宋体"/>
            <w:noProof/>
            <w:sz w:val="24"/>
            <w:szCs w:val="24"/>
          </w:rPr>
          <w:fldChar w:fldCharType="begin"/>
        </w:r>
        <w:r w:rsidR="00B74F9C" w:rsidRPr="00F1587E">
          <w:rPr>
            <w:rFonts w:ascii="宋体" w:eastAsia="宋体" w:hAnsi="宋体"/>
            <w:noProof/>
            <w:webHidden/>
            <w:sz w:val="24"/>
            <w:szCs w:val="24"/>
          </w:rPr>
          <w:instrText xml:space="preserve"> PAGEREF _Toc501121533 \h </w:instrText>
        </w:r>
        <w:r w:rsidR="00B74F9C" w:rsidRPr="00F1587E">
          <w:rPr>
            <w:rStyle w:val="af1"/>
            <w:rFonts w:ascii="宋体" w:eastAsia="宋体" w:hAnsi="宋体"/>
            <w:noProof/>
            <w:sz w:val="24"/>
            <w:szCs w:val="24"/>
          </w:rPr>
        </w:r>
        <w:r w:rsidR="00B74F9C" w:rsidRPr="00F1587E">
          <w:rPr>
            <w:rStyle w:val="af1"/>
            <w:rFonts w:ascii="宋体" w:eastAsia="宋体" w:hAnsi="宋体"/>
            <w:noProof/>
            <w:sz w:val="24"/>
            <w:szCs w:val="24"/>
          </w:rPr>
          <w:fldChar w:fldCharType="separate"/>
        </w:r>
        <w:r w:rsidR="00B74F9C" w:rsidRPr="00F1587E">
          <w:rPr>
            <w:rFonts w:ascii="宋体" w:eastAsia="宋体" w:hAnsi="宋体"/>
            <w:noProof/>
            <w:webHidden/>
            <w:sz w:val="24"/>
            <w:szCs w:val="24"/>
          </w:rPr>
          <w:t>42</w:t>
        </w:r>
        <w:r w:rsidR="00B74F9C" w:rsidRPr="00F1587E">
          <w:rPr>
            <w:rStyle w:val="af1"/>
            <w:rFonts w:ascii="宋体" w:eastAsia="宋体" w:hAnsi="宋体"/>
            <w:noProof/>
            <w:sz w:val="24"/>
            <w:szCs w:val="24"/>
          </w:rPr>
          <w:fldChar w:fldCharType="end"/>
        </w:r>
      </w:hyperlink>
    </w:p>
    <w:p w:rsidR="00B74F9C" w:rsidRPr="00F1587E" w:rsidRDefault="000720CB">
      <w:pPr>
        <w:pStyle w:val="31"/>
        <w:tabs>
          <w:tab w:val="right" w:leader="dot" w:pos="8290"/>
        </w:tabs>
        <w:rPr>
          <w:rFonts w:ascii="宋体" w:eastAsia="宋体" w:hAnsi="宋体"/>
          <w:noProof/>
          <w:sz w:val="24"/>
          <w:szCs w:val="24"/>
        </w:rPr>
      </w:pPr>
      <w:hyperlink w:anchor="_Toc501121534" w:history="1">
        <w:r w:rsidR="00B74F9C" w:rsidRPr="00F1587E">
          <w:rPr>
            <w:rStyle w:val="af1"/>
            <w:rFonts w:ascii="宋体" w:eastAsia="宋体" w:hAnsi="宋体"/>
            <w:noProof/>
            <w:sz w:val="24"/>
            <w:szCs w:val="24"/>
          </w:rPr>
          <w:t>4.2.2直波导参数与波导模式的关系</w:t>
        </w:r>
        <w:r w:rsidR="00B74F9C" w:rsidRPr="00F1587E">
          <w:rPr>
            <w:rFonts w:ascii="宋体" w:eastAsia="宋体" w:hAnsi="宋体"/>
            <w:noProof/>
            <w:webHidden/>
            <w:sz w:val="24"/>
            <w:szCs w:val="24"/>
          </w:rPr>
          <w:tab/>
        </w:r>
        <w:r w:rsidR="00B74F9C" w:rsidRPr="00F1587E">
          <w:rPr>
            <w:rStyle w:val="af1"/>
            <w:rFonts w:ascii="宋体" w:eastAsia="宋体" w:hAnsi="宋体"/>
            <w:noProof/>
            <w:sz w:val="24"/>
            <w:szCs w:val="24"/>
          </w:rPr>
          <w:fldChar w:fldCharType="begin"/>
        </w:r>
        <w:r w:rsidR="00B74F9C" w:rsidRPr="00F1587E">
          <w:rPr>
            <w:rFonts w:ascii="宋体" w:eastAsia="宋体" w:hAnsi="宋体"/>
            <w:noProof/>
            <w:webHidden/>
            <w:sz w:val="24"/>
            <w:szCs w:val="24"/>
          </w:rPr>
          <w:instrText xml:space="preserve"> PAGEREF _Toc501121534 \h </w:instrText>
        </w:r>
        <w:r w:rsidR="00B74F9C" w:rsidRPr="00F1587E">
          <w:rPr>
            <w:rStyle w:val="af1"/>
            <w:rFonts w:ascii="宋体" w:eastAsia="宋体" w:hAnsi="宋体"/>
            <w:noProof/>
            <w:sz w:val="24"/>
            <w:szCs w:val="24"/>
          </w:rPr>
        </w:r>
        <w:r w:rsidR="00B74F9C" w:rsidRPr="00F1587E">
          <w:rPr>
            <w:rStyle w:val="af1"/>
            <w:rFonts w:ascii="宋体" w:eastAsia="宋体" w:hAnsi="宋体"/>
            <w:noProof/>
            <w:sz w:val="24"/>
            <w:szCs w:val="24"/>
          </w:rPr>
          <w:fldChar w:fldCharType="separate"/>
        </w:r>
        <w:r w:rsidR="00B74F9C" w:rsidRPr="00F1587E">
          <w:rPr>
            <w:rFonts w:ascii="宋体" w:eastAsia="宋体" w:hAnsi="宋体"/>
            <w:noProof/>
            <w:webHidden/>
            <w:sz w:val="24"/>
            <w:szCs w:val="24"/>
          </w:rPr>
          <w:t>43</w:t>
        </w:r>
        <w:r w:rsidR="00B74F9C" w:rsidRPr="00F1587E">
          <w:rPr>
            <w:rStyle w:val="af1"/>
            <w:rFonts w:ascii="宋体" w:eastAsia="宋体" w:hAnsi="宋体"/>
            <w:noProof/>
            <w:sz w:val="24"/>
            <w:szCs w:val="24"/>
          </w:rPr>
          <w:fldChar w:fldCharType="end"/>
        </w:r>
      </w:hyperlink>
    </w:p>
    <w:p w:rsidR="00B74F9C" w:rsidRPr="00F1587E" w:rsidRDefault="000720CB">
      <w:pPr>
        <w:pStyle w:val="21"/>
        <w:tabs>
          <w:tab w:val="right" w:leader="dot" w:pos="8290"/>
        </w:tabs>
        <w:rPr>
          <w:rFonts w:ascii="宋体" w:eastAsia="宋体" w:hAnsi="宋体"/>
          <w:b w:val="0"/>
          <w:bCs w:val="0"/>
          <w:noProof/>
          <w:sz w:val="24"/>
          <w:szCs w:val="24"/>
        </w:rPr>
      </w:pPr>
      <w:hyperlink w:anchor="_Toc501121535" w:history="1">
        <w:r w:rsidR="00B74F9C" w:rsidRPr="00F1587E">
          <w:rPr>
            <w:rStyle w:val="af1"/>
            <w:rFonts w:ascii="宋体" w:eastAsia="宋体" w:hAnsi="宋体"/>
            <w:b w:val="0"/>
            <w:noProof/>
            <w:sz w:val="24"/>
            <w:szCs w:val="24"/>
          </w:rPr>
          <w:t>4.3 基于跑道型微环谐振器的全光微分器的实现</w:t>
        </w:r>
        <w:r w:rsidR="00B74F9C" w:rsidRPr="00F1587E">
          <w:rPr>
            <w:rFonts w:ascii="宋体" w:eastAsia="宋体" w:hAnsi="宋体"/>
            <w:b w:val="0"/>
            <w:noProof/>
            <w:webHidden/>
            <w:sz w:val="24"/>
            <w:szCs w:val="24"/>
          </w:rPr>
          <w:tab/>
        </w:r>
        <w:r w:rsidR="00B74F9C" w:rsidRPr="00F1587E">
          <w:rPr>
            <w:rStyle w:val="af1"/>
            <w:rFonts w:ascii="宋体" w:eastAsia="宋体" w:hAnsi="宋体"/>
            <w:b w:val="0"/>
            <w:noProof/>
            <w:sz w:val="24"/>
            <w:szCs w:val="24"/>
          </w:rPr>
          <w:fldChar w:fldCharType="begin"/>
        </w:r>
        <w:r w:rsidR="00B74F9C" w:rsidRPr="00F1587E">
          <w:rPr>
            <w:rFonts w:ascii="宋体" w:eastAsia="宋体" w:hAnsi="宋体"/>
            <w:b w:val="0"/>
            <w:noProof/>
            <w:webHidden/>
            <w:sz w:val="24"/>
            <w:szCs w:val="24"/>
          </w:rPr>
          <w:instrText xml:space="preserve"> PAGEREF _Toc501121535 \h </w:instrText>
        </w:r>
        <w:r w:rsidR="00B74F9C" w:rsidRPr="00F1587E">
          <w:rPr>
            <w:rStyle w:val="af1"/>
            <w:rFonts w:ascii="宋体" w:eastAsia="宋体" w:hAnsi="宋体"/>
            <w:b w:val="0"/>
            <w:noProof/>
            <w:sz w:val="24"/>
            <w:szCs w:val="24"/>
          </w:rPr>
        </w:r>
        <w:r w:rsidR="00B74F9C" w:rsidRPr="00F1587E">
          <w:rPr>
            <w:rStyle w:val="af1"/>
            <w:rFonts w:ascii="宋体" w:eastAsia="宋体" w:hAnsi="宋体"/>
            <w:b w:val="0"/>
            <w:noProof/>
            <w:sz w:val="24"/>
            <w:szCs w:val="24"/>
          </w:rPr>
          <w:fldChar w:fldCharType="separate"/>
        </w:r>
        <w:r w:rsidR="00B74F9C" w:rsidRPr="00F1587E">
          <w:rPr>
            <w:rFonts w:ascii="宋体" w:eastAsia="宋体" w:hAnsi="宋体"/>
            <w:b w:val="0"/>
            <w:noProof/>
            <w:webHidden/>
            <w:sz w:val="24"/>
            <w:szCs w:val="24"/>
          </w:rPr>
          <w:t>48</w:t>
        </w:r>
        <w:r w:rsidR="00B74F9C" w:rsidRPr="00F1587E">
          <w:rPr>
            <w:rStyle w:val="af1"/>
            <w:rFonts w:ascii="宋体" w:eastAsia="宋体" w:hAnsi="宋体"/>
            <w:b w:val="0"/>
            <w:noProof/>
            <w:sz w:val="24"/>
            <w:szCs w:val="24"/>
          </w:rPr>
          <w:fldChar w:fldCharType="end"/>
        </w:r>
      </w:hyperlink>
    </w:p>
    <w:p w:rsidR="00B74F9C" w:rsidRPr="00F1587E" w:rsidRDefault="000720CB">
      <w:pPr>
        <w:pStyle w:val="21"/>
        <w:tabs>
          <w:tab w:val="right" w:leader="dot" w:pos="8290"/>
        </w:tabs>
        <w:rPr>
          <w:rFonts w:ascii="宋体" w:eastAsia="宋体" w:hAnsi="宋体"/>
          <w:b w:val="0"/>
          <w:bCs w:val="0"/>
          <w:noProof/>
          <w:sz w:val="24"/>
          <w:szCs w:val="24"/>
        </w:rPr>
      </w:pPr>
      <w:hyperlink w:anchor="_Toc501121536" w:history="1">
        <w:r w:rsidR="00B74F9C" w:rsidRPr="00F1587E">
          <w:rPr>
            <w:rStyle w:val="af1"/>
            <w:rFonts w:ascii="宋体" w:eastAsia="宋体" w:hAnsi="宋体"/>
            <w:b w:val="0"/>
            <w:noProof/>
            <w:sz w:val="24"/>
            <w:szCs w:val="24"/>
          </w:rPr>
          <w:t>4.4 本章小结</w:t>
        </w:r>
        <w:r w:rsidR="00B74F9C" w:rsidRPr="00F1587E">
          <w:rPr>
            <w:rFonts w:ascii="宋体" w:eastAsia="宋体" w:hAnsi="宋体"/>
            <w:b w:val="0"/>
            <w:noProof/>
            <w:webHidden/>
            <w:sz w:val="24"/>
            <w:szCs w:val="24"/>
          </w:rPr>
          <w:tab/>
        </w:r>
        <w:r w:rsidR="00B74F9C" w:rsidRPr="00F1587E">
          <w:rPr>
            <w:rStyle w:val="af1"/>
            <w:rFonts w:ascii="宋体" w:eastAsia="宋体" w:hAnsi="宋体"/>
            <w:b w:val="0"/>
            <w:noProof/>
            <w:sz w:val="24"/>
            <w:szCs w:val="24"/>
          </w:rPr>
          <w:fldChar w:fldCharType="begin"/>
        </w:r>
        <w:r w:rsidR="00B74F9C" w:rsidRPr="00F1587E">
          <w:rPr>
            <w:rFonts w:ascii="宋体" w:eastAsia="宋体" w:hAnsi="宋体"/>
            <w:b w:val="0"/>
            <w:noProof/>
            <w:webHidden/>
            <w:sz w:val="24"/>
            <w:szCs w:val="24"/>
          </w:rPr>
          <w:instrText xml:space="preserve"> PAGEREF _Toc501121536 \h </w:instrText>
        </w:r>
        <w:r w:rsidR="00B74F9C" w:rsidRPr="00F1587E">
          <w:rPr>
            <w:rStyle w:val="af1"/>
            <w:rFonts w:ascii="宋体" w:eastAsia="宋体" w:hAnsi="宋体"/>
            <w:b w:val="0"/>
            <w:noProof/>
            <w:sz w:val="24"/>
            <w:szCs w:val="24"/>
          </w:rPr>
        </w:r>
        <w:r w:rsidR="00B74F9C" w:rsidRPr="00F1587E">
          <w:rPr>
            <w:rStyle w:val="af1"/>
            <w:rFonts w:ascii="宋体" w:eastAsia="宋体" w:hAnsi="宋体"/>
            <w:b w:val="0"/>
            <w:noProof/>
            <w:sz w:val="24"/>
            <w:szCs w:val="24"/>
          </w:rPr>
          <w:fldChar w:fldCharType="separate"/>
        </w:r>
        <w:r w:rsidR="00B74F9C" w:rsidRPr="00F1587E">
          <w:rPr>
            <w:rFonts w:ascii="宋体" w:eastAsia="宋体" w:hAnsi="宋体"/>
            <w:b w:val="0"/>
            <w:noProof/>
            <w:webHidden/>
            <w:sz w:val="24"/>
            <w:szCs w:val="24"/>
          </w:rPr>
          <w:t>50</w:t>
        </w:r>
        <w:r w:rsidR="00B74F9C" w:rsidRPr="00F1587E">
          <w:rPr>
            <w:rStyle w:val="af1"/>
            <w:rFonts w:ascii="宋体" w:eastAsia="宋体" w:hAnsi="宋体"/>
            <w:b w:val="0"/>
            <w:noProof/>
            <w:sz w:val="24"/>
            <w:szCs w:val="24"/>
          </w:rPr>
          <w:fldChar w:fldCharType="end"/>
        </w:r>
      </w:hyperlink>
    </w:p>
    <w:p w:rsidR="00B74F9C" w:rsidRPr="00F1587E" w:rsidRDefault="000720CB">
      <w:pPr>
        <w:pStyle w:val="11"/>
        <w:tabs>
          <w:tab w:val="right" w:leader="dot" w:pos="8290"/>
        </w:tabs>
        <w:rPr>
          <w:rFonts w:ascii="宋体" w:eastAsia="宋体" w:hAnsi="宋体"/>
          <w:b w:val="0"/>
          <w:bCs w:val="0"/>
          <w:i w:val="0"/>
          <w:iCs w:val="0"/>
          <w:noProof/>
        </w:rPr>
      </w:pPr>
      <w:hyperlink w:anchor="_Toc501121537" w:history="1">
        <w:r w:rsidR="00B74F9C" w:rsidRPr="00F1587E">
          <w:rPr>
            <w:rStyle w:val="af1"/>
            <w:rFonts w:ascii="宋体" w:eastAsia="宋体" w:hAnsi="宋体"/>
            <w:b w:val="0"/>
            <w:i w:val="0"/>
            <w:noProof/>
          </w:rPr>
          <w:t>第五章 总结与展望</w:t>
        </w:r>
        <w:r w:rsidR="00B74F9C" w:rsidRPr="00F1587E">
          <w:rPr>
            <w:rFonts w:ascii="宋体" w:eastAsia="宋体" w:hAnsi="宋体"/>
            <w:b w:val="0"/>
            <w:i w:val="0"/>
            <w:noProof/>
            <w:webHidden/>
          </w:rPr>
          <w:tab/>
        </w:r>
        <w:r w:rsidR="00B74F9C" w:rsidRPr="00F1587E">
          <w:rPr>
            <w:rStyle w:val="af1"/>
            <w:rFonts w:ascii="宋体" w:eastAsia="宋体" w:hAnsi="宋体"/>
            <w:b w:val="0"/>
            <w:i w:val="0"/>
            <w:noProof/>
          </w:rPr>
          <w:fldChar w:fldCharType="begin"/>
        </w:r>
        <w:r w:rsidR="00B74F9C" w:rsidRPr="00F1587E">
          <w:rPr>
            <w:rFonts w:ascii="宋体" w:eastAsia="宋体" w:hAnsi="宋体"/>
            <w:b w:val="0"/>
            <w:i w:val="0"/>
            <w:noProof/>
            <w:webHidden/>
          </w:rPr>
          <w:instrText xml:space="preserve"> PAGEREF _Toc501121537 \h </w:instrText>
        </w:r>
        <w:r w:rsidR="00B74F9C" w:rsidRPr="00F1587E">
          <w:rPr>
            <w:rStyle w:val="af1"/>
            <w:rFonts w:ascii="宋体" w:eastAsia="宋体" w:hAnsi="宋体"/>
            <w:b w:val="0"/>
            <w:i w:val="0"/>
            <w:noProof/>
          </w:rPr>
        </w:r>
        <w:r w:rsidR="00B74F9C" w:rsidRPr="00F1587E">
          <w:rPr>
            <w:rStyle w:val="af1"/>
            <w:rFonts w:ascii="宋体" w:eastAsia="宋体" w:hAnsi="宋体"/>
            <w:b w:val="0"/>
            <w:i w:val="0"/>
            <w:noProof/>
          </w:rPr>
          <w:fldChar w:fldCharType="separate"/>
        </w:r>
        <w:r w:rsidR="00B74F9C" w:rsidRPr="00F1587E">
          <w:rPr>
            <w:rFonts w:ascii="宋体" w:eastAsia="宋体" w:hAnsi="宋体"/>
            <w:b w:val="0"/>
            <w:i w:val="0"/>
            <w:noProof/>
            <w:webHidden/>
          </w:rPr>
          <w:t>51</w:t>
        </w:r>
        <w:r w:rsidR="00B74F9C" w:rsidRPr="00F1587E">
          <w:rPr>
            <w:rStyle w:val="af1"/>
            <w:rFonts w:ascii="宋体" w:eastAsia="宋体" w:hAnsi="宋体"/>
            <w:b w:val="0"/>
            <w:i w:val="0"/>
            <w:noProof/>
          </w:rPr>
          <w:fldChar w:fldCharType="end"/>
        </w:r>
      </w:hyperlink>
    </w:p>
    <w:p w:rsidR="00B74F9C" w:rsidRPr="00F1587E" w:rsidRDefault="000720CB">
      <w:pPr>
        <w:pStyle w:val="21"/>
        <w:tabs>
          <w:tab w:val="right" w:leader="dot" w:pos="8290"/>
        </w:tabs>
        <w:rPr>
          <w:rFonts w:ascii="宋体" w:eastAsia="宋体" w:hAnsi="宋体"/>
          <w:b w:val="0"/>
          <w:bCs w:val="0"/>
          <w:noProof/>
          <w:sz w:val="24"/>
          <w:szCs w:val="24"/>
        </w:rPr>
      </w:pPr>
      <w:hyperlink w:anchor="_Toc501121538" w:history="1">
        <w:r w:rsidR="00B74F9C" w:rsidRPr="00F1587E">
          <w:rPr>
            <w:rStyle w:val="af1"/>
            <w:rFonts w:ascii="宋体" w:eastAsia="宋体" w:hAnsi="宋体"/>
            <w:b w:val="0"/>
            <w:noProof/>
            <w:sz w:val="24"/>
            <w:szCs w:val="24"/>
          </w:rPr>
          <w:t>5.1 总结</w:t>
        </w:r>
        <w:r w:rsidR="00B74F9C" w:rsidRPr="00F1587E">
          <w:rPr>
            <w:rFonts w:ascii="宋体" w:eastAsia="宋体" w:hAnsi="宋体"/>
            <w:b w:val="0"/>
            <w:noProof/>
            <w:webHidden/>
            <w:sz w:val="24"/>
            <w:szCs w:val="24"/>
          </w:rPr>
          <w:tab/>
        </w:r>
        <w:r w:rsidR="00B74F9C" w:rsidRPr="00F1587E">
          <w:rPr>
            <w:rStyle w:val="af1"/>
            <w:rFonts w:ascii="宋体" w:eastAsia="宋体" w:hAnsi="宋体"/>
            <w:b w:val="0"/>
            <w:noProof/>
            <w:sz w:val="24"/>
            <w:szCs w:val="24"/>
          </w:rPr>
          <w:fldChar w:fldCharType="begin"/>
        </w:r>
        <w:r w:rsidR="00B74F9C" w:rsidRPr="00F1587E">
          <w:rPr>
            <w:rFonts w:ascii="宋体" w:eastAsia="宋体" w:hAnsi="宋体"/>
            <w:b w:val="0"/>
            <w:noProof/>
            <w:webHidden/>
            <w:sz w:val="24"/>
            <w:szCs w:val="24"/>
          </w:rPr>
          <w:instrText xml:space="preserve"> PAGEREF _Toc501121538 \h </w:instrText>
        </w:r>
        <w:r w:rsidR="00B74F9C" w:rsidRPr="00F1587E">
          <w:rPr>
            <w:rStyle w:val="af1"/>
            <w:rFonts w:ascii="宋体" w:eastAsia="宋体" w:hAnsi="宋体"/>
            <w:b w:val="0"/>
            <w:noProof/>
            <w:sz w:val="24"/>
            <w:szCs w:val="24"/>
          </w:rPr>
        </w:r>
        <w:r w:rsidR="00B74F9C" w:rsidRPr="00F1587E">
          <w:rPr>
            <w:rStyle w:val="af1"/>
            <w:rFonts w:ascii="宋体" w:eastAsia="宋体" w:hAnsi="宋体"/>
            <w:b w:val="0"/>
            <w:noProof/>
            <w:sz w:val="24"/>
            <w:szCs w:val="24"/>
          </w:rPr>
          <w:fldChar w:fldCharType="separate"/>
        </w:r>
        <w:r w:rsidR="00B74F9C" w:rsidRPr="00F1587E">
          <w:rPr>
            <w:rFonts w:ascii="宋体" w:eastAsia="宋体" w:hAnsi="宋体"/>
            <w:b w:val="0"/>
            <w:noProof/>
            <w:webHidden/>
            <w:sz w:val="24"/>
            <w:szCs w:val="24"/>
          </w:rPr>
          <w:t>51</w:t>
        </w:r>
        <w:r w:rsidR="00B74F9C" w:rsidRPr="00F1587E">
          <w:rPr>
            <w:rStyle w:val="af1"/>
            <w:rFonts w:ascii="宋体" w:eastAsia="宋体" w:hAnsi="宋体"/>
            <w:b w:val="0"/>
            <w:noProof/>
            <w:sz w:val="24"/>
            <w:szCs w:val="24"/>
          </w:rPr>
          <w:fldChar w:fldCharType="end"/>
        </w:r>
      </w:hyperlink>
    </w:p>
    <w:p w:rsidR="00B74F9C" w:rsidRPr="00F1587E" w:rsidRDefault="000720CB">
      <w:pPr>
        <w:pStyle w:val="21"/>
        <w:tabs>
          <w:tab w:val="right" w:leader="dot" w:pos="8290"/>
        </w:tabs>
        <w:rPr>
          <w:rFonts w:ascii="宋体" w:eastAsia="宋体" w:hAnsi="宋体"/>
          <w:b w:val="0"/>
          <w:bCs w:val="0"/>
          <w:noProof/>
          <w:sz w:val="24"/>
          <w:szCs w:val="24"/>
        </w:rPr>
      </w:pPr>
      <w:hyperlink w:anchor="_Toc501121539" w:history="1">
        <w:r w:rsidR="00B74F9C" w:rsidRPr="00F1587E">
          <w:rPr>
            <w:rStyle w:val="af1"/>
            <w:rFonts w:ascii="宋体" w:eastAsia="宋体" w:hAnsi="宋体"/>
            <w:b w:val="0"/>
            <w:noProof/>
            <w:sz w:val="24"/>
            <w:szCs w:val="24"/>
          </w:rPr>
          <w:t>5.2 展望</w:t>
        </w:r>
        <w:r w:rsidR="00B74F9C" w:rsidRPr="00F1587E">
          <w:rPr>
            <w:rFonts w:ascii="宋体" w:eastAsia="宋体" w:hAnsi="宋体"/>
            <w:b w:val="0"/>
            <w:noProof/>
            <w:webHidden/>
            <w:sz w:val="24"/>
            <w:szCs w:val="24"/>
          </w:rPr>
          <w:tab/>
        </w:r>
        <w:r w:rsidR="00B74F9C" w:rsidRPr="00F1587E">
          <w:rPr>
            <w:rStyle w:val="af1"/>
            <w:rFonts w:ascii="宋体" w:eastAsia="宋体" w:hAnsi="宋体"/>
            <w:b w:val="0"/>
            <w:noProof/>
            <w:sz w:val="24"/>
            <w:szCs w:val="24"/>
          </w:rPr>
          <w:fldChar w:fldCharType="begin"/>
        </w:r>
        <w:r w:rsidR="00B74F9C" w:rsidRPr="00F1587E">
          <w:rPr>
            <w:rFonts w:ascii="宋体" w:eastAsia="宋体" w:hAnsi="宋体"/>
            <w:b w:val="0"/>
            <w:noProof/>
            <w:webHidden/>
            <w:sz w:val="24"/>
            <w:szCs w:val="24"/>
          </w:rPr>
          <w:instrText xml:space="preserve"> PAGEREF _Toc501121539 \h </w:instrText>
        </w:r>
        <w:r w:rsidR="00B74F9C" w:rsidRPr="00F1587E">
          <w:rPr>
            <w:rStyle w:val="af1"/>
            <w:rFonts w:ascii="宋体" w:eastAsia="宋体" w:hAnsi="宋体"/>
            <w:b w:val="0"/>
            <w:noProof/>
            <w:sz w:val="24"/>
            <w:szCs w:val="24"/>
          </w:rPr>
        </w:r>
        <w:r w:rsidR="00B74F9C" w:rsidRPr="00F1587E">
          <w:rPr>
            <w:rStyle w:val="af1"/>
            <w:rFonts w:ascii="宋体" w:eastAsia="宋体" w:hAnsi="宋体"/>
            <w:b w:val="0"/>
            <w:noProof/>
            <w:sz w:val="24"/>
            <w:szCs w:val="24"/>
          </w:rPr>
          <w:fldChar w:fldCharType="separate"/>
        </w:r>
        <w:r w:rsidR="00B74F9C" w:rsidRPr="00F1587E">
          <w:rPr>
            <w:rFonts w:ascii="宋体" w:eastAsia="宋体" w:hAnsi="宋体"/>
            <w:b w:val="0"/>
            <w:noProof/>
            <w:webHidden/>
            <w:sz w:val="24"/>
            <w:szCs w:val="24"/>
          </w:rPr>
          <w:t>52</w:t>
        </w:r>
        <w:r w:rsidR="00B74F9C" w:rsidRPr="00F1587E">
          <w:rPr>
            <w:rStyle w:val="af1"/>
            <w:rFonts w:ascii="宋体" w:eastAsia="宋体" w:hAnsi="宋体"/>
            <w:b w:val="0"/>
            <w:noProof/>
            <w:sz w:val="24"/>
            <w:szCs w:val="24"/>
          </w:rPr>
          <w:fldChar w:fldCharType="end"/>
        </w:r>
      </w:hyperlink>
    </w:p>
    <w:p w:rsidR="00B74F9C" w:rsidRPr="00F1587E" w:rsidRDefault="000720CB">
      <w:pPr>
        <w:pStyle w:val="11"/>
        <w:tabs>
          <w:tab w:val="right" w:leader="dot" w:pos="8290"/>
        </w:tabs>
        <w:rPr>
          <w:rFonts w:ascii="宋体" w:eastAsia="宋体" w:hAnsi="宋体"/>
          <w:b w:val="0"/>
          <w:bCs w:val="0"/>
          <w:i w:val="0"/>
          <w:iCs w:val="0"/>
          <w:noProof/>
        </w:rPr>
      </w:pPr>
      <w:hyperlink w:anchor="_Toc501121540" w:history="1">
        <w:r w:rsidR="00B74F9C" w:rsidRPr="00F1587E">
          <w:rPr>
            <w:rStyle w:val="af1"/>
            <w:rFonts w:ascii="宋体" w:eastAsia="宋体" w:hAnsi="宋体"/>
            <w:b w:val="0"/>
            <w:i w:val="0"/>
            <w:noProof/>
          </w:rPr>
          <w:t>参考文献</w:t>
        </w:r>
        <w:r w:rsidR="00B74F9C" w:rsidRPr="00F1587E">
          <w:rPr>
            <w:rFonts w:ascii="宋体" w:eastAsia="宋体" w:hAnsi="宋体"/>
            <w:b w:val="0"/>
            <w:i w:val="0"/>
            <w:noProof/>
            <w:webHidden/>
          </w:rPr>
          <w:tab/>
        </w:r>
        <w:r w:rsidR="00B74F9C" w:rsidRPr="00F1587E">
          <w:rPr>
            <w:rStyle w:val="af1"/>
            <w:rFonts w:ascii="宋体" w:eastAsia="宋体" w:hAnsi="宋体"/>
            <w:b w:val="0"/>
            <w:i w:val="0"/>
            <w:noProof/>
          </w:rPr>
          <w:fldChar w:fldCharType="begin"/>
        </w:r>
        <w:r w:rsidR="00B74F9C" w:rsidRPr="00F1587E">
          <w:rPr>
            <w:rFonts w:ascii="宋体" w:eastAsia="宋体" w:hAnsi="宋体"/>
            <w:b w:val="0"/>
            <w:i w:val="0"/>
            <w:noProof/>
            <w:webHidden/>
          </w:rPr>
          <w:instrText xml:space="preserve"> PAGEREF _Toc501121540 \h </w:instrText>
        </w:r>
        <w:r w:rsidR="00B74F9C" w:rsidRPr="00F1587E">
          <w:rPr>
            <w:rStyle w:val="af1"/>
            <w:rFonts w:ascii="宋体" w:eastAsia="宋体" w:hAnsi="宋体"/>
            <w:b w:val="0"/>
            <w:i w:val="0"/>
            <w:noProof/>
          </w:rPr>
        </w:r>
        <w:r w:rsidR="00B74F9C" w:rsidRPr="00F1587E">
          <w:rPr>
            <w:rStyle w:val="af1"/>
            <w:rFonts w:ascii="宋体" w:eastAsia="宋体" w:hAnsi="宋体"/>
            <w:b w:val="0"/>
            <w:i w:val="0"/>
            <w:noProof/>
          </w:rPr>
          <w:fldChar w:fldCharType="separate"/>
        </w:r>
        <w:r w:rsidR="00B74F9C" w:rsidRPr="00F1587E">
          <w:rPr>
            <w:rFonts w:ascii="宋体" w:eastAsia="宋体" w:hAnsi="宋体"/>
            <w:b w:val="0"/>
            <w:i w:val="0"/>
            <w:noProof/>
            <w:webHidden/>
          </w:rPr>
          <w:t>53</w:t>
        </w:r>
        <w:r w:rsidR="00B74F9C" w:rsidRPr="00F1587E">
          <w:rPr>
            <w:rStyle w:val="af1"/>
            <w:rFonts w:ascii="宋体" w:eastAsia="宋体" w:hAnsi="宋体"/>
            <w:b w:val="0"/>
            <w:i w:val="0"/>
            <w:noProof/>
          </w:rPr>
          <w:fldChar w:fldCharType="end"/>
        </w:r>
      </w:hyperlink>
    </w:p>
    <w:p w:rsidR="00B74F9C" w:rsidRPr="00F1587E" w:rsidRDefault="000720CB">
      <w:pPr>
        <w:pStyle w:val="11"/>
        <w:tabs>
          <w:tab w:val="right" w:leader="dot" w:pos="8290"/>
        </w:tabs>
        <w:rPr>
          <w:rFonts w:ascii="宋体" w:eastAsia="宋体" w:hAnsi="宋体"/>
          <w:b w:val="0"/>
          <w:bCs w:val="0"/>
          <w:i w:val="0"/>
          <w:iCs w:val="0"/>
          <w:noProof/>
        </w:rPr>
      </w:pPr>
      <w:hyperlink w:anchor="_Toc501121541" w:history="1">
        <w:r w:rsidR="00B74F9C" w:rsidRPr="00F1587E">
          <w:rPr>
            <w:rStyle w:val="af1"/>
            <w:rFonts w:ascii="宋体" w:eastAsia="宋体" w:hAnsi="宋体"/>
            <w:b w:val="0"/>
            <w:i w:val="0"/>
            <w:noProof/>
          </w:rPr>
          <w:t>致谢</w:t>
        </w:r>
        <w:r w:rsidR="00B74F9C" w:rsidRPr="00F1587E">
          <w:rPr>
            <w:rFonts w:ascii="宋体" w:eastAsia="宋体" w:hAnsi="宋体"/>
            <w:b w:val="0"/>
            <w:i w:val="0"/>
            <w:noProof/>
            <w:webHidden/>
          </w:rPr>
          <w:tab/>
        </w:r>
        <w:r w:rsidR="00B74F9C" w:rsidRPr="00F1587E">
          <w:rPr>
            <w:rStyle w:val="af1"/>
            <w:rFonts w:ascii="宋体" w:eastAsia="宋体" w:hAnsi="宋体"/>
            <w:b w:val="0"/>
            <w:i w:val="0"/>
            <w:noProof/>
          </w:rPr>
          <w:fldChar w:fldCharType="begin"/>
        </w:r>
        <w:r w:rsidR="00B74F9C" w:rsidRPr="00F1587E">
          <w:rPr>
            <w:rFonts w:ascii="宋体" w:eastAsia="宋体" w:hAnsi="宋体"/>
            <w:b w:val="0"/>
            <w:i w:val="0"/>
            <w:noProof/>
            <w:webHidden/>
          </w:rPr>
          <w:instrText xml:space="preserve"> PAGEREF _Toc501121541 \h </w:instrText>
        </w:r>
        <w:r w:rsidR="00B74F9C" w:rsidRPr="00F1587E">
          <w:rPr>
            <w:rStyle w:val="af1"/>
            <w:rFonts w:ascii="宋体" w:eastAsia="宋体" w:hAnsi="宋体"/>
            <w:b w:val="0"/>
            <w:i w:val="0"/>
            <w:noProof/>
          </w:rPr>
        </w:r>
        <w:r w:rsidR="00B74F9C" w:rsidRPr="00F1587E">
          <w:rPr>
            <w:rStyle w:val="af1"/>
            <w:rFonts w:ascii="宋体" w:eastAsia="宋体" w:hAnsi="宋体"/>
            <w:b w:val="0"/>
            <w:i w:val="0"/>
            <w:noProof/>
          </w:rPr>
          <w:fldChar w:fldCharType="separate"/>
        </w:r>
        <w:r w:rsidR="00B74F9C" w:rsidRPr="00F1587E">
          <w:rPr>
            <w:rFonts w:ascii="宋体" w:eastAsia="宋体" w:hAnsi="宋体"/>
            <w:b w:val="0"/>
            <w:i w:val="0"/>
            <w:noProof/>
            <w:webHidden/>
          </w:rPr>
          <w:t>58</w:t>
        </w:r>
        <w:r w:rsidR="00B74F9C" w:rsidRPr="00F1587E">
          <w:rPr>
            <w:rStyle w:val="af1"/>
            <w:rFonts w:ascii="宋体" w:eastAsia="宋体" w:hAnsi="宋体"/>
            <w:b w:val="0"/>
            <w:i w:val="0"/>
            <w:noProof/>
          </w:rPr>
          <w:fldChar w:fldCharType="end"/>
        </w:r>
      </w:hyperlink>
    </w:p>
    <w:p w:rsidR="00CB268B" w:rsidRDefault="00312F40">
      <w:pPr>
        <w:pStyle w:val="11"/>
        <w:tabs>
          <w:tab w:val="right" w:leader="dot" w:pos="8296"/>
        </w:tabs>
        <w:ind w:firstLine="400"/>
        <w:rPr>
          <w:rFonts w:ascii="黑体" w:hAnsi="黑体"/>
          <w:kern w:val="44"/>
          <w:szCs w:val="36"/>
        </w:rPr>
        <w:sectPr w:rsidR="00CB268B" w:rsidSect="00DF1084">
          <w:pgSz w:w="11900" w:h="16840"/>
          <w:pgMar w:top="1440" w:right="1800" w:bottom="1440" w:left="1800" w:header="851" w:footer="992" w:gutter="0"/>
          <w:pgNumType w:start="1"/>
          <w:cols w:space="425"/>
          <w:docGrid w:type="lines" w:linePitch="312"/>
        </w:sectPr>
      </w:pPr>
      <w:r w:rsidRPr="00F1587E">
        <w:rPr>
          <w:rFonts w:ascii="宋体" w:eastAsia="宋体" w:hAnsi="宋体"/>
          <w:b w:val="0"/>
          <w:i w:val="0"/>
        </w:rPr>
        <w:fldChar w:fldCharType="end"/>
      </w:r>
      <w:r w:rsidR="00D42148">
        <w:br w:type="page"/>
      </w:r>
    </w:p>
    <w:p w:rsidR="00D42148" w:rsidRDefault="00D42148" w:rsidP="004655D0">
      <w:pPr>
        <w:pStyle w:val="11"/>
        <w:tabs>
          <w:tab w:val="right" w:leader="dot" w:pos="8296"/>
        </w:tabs>
        <w:ind w:firstLine="400"/>
        <w:rPr>
          <w:ins w:id="30" w:author="高辉辉" w:date="2017-12-13T11:15:00Z"/>
          <w:rFonts w:ascii="黑体" w:hAnsi="黑体"/>
          <w:kern w:val="44"/>
          <w:szCs w:val="36"/>
        </w:rPr>
      </w:pPr>
    </w:p>
    <w:p w:rsidR="008F2D4E" w:rsidRDefault="008F2D4E" w:rsidP="000514DE">
      <w:pPr>
        <w:pStyle w:val="1"/>
        <w:numPr>
          <w:ilvl w:val="0"/>
          <w:numId w:val="9"/>
        </w:numPr>
      </w:pPr>
      <w:bookmarkStart w:id="31" w:name="_Toc501121504"/>
      <w:r w:rsidRPr="00B123A1">
        <w:rPr>
          <w:rFonts w:ascii="Songti SC" w:cs="Songti SC" w:hint="eastAsia"/>
        </w:rPr>
        <w:t>绪论</w:t>
      </w:r>
      <w:bookmarkEnd w:id="31"/>
    </w:p>
    <w:p w:rsidR="008F2D4E" w:rsidRPr="00B123A1" w:rsidRDefault="008F2D4E" w:rsidP="008F2D4E">
      <w:pPr>
        <w:pStyle w:val="2"/>
        <w:rPr>
          <w:rFonts w:ascii="Times New Roman" w:hAnsi="Times New Roman" w:cs="Times New Roman"/>
        </w:rPr>
      </w:pPr>
      <w:bookmarkStart w:id="32" w:name="_Toc501121505"/>
      <w:r w:rsidRPr="00B123A1">
        <w:rPr>
          <w:rFonts w:hint="eastAsia"/>
        </w:rPr>
        <w:t>1.1</w:t>
      </w:r>
      <w:r w:rsidRPr="00B123A1">
        <w:rPr>
          <w:rFonts w:hint="eastAsia"/>
        </w:rPr>
        <w:t>研究背景与意义</w:t>
      </w:r>
      <w:bookmarkEnd w:id="32"/>
    </w:p>
    <w:p w:rsidR="00257FCC" w:rsidRPr="00B123A1" w:rsidRDefault="008F2D4E" w:rsidP="00257FCC">
      <w:r w:rsidRPr="00B123A1">
        <w:rPr>
          <w:rFonts w:cs="Times New Roman"/>
        </w:rPr>
        <w:tab/>
      </w:r>
      <w:r w:rsidR="00257FCC" w:rsidRPr="00B123A1">
        <w:rPr>
          <w:rFonts w:hint="eastAsia"/>
        </w:rPr>
        <w:t>随着信息通信和计算机技术的迅猛发展，信号速率在不断提高，以电子技术为基础的通信网络几乎达到了速度极限，在电域对信号进行处理已越发困难。光作为一种信息载体，可以克服电子器件和电信号固有的速率极限，提供更高的带宽和运算速度。因此，以全光通信系统替代光电混合通信系统、以全光信号处理替代光</w:t>
      </w:r>
      <w:r w:rsidR="00257FCC" w:rsidRPr="00B123A1">
        <w:rPr>
          <w:rFonts w:cs="Times New Roman"/>
        </w:rPr>
        <w:t>-</w:t>
      </w:r>
      <w:r w:rsidR="00257FCC" w:rsidRPr="00B123A1">
        <w:rPr>
          <w:rFonts w:hint="eastAsia"/>
        </w:rPr>
        <w:t>电</w:t>
      </w:r>
      <w:r w:rsidR="00257FCC" w:rsidRPr="00B123A1">
        <w:rPr>
          <w:rFonts w:cs="Times New Roman"/>
        </w:rPr>
        <w:t>-</w:t>
      </w:r>
      <w:r w:rsidR="00257FCC" w:rsidRPr="00B123A1">
        <w:rPr>
          <w:rFonts w:hint="eastAsia"/>
        </w:rPr>
        <w:t>光的信号处理方式，成为信息行业发展的必然趋势。近年来提出并产生了许多光学信号处理器件，例如</w:t>
      </w:r>
      <w:r w:rsidR="00257FCC">
        <w:rPr>
          <w:rFonts w:hint="eastAsia"/>
        </w:rPr>
        <w:t>全光特定波形产生</w:t>
      </w:r>
      <w:r w:rsidR="00257FCC" w:rsidRPr="00B123A1">
        <w:rPr>
          <w:rFonts w:cs="Times New Roman"/>
        </w:rPr>
        <w:t>[1-7]</w:t>
      </w:r>
      <w:r w:rsidR="00257FCC" w:rsidRPr="00B123A1">
        <w:rPr>
          <w:rFonts w:hint="eastAsia"/>
        </w:rPr>
        <w:t>、光学</w:t>
      </w:r>
      <w:r w:rsidR="00257FCC">
        <w:rPr>
          <w:rFonts w:hint="eastAsia"/>
        </w:rPr>
        <w:t>脉冲整形</w:t>
      </w:r>
      <w:r w:rsidR="00257FCC" w:rsidRPr="00B123A1">
        <w:rPr>
          <w:rFonts w:cs="Times New Roman"/>
        </w:rPr>
        <w:t>[8-12]</w:t>
      </w:r>
      <w:r w:rsidR="00257FCC" w:rsidRPr="00B123A1">
        <w:rPr>
          <w:rFonts w:hint="eastAsia"/>
        </w:rPr>
        <w:t>以及</w:t>
      </w:r>
      <w:r w:rsidR="00257FCC">
        <w:rPr>
          <w:rFonts w:hint="eastAsia"/>
        </w:rPr>
        <w:t>全光微分器</w:t>
      </w:r>
      <w:r w:rsidR="00257FCC" w:rsidRPr="00B123A1">
        <w:rPr>
          <w:rFonts w:cs="Times New Roman"/>
        </w:rPr>
        <w:t>[13-14]</w:t>
      </w:r>
      <w:r w:rsidR="00257FCC" w:rsidRPr="00B123A1">
        <w:rPr>
          <w:rFonts w:hint="eastAsia"/>
        </w:rPr>
        <w:t>等。在这些基本运算单元的基础上，可以产生更复杂的光学计算，例如</w:t>
      </w:r>
      <w:r w:rsidR="00257FCC">
        <w:rPr>
          <w:rFonts w:hint="eastAsia"/>
        </w:rPr>
        <w:t>常系数</w:t>
      </w:r>
      <w:r w:rsidR="00257FCC" w:rsidRPr="00B123A1">
        <w:rPr>
          <w:rFonts w:hint="eastAsia"/>
        </w:rPr>
        <w:t>微分方程（</w:t>
      </w:r>
      <w:r w:rsidR="00257FCC" w:rsidRPr="00B123A1">
        <w:rPr>
          <w:rFonts w:cs="Times New Roman"/>
        </w:rPr>
        <w:t>Ordinary Differential Equation</w:t>
      </w:r>
      <w:r w:rsidR="00257FCC" w:rsidRPr="00B123A1">
        <w:rPr>
          <w:rFonts w:hint="eastAsia"/>
        </w:rPr>
        <w:t>，</w:t>
      </w:r>
      <w:r w:rsidR="00257FCC" w:rsidRPr="00B123A1">
        <w:rPr>
          <w:rFonts w:cs="Times New Roman"/>
        </w:rPr>
        <w:t>ODE</w:t>
      </w:r>
      <w:r w:rsidR="00257FCC" w:rsidRPr="00B123A1">
        <w:rPr>
          <w:rFonts w:hint="eastAsia"/>
        </w:rPr>
        <w:t>）的求解。</w:t>
      </w:r>
    </w:p>
    <w:p w:rsidR="00257FCC" w:rsidRPr="00B123A1" w:rsidRDefault="00257FCC" w:rsidP="00257FCC">
      <w:pPr>
        <w:ind w:firstLine="420"/>
        <w:rPr>
          <w:rFonts w:cs="Times New Roman"/>
        </w:rPr>
      </w:pPr>
      <w:r w:rsidRPr="00B123A1">
        <w:rPr>
          <w:rFonts w:cs="Times New Roman"/>
        </w:rPr>
        <w:t>硅基光器件拥有超密集的尺寸以及制作工艺与集成电路工艺兼容等固有特性，使得硅基光子学在过去的十年时间发展迅速，因此，硅基被看作理想的光子集成的平台。硅基波导作为最常见的波导，具有高折射率差以及很小的有效面积的特点，使得硅基波导对光具有很强的束缚能力，大大提高了非线性效应，使得硅基器件在全光信号处理领域应用广泛。硅基微环谐振腔作为光电子集成技术中的最重要的器件之一，同样具有尺寸小、制作工艺成熟，能够与</w:t>
      </w:r>
      <w:r w:rsidRPr="00B123A1">
        <w:rPr>
          <w:rFonts w:cs="Times New Roman"/>
        </w:rPr>
        <w:t>CMOS</w:t>
      </w:r>
      <w:r w:rsidRPr="00B123A1">
        <w:rPr>
          <w:rFonts w:cs="Times New Roman"/>
        </w:rPr>
        <w:t>技术兼容、便于光电集成以及可以动态灵活地调整参数等优点</w:t>
      </w:r>
      <w:r>
        <w:rPr>
          <w:rFonts w:cs="Times New Roman" w:hint="eastAsia"/>
        </w:rPr>
        <w:t>。</w:t>
      </w:r>
      <w:r w:rsidRPr="00B123A1">
        <w:rPr>
          <w:rFonts w:cs="Times New Roman"/>
        </w:rPr>
        <w:t>被认为具有广阔的发展前景</w:t>
      </w:r>
      <w:r w:rsidRPr="00B123A1">
        <w:rPr>
          <w:rFonts w:cs="Times New Roman"/>
        </w:rPr>
        <w:t>[24]</w:t>
      </w:r>
      <w:r w:rsidRPr="00B123A1">
        <w:rPr>
          <w:rFonts w:cs="Times New Roman"/>
        </w:rPr>
        <w:t>。目前微环谐振腔在光滤波器，光开关、光学逻辑运算以及光缓存等全光信号处理方面得到了广泛的研究。</w:t>
      </w:r>
    </w:p>
    <w:p w:rsidR="00257FCC" w:rsidRPr="00B123A1" w:rsidRDefault="00257FCC" w:rsidP="00257FCC">
      <w:pPr>
        <w:rPr>
          <w:rFonts w:cs="Times New Roman"/>
        </w:rPr>
      </w:pPr>
      <w:r w:rsidRPr="00B123A1">
        <w:rPr>
          <w:rFonts w:cs="Times New Roman"/>
        </w:rPr>
        <w:tab/>
      </w:r>
      <w:r w:rsidRPr="00B123A1">
        <w:rPr>
          <w:rFonts w:cs="Times New Roman"/>
        </w:rPr>
        <w:t>微分方程被牛顿</w:t>
      </w:r>
      <w:r w:rsidRPr="00B123A1">
        <w:rPr>
          <w:rFonts w:cs="Times New Roman" w:hint="eastAsia"/>
        </w:rPr>
        <w:t>称</w:t>
      </w:r>
      <w:r w:rsidRPr="00B123A1">
        <w:rPr>
          <w:rFonts w:cs="Times New Roman"/>
        </w:rPr>
        <w:t>为描述自然</w:t>
      </w:r>
      <w:r w:rsidRPr="00B123A1">
        <w:rPr>
          <w:rFonts w:cs="Times New Roman" w:hint="eastAsia"/>
        </w:rPr>
        <w:t>原理的</w:t>
      </w:r>
      <w:r w:rsidRPr="00B123A1">
        <w:rPr>
          <w:rFonts w:cs="Times New Roman"/>
        </w:rPr>
        <w:t>语言</w:t>
      </w:r>
      <w:r w:rsidRPr="00B123A1">
        <w:rPr>
          <w:rFonts w:cs="Times New Roman" w:hint="eastAsia"/>
        </w:rPr>
        <w:t>，大致产生于</w:t>
      </w:r>
      <w:r w:rsidRPr="00B123A1">
        <w:rPr>
          <w:rFonts w:cs="Times New Roman" w:hint="eastAsia"/>
        </w:rPr>
        <w:t>16</w:t>
      </w:r>
      <w:r w:rsidRPr="00B123A1">
        <w:rPr>
          <w:rFonts w:cs="Times New Roman" w:hint="eastAsia"/>
        </w:rPr>
        <w:t>世纪，并成为了</w:t>
      </w:r>
      <w:r w:rsidRPr="00B123A1">
        <w:rPr>
          <w:rFonts w:cs="Times New Roman"/>
        </w:rPr>
        <w:t>数学</w:t>
      </w:r>
      <w:r w:rsidRPr="00B123A1">
        <w:rPr>
          <w:rFonts w:cs="Times New Roman" w:hint="eastAsia"/>
        </w:rPr>
        <w:t>领域</w:t>
      </w:r>
      <w:r w:rsidRPr="00B123A1">
        <w:rPr>
          <w:rFonts w:cs="Times New Roman"/>
        </w:rPr>
        <w:t>的重要分支之一。最初</w:t>
      </w:r>
      <w:r w:rsidRPr="00B123A1">
        <w:rPr>
          <w:rFonts w:cs="Times New Roman" w:hint="eastAsia"/>
        </w:rPr>
        <w:t>微分方程用于解决</w:t>
      </w:r>
      <w:r w:rsidRPr="00B123A1">
        <w:rPr>
          <w:rFonts w:cs="Times New Roman"/>
        </w:rPr>
        <w:t>人们在</w:t>
      </w:r>
      <w:r w:rsidRPr="00B123A1">
        <w:rPr>
          <w:rFonts w:cs="Times New Roman" w:hint="eastAsia"/>
        </w:rPr>
        <w:t>物理学</w:t>
      </w:r>
      <w:r w:rsidRPr="00B123A1">
        <w:rPr>
          <w:rFonts w:cs="Times New Roman"/>
        </w:rPr>
        <w:t>、天文学、几何学等领域的所遇到的</w:t>
      </w:r>
      <w:r w:rsidRPr="00B123A1">
        <w:rPr>
          <w:rFonts w:cs="Times New Roman" w:hint="eastAsia"/>
        </w:rPr>
        <w:t>诸</w:t>
      </w:r>
      <w:r w:rsidRPr="00B123A1">
        <w:rPr>
          <w:rFonts w:cs="Times New Roman"/>
        </w:rPr>
        <w:t>多问题</w:t>
      </w:r>
      <w:r w:rsidRPr="00B123A1">
        <w:rPr>
          <w:rFonts w:cs="Times New Roman" w:hint="eastAsia"/>
        </w:rPr>
        <w:t>，而</w:t>
      </w:r>
      <w:r w:rsidRPr="00B123A1">
        <w:rPr>
          <w:rFonts w:cs="Times New Roman"/>
        </w:rPr>
        <w:t>在当代，</w:t>
      </w:r>
      <w:r w:rsidRPr="00B123A1">
        <w:rPr>
          <w:rFonts w:cs="Times New Roman" w:hint="eastAsia"/>
        </w:rPr>
        <w:t>城市交通流、社会人口发展等许许多多社会</w:t>
      </w:r>
      <w:r w:rsidRPr="00B123A1">
        <w:rPr>
          <w:rFonts w:cs="Times New Roman"/>
        </w:rPr>
        <w:t>科学的问题也</w:t>
      </w:r>
      <w:r w:rsidRPr="00B123A1">
        <w:rPr>
          <w:rFonts w:cs="Times New Roman" w:hint="eastAsia"/>
        </w:rPr>
        <w:t>需要</w:t>
      </w:r>
      <w:r w:rsidRPr="00B123A1">
        <w:rPr>
          <w:rFonts w:cs="Times New Roman"/>
        </w:rPr>
        <w:t>用微分方程</w:t>
      </w:r>
      <w:r w:rsidRPr="00B123A1">
        <w:rPr>
          <w:rFonts w:cs="Times New Roman" w:hint="eastAsia"/>
        </w:rPr>
        <w:t>建立相关模型进行分析预测，指导市政规划以及国家战略的构建，</w:t>
      </w:r>
      <w:r w:rsidRPr="00B123A1">
        <w:rPr>
          <w:rFonts w:cs="Times New Roman"/>
        </w:rPr>
        <w:t>可以说微分方程的研究是与人类</w:t>
      </w:r>
      <w:r w:rsidRPr="00B123A1">
        <w:rPr>
          <w:rFonts w:cs="Times New Roman" w:hint="eastAsia"/>
        </w:rPr>
        <w:t>科学和</w:t>
      </w:r>
      <w:r w:rsidRPr="00B123A1">
        <w:rPr>
          <w:rFonts w:cs="Times New Roman"/>
        </w:rPr>
        <w:t>社会</w:t>
      </w:r>
      <w:r w:rsidRPr="00B123A1">
        <w:rPr>
          <w:rFonts w:cs="Times New Roman" w:hint="eastAsia"/>
        </w:rPr>
        <w:t>的</w:t>
      </w:r>
      <w:r w:rsidRPr="00B123A1">
        <w:rPr>
          <w:rFonts w:cs="Times New Roman"/>
        </w:rPr>
        <w:t>发展密切相关的。</w:t>
      </w:r>
      <w:r w:rsidRPr="00B123A1">
        <w:rPr>
          <w:rFonts w:cs="Times New Roman" w:hint="eastAsia"/>
        </w:rPr>
        <w:t>现在，微分方程广泛应用于几乎</w:t>
      </w:r>
      <w:r w:rsidRPr="00B123A1">
        <w:rPr>
          <w:rFonts w:cs="Times New Roman"/>
        </w:rPr>
        <w:t>所有的</w:t>
      </w:r>
      <w:r w:rsidRPr="00B123A1">
        <w:rPr>
          <w:rFonts w:cs="Times New Roman" w:hint="eastAsia"/>
        </w:rPr>
        <w:t>自然</w:t>
      </w:r>
      <w:r w:rsidRPr="00B123A1">
        <w:rPr>
          <w:rFonts w:cs="Times New Roman"/>
        </w:rPr>
        <w:t>科学</w:t>
      </w:r>
      <w:r w:rsidRPr="00B123A1">
        <w:rPr>
          <w:rFonts w:cs="Times New Roman" w:hint="eastAsia"/>
        </w:rPr>
        <w:t>以及</w:t>
      </w:r>
      <w:r w:rsidRPr="00B123A1">
        <w:rPr>
          <w:rFonts w:cs="Times New Roman"/>
        </w:rPr>
        <w:t>工程领域中</w:t>
      </w:r>
      <w:r w:rsidRPr="00B123A1">
        <w:rPr>
          <w:rFonts w:cs="Times New Roman" w:hint="eastAsia"/>
        </w:rPr>
        <w:t>，用</w:t>
      </w:r>
      <w:r w:rsidRPr="00B123A1">
        <w:rPr>
          <w:rFonts w:cs="Times New Roman"/>
        </w:rPr>
        <w:t>来描述一些基本的工程系统</w:t>
      </w:r>
      <w:r w:rsidRPr="00B123A1">
        <w:rPr>
          <w:rFonts w:cs="Times New Roman" w:hint="eastAsia"/>
        </w:rPr>
        <w:t>动态变化以及</w:t>
      </w:r>
      <w:r w:rsidRPr="00B123A1">
        <w:rPr>
          <w:rFonts w:cs="Times New Roman"/>
        </w:rPr>
        <w:t>物理</w:t>
      </w:r>
      <w:r w:rsidRPr="00B123A1">
        <w:rPr>
          <w:rFonts w:cs="Times New Roman" w:hint="eastAsia"/>
        </w:rPr>
        <w:t>领域诸多</w:t>
      </w:r>
      <w:r w:rsidRPr="00B123A1">
        <w:rPr>
          <w:rFonts w:cs="Times New Roman"/>
        </w:rPr>
        <w:t>现象</w:t>
      </w:r>
      <w:r w:rsidRPr="00B123A1">
        <w:rPr>
          <w:rFonts w:cs="Times New Roman" w:hint="eastAsia"/>
        </w:rPr>
        <w:t>的描述，</w:t>
      </w:r>
      <w:r w:rsidRPr="00B123A1">
        <w:rPr>
          <w:rFonts w:cs="Times New Roman"/>
        </w:rPr>
        <w:t>比如</w:t>
      </w:r>
      <w:r w:rsidRPr="00B123A1">
        <w:rPr>
          <w:rFonts w:cs="Times New Roman" w:hint="eastAsia"/>
        </w:rPr>
        <w:t>分子扩</w:t>
      </w:r>
      <w:r w:rsidRPr="00B123A1">
        <w:rPr>
          <w:rFonts w:cs="Times New Roman"/>
        </w:rPr>
        <w:t>散过程，物体的运动和加速度</w:t>
      </w:r>
      <w:r w:rsidRPr="00B123A1">
        <w:rPr>
          <w:rFonts w:cs="Times New Roman" w:hint="eastAsia"/>
        </w:rPr>
        <w:t>，</w:t>
      </w:r>
      <w:r w:rsidRPr="00B123A1">
        <w:rPr>
          <w:rFonts w:cs="Times New Roman"/>
        </w:rPr>
        <w:t>领域涵盖经典</w:t>
      </w:r>
      <w:r w:rsidRPr="00B123A1">
        <w:rPr>
          <w:rFonts w:cs="Times New Roman" w:hint="eastAsia"/>
        </w:rPr>
        <w:t>运动力</w:t>
      </w:r>
      <w:r w:rsidRPr="00B123A1">
        <w:rPr>
          <w:rFonts w:cs="Times New Roman"/>
        </w:rPr>
        <w:t>学，电气系统，控制论，分子动力学，</w:t>
      </w:r>
      <w:r w:rsidRPr="00B123A1">
        <w:rPr>
          <w:rFonts w:cs="Times New Roman" w:hint="eastAsia"/>
        </w:rPr>
        <w:t>生态系统</w:t>
      </w:r>
      <w:r w:rsidRPr="00B123A1">
        <w:rPr>
          <w:rFonts w:cs="Times New Roman"/>
        </w:rPr>
        <w:t>等诸多方面</w:t>
      </w:r>
      <w:r w:rsidRPr="00B123A1">
        <w:rPr>
          <w:rFonts w:cs="Times New Roman"/>
        </w:rPr>
        <w:t>[24]</w:t>
      </w:r>
      <w:r w:rsidRPr="00B123A1">
        <w:rPr>
          <w:rFonts w:cs="Times New Roman"/>
        </w:rPr>
        <w:t>。</w:t>
      </w:r>
      <w:r w:rsidRPr="00B123A1">
        <w:rPr>
          <w:rFonts w:cs="Times New Roman" w:hint="eastAsia"/>
        </w:rPr>
        <w:t>而</w:t>
      </w:r>
      <w:r w:rsidRPr="00B123A1">
        <w:rPr>
          <w:rFonts w:cs="Times New Roman"/>
        </w:rPr>
        <w:t>微分方程的计算</w:t>
      </w:r>
      <w:r w:rsidRPr="00B123A1">
        <w:rPr>
          <w:rFonts w:cs="Times New Roman" w:hint="eastAsia"/>
        </w:rPr>
        <w:t>与</w:t>
      </w:r>
      <w:r w:rsidRPr="00B123A1">
        <w:rPr>
          <w:rFonts w:cs="Times New Roman"/>
        </w:rPr>
        <w:t>求解</w:t>
      </w:r>
      <w:r w:rsidRPr="00B123A1">
        <w:rPr>
          <w:rFonts w:cs="Times New Roman" w:hint="eastAsia"/>
        </w:rPr>
        <w:t>也</w:t>
      </w:r>
      <w:r w:rsidRPr="00B123A1">
        <w:rPr>
          <w:rFonts w:cs="Times New Roman"/>
        </w:rPr>
        <w:t>是</w:t>
      </w:r>
      <w:r w:rsidRPr="00B123A1">
        <w:rPr>
          <w:rFonts w:cs="Times New Roman" w:hint="eastAsia"/>
        </w:rPr>
        <w:t>信息与信号处理领域的重要研究对象</w:t>
      </w:r>
      <w:r w:rsidRPr="00B123A1">
        <w:rPr>
          <w:rFonts w:cs="Times New Roman"/>
        </w:rPr>
        <w:t>。相比于传统</w:t>
      </w:r>
      <w:r w:rsidRPr="00B123A1">
        <w:rPr>
          <w:rFonts w:cs="Times New Roman" w:hint="eastAsia"/>
        </w:rPr>
        <w:t>依靠</w:t>
      </w:r>
      <w:r w:rsidRPr="00B123A1">
        <w:rPr>
          <w:rFonts w:cs="Times New Roman"/>
        </w:rPr>
        <w:t>电</w:t>
      </w:r>
      <w:r w:rsidRPr="00B123A1">
        <w:rPr>
          <w:rFonts w:cs="Times New Roman" w:hint="eastAsia"/>
        </w:rPr>
        <w:t>子器件</w:t>
      </w:r>
      <w:r w:rsidRPr="00B123A1">
        <w:rPr>
          <w:rFonts w:cs="Times New Roman"/>
        </w:rPr>
        <w:t>的微分方程求解器</w:t>
      </w:r>
      <w:r w:rsidRPr="00B123A1">
        <w:rPr>
          <w:rFonts w:cs="Times New Roman"/>
        </w:rPr>
        <w:t>[26]</w:t>
      </w:r>
      <w:r w:rsidRPr="00B123A1">
        <w:rPr>
          <w:rFonts w:cs="Times New Roman"/>
        </w:rPr>
        <w:t>，</w:t>
      </w:r>
      <w:r w:rsidRPr="00B123A1">
        <w:rPr>
          <w:rFonts w:cs="Times New Roman" w:hint="eastAsia"/>
        </w:rPr>
        <w:t>全光</w:t>
      </w:r>
      <w:r w:rsidRPr="00B123A1">
        <w:rPr>
          <w:rFonts w:cs="Times New Roman"/>
        </w:rPr>
        <w:t>微分方程求解器</w:t>
      </w:r>
      <w:r w:rsidRPr="00B123A1">
        <w:rPr>
          <w:rFonts w:cs="Times New Roman" w:hint="eastAsia"/>
        </w:rPr>
        <w:t>能够打破电信号的速率瓶颈，借助</w:t>
      </w:r>
      <w:r w:rsidRPr="00B123A1">
        <w:rPr>
          <w:rFonts w:cs="Times New Roman"/>
        </w:rPr>
        <w:t>光</w:t>
      </w:r>
      <w:r w:rsidRPr="00B123A1">
        <w:rPr>
          <w:rFonts w:cs="Times New Roman" w:hint="eastAsia"/>
        </w:rPr>
        <w:t>信息</w:t>
      </w:r>
      <w:r w:rsidRPr="00B123A1">
        <w:rPr>
          <w:rFonts w:cs="Times New Roman"/>
        </w:rPr>
        <w:t>处理技术</w:t>
      </w:r>
      <w:r w:rsidRPr="00B123A1">
        <w:rPr>
          <w:rFonts w:cs="Times New Roman" w:hint="eastAsia"/>
        </w:rPr>
        <w:t>的大带宽优势，</w:t>
      </w:r>
      <w:r w:rsidRPr="00B123A1">
        <w:rPr>
          <w:rFonts w:cs="Times New Roman"/>
        </w:rPr>
        <w:t>计算速率</w:t>
      </w:r>
      <w:r w:rsidRPr="00B123A1">
        <w:rPr>
          <w:rFonts w:cs="Times New Roman" w:hint="eastAsia"/>
        </w:rPr>
        <w:t>可以</w:t>
      </w:r>
      <w:r w:rsidRPr="00B123A1">
        <w:rPr>
          <w:rFonts w:cs="Times New Roman"/>
        </w:rPr>
        <w:t>提升若干数量级</w:t>
      </w:r>
      <w:r w:rsidRPr="00B123A1">
        <w:rPr>
          <w:rFonts w:cs="Times New Roman"/>
        </w:rPr>
        <w:t>[18-20]</w:t>
      </w:r>
    </w:p>
    <w:p w:rsidR="00257FCC" w:rsidRPr="00B123A1" w:rsidRDefault="00257FCC" w:rsidP="00257FCC">
      <w:pPr>
        <w:ind w:firstLine="420"/>
      </w:pPr>
      <w:r>
        <w:rPr>
          <w:rFonts w:hint="eastAsia"/>
        </w:rPr>
        <w:t>全光</w:t>
      </w:r>
      <w:r w:rsidRPr="00B123A1">
        <w:rPr>
          <w:rFonts w:hint="eastAsia"/>
        </w:rPr>
        <w:t>微分方程求解器可以由全光微分器构成。全光时域微分器能够对输入的</w:t>
      </w:r>
      <w:r w:rsidRPr="00B123A1">
        <w:rPr>
          <w:rFonts w:hint="eastAsia"/>
        </w:rPr>
        <w:lastRenderedPageBreak/>
        <w:t>光信号进行求导运算，是全光信息处理领域的一个重要组成部分。与传统光</w:t>
      </w:r>
      <w:r w:rsidRPr="00B123A1">
        <w:t>-</w:t>
      </w:r>
      <w:r w:rsidRPr="00B123A1">
        <w:rPr>
          <w:rFonts w:hint="eastAsia"/>
        </w:rPr>
        <w:t>电</w:t>
      </w:r>
      <w:r w:rsidRPr="00B123A1">
        <w:t>-</w:t>
      </w:r>
      <w:r w:rsidRPr="00B123A1">
        <w:rPr>
          <w:rFonts w:hint="eastAsia"/>
        </w:rPr>
        <w:t>光转换的方式相比，全光微分器具有结构简单，便与集成，低功耗，速率快等特点。全光微分器广泛应用于超快全光信号处理、脉冲整形，脉冲编码、特定波形的产生以及光学传感领域等。而采用光控调谐技术可以克服光</w:t>
      </w:r>
      <w:r w:rsidRPr="00B123A1">
        <w:rPr>
          <w:rFonts w:hint="eastAsia"/>
        </w:rPr>
        <w:t>-</w:t>
      </w:r>
      <w:r w:rsidRPr="00B123A1">
        <w:rPr>
          <w:rFonts w:hint="eastAsia"/>
        </w:rPr>
        <w:t>电</w:t>
      </w:r>
      <w:r w:rsidRPr="00B123A1">
        <w:rPr>
          <w:rFonts w:hint="eastAsia"/>
        </w:rPr>
        <w:t>-</w:t>
      </w:r>
      <w:r w:rsidRPr="00B123A1">
        <w:rPr>
          <w:rFonts w:hint="eastAsia"/>
        </w:rPr>
        <w:t>光转换技术中的速率以及带宽的限制，实现快速灵活的信号处理。</w:t>
      </w:r>
    </w:p>
    <w:p w:rsidR="00257FCC" w:rsidRDefault="00257FCC" w:rsidP="00257FCC">
      <w:pPr>
        <w:pStyle w:val="2"/>
      </w:pPr>
      <w:bookmarkStart w:id="33" w:name="_Toc501121506"/>
      <w:r w:rsidRPr="00B123A1">
        <w:rPr>
          <w:rFonts w:hint="eastAsia"/>
        </w:rPr>
        <w:t xml:space="preserve">1.2 </w:t>
      </w:r>
      <w:r>
        <w:rPr>
          <w:rFonts w:hint="eastAsia"/>
        </w:rPr>
        <w:t>微环谐振腔研究情况</w:t>
      </w:r>
      <w:bookmarkEnd w:id="33"/>
    </w:p>
    <w:p w:rsidR="00257FCC" w:rsidRPr="00B123A1" w:rsidRDefault="00257FCC" w:rsidP="00257FCC">
      <w:pPr>
        <w:pStyle w:val="3"/>
      </w:pPr>
      <w:bookmarkStart w:id="34" w:name="_Toc501121507"/>
      <w:r w:rsidRPr="00B123A1">
        <w:t xml:space="preserve">1.2.1 </w:t>
      </w:r>
      <w:r w:rsidRPr="00B123A1">
        <w:rPr>
          <w:rFonts w:hint="eastAsia"/>
        </w:rPr>
        <w:t>微环谐振腔的发展</w:t>
      </w:r>
      <w:bookmarkEnd w:id="34"/>
    </w:p>
    <w:p w:rsidR="00257FCC" w:rsidRPr="00B123A1" w:rsidRDefault="00257FCC" w:rsidP="00257FCC">
      <w:pPr>
        <w:autoSpaceDE w:val="0"/>
        <w:autoSpaceDN w:val="0"/>
        <w:adjustRightInd w:val="0"/>
        <w:ind w:firstLine="420"/>
        <w:rPr>
          <w:rFonts w:ascii="宋体" w:hAnsi="宋体" w:cs="Songti SC"/>
          <w:kern w:val="0"/>
        </w:rPr>
      </w:pPr>
      <w:r w:rsidRPr="00B123A1">
        <w:rPr>
          <w:rFonts w:ascii="宋体" w:hAnsi="宋体" w:cs="Songti SC" w:hint="eastAsia"/>
          <w:kern w:val="0"/>
        </w:rPr>
        <w:t>为了实现对特定频率的滤波，</w:t>
      </w:r>
      <w:r w:rsidRPr="00B123A1">
        <w:rPr>
          <w:rFonts w:ascii="宋体" w:hAnsi="宋体" w:cs="Times New Roman"/>
          <w:kern w:val="0"/>
        </w:rPr>
        <w:t>1964</w:t>
      </w:r>
      <w:r w:rsidR="00EE45C3">
        <w:rPr>
          <w:rFonts w:ascii="宋体" w:hAnsi="宋体" w:cs="Songti SC" w:hint="eastAsia"/>
          <w:kern w:val="0"/>
        </w:rPr>
        <w:t>年美国贝尔实验室首次提出微环谐振腔的</w:t>
      </w:r>
      <w:r w:rsidRPr="00B123A1">
        <w:rPr>
          <w:rFonts w:ascii="宋体" w:hAnsi="宋体" w:cs="Songti SC" w:hint="eastAsia"/>
          <w:kern w:val="0"/>
        </w:rPr>
        <w:t>结构与概念，与一般的</w:t>
      </w:r>
      <w:r w:rsidRPr="00B123A1">
        <w:rPr>
          <w:rFonts w:ascii="宋体" w:hAnsi="宋体" w:cs="Times New Roman"/>
          <w:kern w:val="0"/>
        </w:rPr>
        <w:t>Fabry-Perot(FP)</w:t>
      </w:r>
      <w:r w:rsidRPr="00B123A1">
        <w:rPr>
          <w:rFonts w:ascii="宋体" w:hAnsi="宋体" w:cs="Songti SC" w:hint="eastAsia"/>
          <w:kern w:val="0"/>
        </w:rPr>
        <w:t>驻波腔相比，微环谐振腔具有行驻波特性，因此不需要腔面或者栅状结构即可形成腔体，有力的促进了为光电子集成，引起该领域的广泛关注。</w:t>
      </w:r>
      <w:r w:rsidRPr="00B123A1">
        <w:rPr>
          <w:rFonts w:ascii="宋体" w:hAnsi="宋体" w:cs="Times New Roman"/>
          <w:kern w:val="0"/>
        </w:rPr>
        <w:t>1969</w:t>
      </w:r>
      <w:r w:rsidRPr="00B123A1">
        <w:rPr>
          <w:rFonts w:ascii="宋体" w:hAnsi="宋体" w:cs="Songti SC" w:hint="eastAsia"/>
          <w:kern w:val="0"/>
        </w:rPr>
        <w:t>年，</w:t>
      </w:r>
      <w:r w:rsidRPr="00B123A1">
        <w:rPr>
          <w:rFonts w:ascii="宋体" w:hAnsi="宋体" w:cs="Times New Roman"/>
          <w:kern w:val="0"/>
        </w:rPr>
        <w:t>Marcatili</w:t>
      </w:r>
      <w:r w:rsidRPr="00B123A1">
        <w:rPr>
          <w:rFonts w:ascii="宋体" w:hAnsi="宋体" w:cs="Songti SC" w:hint="eastAsia"/>
          <w:kern w:val="0"/>
        </w:rPr>
        <w:t>对微环谐振腔进行了模拟</w:t>
      </w:r>
      <w:r w:rsidRPr="00B123A1">
        <w:rPr>
          <w:rFonts w:ascii="宋体" w:hAnsi="宋体" w:cs="Times New Roman"/>
          <w:kern w:val="0"/>
        </w:rPr>
        <w:t>[75]</w:t>
      </w:r>
      <w:r w:rsidRPr="00B123A1">
        <w:rPr>
          <w:rFonts w:ascii="宋体" w:hAnsi="宋体" w:cs="Songti SC" w:hint="eastAsia"/>
          <w:kern w:val="0"/>
        </w:rPr>
        <w:t>。</w:t>
      </w:r>
      <w:r w:rsidRPr="00B123A1">
        <w:rPr>
          <w:rFonts w:ascii="宋体" w:hAnsi="宋体" w:cs="Times New Roman"/>
          <w:kern w:val="0"/>
        </w:rPr>
        <w:t xml:space="preserve"> 1971</w:t>
      </w:r>
      <w:r w:rsidRPr="00B123A1">
        <w:rPr>
          <w:rFonts w:ascii="宋体" w:hAnsi="宋体" w:cs="Songti SC" w:hint="eastAsia"/>
          <w:kern w:val="0"/>
        </w:rPr>
        <w:t>年，</w:t>
      </w:r>
      <w:r w:rsidRPr="00B123A1">
        <w:rPr>
          <w:rFonts w:ascii="宋体" w:hAnsi="宋体" w:cs="Times New Roman"/>
          <w:kern w:val="0"/>
        </w:rPr>
        <w:t>Ulrich</w:t>
      </w:r>
      <w:r w:rsidRPr="00B123A1">
        <w:rPr>
          <w:rFonts w:ascii="宋体" w:hAnsi="宋体" w:cs="Songti SC" w:hint="eastAsia"/>
          <w:kern w:val="0"/>
        </w:rPr>
        <w:t>和</w:t>
      </w:r>
      <w:r w:rsidRPr="00B123A1">
        <w:rPr>
          <w:rFonts w:ascii="宋体" w:hAnsi="宋体" w:cs="Times New Roman"/>
          <w:kern w:val="0"/>
        </w:rPr>
        <w:t>Weber</w:t>
      </w:r>
      <w:r>
        <w:rPr>
          <w:rFonts w:ascii="宋体" w:hAnsi="宋体" w:cs="Songti SC" w:hint="eastAsia"/>
          <w:kern w:val="0"/>
        </w:rPr>
        <w:t>设计制备了第一个微环谐振腔，</w:t>
      </w:r>
      <w:r w:rsidRPr="00B123A1">
        <w:rPr>
          <w:rFonts w:ascii="宋体" w:hAnsi="宋体" w:cs="Songti SC" w:hint="eastAsia"/>
          <w:kern w:val="0"/>
        </w:rPr>
        <w:t>利用</w:t>
      </w:r>
      <w:r w:rsidRPr="00B123A1">
        <w:rPr>
          <w:rFonts w:ascii="宋体" w:hAnsi="宋体" w:cs="Times New Roman"/>
          <w:kern w:val="0"/>
        </w:rPr>
        <w:t>N</w:t>
      </w:r>
      <w:r w:rsidRPr="00B123A1">
        <w:rPr>
          <w:rFonts w:ascii="宋体" w:hAnsi="宋体" w:cs="Times New Roman"/>
          <w:kern w:val="0"/>
          <w:vertAlign w:val="subscript"/>
        </w:rPr>
        <w:t>2</w:t>
      </w:r>
      <w:r w:rsidRPr="00B123A1">
        <w:rPr>
          <w:rFonts w:ascii="宋体" w:hAnsi="宋体" w:cs="Songti SC" w:hint="eastAsia"/>
          <w:kern w:val="0"/>
        </w:rPr>
        <w:t>激光器对</w:t>
      </w:r>
      <w:r>
        <w:rPr>
          <w:rFonts w:ascii="宋体" w:hAnsi="宋体" w:cs="Songti SC" w:hint="eastAsia"/>
          <w:kern w:val="0"/>
        </w:rPr>
        <w:t>该</w:t>
      </w:r>
      <w:r w:rsidRPr="00B123A1">
        <w:rPr>
          <w:rFonts w:ascii="宋体" w:hAnsi="宋体" w:cs="Songti SC" w:hint="eastAsia"/>
          <w:kern w:val="0"/>
        </w:rPr>
        <w:t>微环谐振腔进行泵浦，第一次将微环谐振腔应用于激光器</w:t>
      </w:r>
      <w:r>
        <w:rPr>
          <w:rFonts w:ascii="宋体" w:hAnsi="宋体" w:cs="Songti SC" w:hint="eastAsia"/>
          <w:kern w:val="0"/>
        </w:rPr>
        <w:t>，产生了后来应用广泛的微环激光器</w:t>
      </w:r>
      <w:r w:rsidRPr="00B123A1">
        <w:rPr>
          <w:rFonts w:ascii="宋体" w:hAnsi="宋体" w:cs="Songti SC" w:hint="eastAsia"/>
          <w:kern w:val="0"/>
        </w:rPr>
        <w:t>。之后，研究人员相继用玻璃、铌酸锂等材料加工实现了各种各样的微环谐振腔。加工工艺的进步有力的促进了微环谐振腔小型化的迅速发展，</w:t>
      </w:r>
      <w:r w:rsidRPr="00B123A1">
        <w:rPr>
          <w:rFonts w:ascii="宋体" w:hAnsi="宋体" w:cs="Times New Roman"/>
          <w:kern w:val="0"/>
        </w:rPr>
        <w:t>1997</w:t>
      </w:r>
      <w:r w:rsidRPr="00B123A1">
        <w:rPr>
          <w:rFonts w:ascii="宋体" w:hAnsi="宋体" w:cs="Songti SC" w:hint="eastAsia"/>
          <w:kern w:val="0"/>
        </w:rPr>
        <w:t>年，</w:t>
      </w:r>
      <w:r w:rsidRPr="00B123A1">
        <w:rPr>
          <w:rFonts w:ascii="宋体" w:hAnsi="宋体" w:cs="Times New Roman"/>
          <w:kern w:val="0"/>
        </w:rPr>
        <w:t>Evan</w:t>
      </w:r>
      <w:r w:rsidRPr="00B123A1">
        <w:rPr>
          <w:rFonts w:ascii="宋体" w:hAnsi="宋体" w:cs="Times New Roman" w:hint="eastAsia"/>
          <w:kern w:val="0"/>
        </w:rPr>
        <w:t>s</w:t>
      </w:r>
      <w:r w:rsidRPr="00B123A1">
        <w:rPr>
          <w:rFonts w:ascii="宋体" w:hAnsi="宋体" w:cs="Times New Roman"/>
          <w:kern w:val="0"/>
        </w:rPr>
        <w:t>ton</w:t>
      </w:r>
      <w:r w:rsidRPr="00B123A1">
        <w:rPr>
          <w:rFonts w:ascii="宋体" w:hAnsi="宋体" w:cs="Songti SC" w:hint="eastAsia"/>
          <w:kern w:val="0"/>
        </w:rPr>
        <w:t>利用</w:t>
      </w:r>
      <w:r w:rsidRPr="00B123A1">
        <w:rPr>
          <w:rFonts w:ascii="宋体" w:hAnsi="宋体" w:cs="Times New Roman"/>
          <w:kern w:val="0"/>
        </w:rPr>
        <w:t>GaAS/AlGaAs</w:t>
      </w:r>
      <w:r w:rsidRPr="00B123A1">
        <w:rPr>
          <w:rFonts w:ascii="宋体" w:hAnsi="宋体" w:cs="Songti SC" w:hint="eastAsia"/>
          <w:kern w:val="0"/>
        </w:rPr>
        <w:t>材料，首次实现了半径为</w:t>
      </w:r>
      <w:r w:rsidRPr="00B123A1">
        <w:rPr>
          <w:rFonts w:ascii="宋体" w:hAnsi="宋体" w:cs="Times New Roman"/>
          <w:kern w:val="0"/>
        </w:rPr>
        <w:t>32.8um</w:t>
      </w:r>
      <w:r w:rsidRPr="00B123A1">
        <w:rPr>
          <w:rFonts w:ascii="宋体" w:hAnsi="宋体" w:cs="Songti SC" w:hint="eastAsia"/>
          <w:kern w:val="0"/>
        </w:rPr>
        <w:t>微环谐振腔。</w:t>
      </w:r>
    </w:p>
    <w:p w:rsidR="00257FCC" w:rsidRPr="00B123A1" w:rsidRDefault="00257FCC" w:rsidP="00257FCC">
      <w:pPr>
        <w:autoSpaceDE w:val="0"/>
        <w:autoSpaceDN w:val="0"/>
        <w:adjustRightInd w:val="0"/>
        <w:ind w:firstLine="420"/>
        <w:rPr>
          <w:rFonts w:ascii="宋体" w:hAnsi="宋体" w:cs="Songti SC"/>
          <w:kern w:val="0"/>
        </w:rPr>
      </w:pPr>
      <w:r w:rsidRPr="00B123A1">
        <w:rPr>
          <w:rFonts w:ascii="宋体" w:hAnsi="宋体" w:cs="Songti SC" w:hint="eastAsia"/>
          <w:kern w:val="0"/>
        </w:rPr>
        <w:t>2000年，马里兰大学的</w:t>
      </w:r>
      <w:r w:rsidRPr="00B123A1">
        <w:rPr>
          <w:rFonts w:hint="eastAsia"/>
        </w:rPr>
        <w:t>Hr</w:t>
      </w:r>
      <w:r w:rsidRPr="00B123A1">
        <w:t>yniewicz</w:t>
      </w:r>
      <w:r w:rsidRPr="00B123A1">
        <w:rPr>
          <w:rFonts w:ascii="宋体" w:hAnsi="宋体" w:cs="Songti SC" w:hint="eastAsia"/>
          <w:kern w:val="0"/>
        </w:rPr>
        <w:t xml:space="preserve">等人打破单个微环结构的局限，他们设计出基于三个相互耦合的串联结构的高阶滤波器。2002年，日本Chu </w:t>
      </w:r>
      <w:r w:rsidRPr="00B123A1">
        <w:rPr>
          <w:rFonts w:ascii="宋体" w:hAnsi="宋体" w:cs="Songti SC"/>
          <w:kern w:val="0"/>
        </w:rPr>
        <w:t>S</w:t>
      </w:r>
      <w:r w:rsidRPr="00B123A1">
        <w:rPr>
          <w:rFonts w:ascii="宋体" w:hAnsi="宋体" w:cs="Songti SC" w:hint="eastAsia"/>
          <w:kern w:val="0"/>
        </w:rPr>
        <w:t xml:space="preserve"> T等人实现了基于硅基微环谐振腔的</w:t>
      </w:r>
      <w:r w:rsidR="00EE45C3">
        <w:rPr>
          <w:rFonts w:hint="eastAsia"/>
        </w:rPr>
        <w:t>8</w:t>
      </w:r>
      <w:r w:rsidRPr="00B123A1">
        <w:rPr>
          <w:rFonts w:ascii="宋体" w:hAnsi="宋体" w:cs="Songti SC" w:hint="eastAsia"/>
          <w:kern w:val="0"/>
        </w:rPr>
        <w:t>通道波分复用</w:t>
      </w:r>
      <w:r>
        <w:rPr>
          <w:rFonts w:ascii="宋体" w:hAnsi="宋体" w:cs="Songti SC" w:hint="eastAsia"/>
          <w:kern w:val="0"/>
        </w:rPr>
        <w:t>，大大提高了信号传输处理能力</w:t>
      </w:r>
      <w:r w:rsidRPr="00B123A1">
        <w:rPr>
          <w:rFonts w:ascii="宋体" w:hAnsi="宋体" w:cs="Songti SC" w:hint="eastAsia"/>
          <w:kern w:val="0"/>
        </w:rPr>
        <w:t>。2005年，意大利</w:t>
      </w:r>
      <w:r w:rsidR="00D22C00">
        <w:rPr>
          <w:rFonts w:ascii="宋体" w:hAnsi="宋体" w:cs="Songti SC"/>
          <w:kern w:val="0"/>
        </w:rPr>
        <w:t>E</w:t>
      </w:r>
      <w:r w:rsidRPr="00B123A1">
        <w:rPr>
          <w:rFonts w:ascii="宋体" w:hAnsi="宋体" w:cs="Songti SC" w:hint="eastAsia"/>
          <w:kern w:val="0"/>
        </w:rPr>
        <w:t>lectro</w:t>
      </w:r>
      <w:r w:rsidRPr="00B123A1">
        <w:rPr>
          <w:rFonts w:ascii="宋体" w:hAnsi="宋体" w:cs="Songti SC"/>
          <w:kern w:val="0"/>
        </w:rPr>
        <w:t xml:space="preserve"> </w:t>
      </w:r>
      <w:r w:rsidR="00D22C00">
        <w:rPr>
          <w:rFonts w:ascii="宋体" w:hAnsi="宋体" w:cs="Songti SC"/>
          <w:kern w:val="0"/>
        </w:rPr>
        <w:t>O</w:t>
      </w:r>
      <w:r w:rsidRPr="00B123A1">
        <w:rPr>
          <w:rFonts w:ascii="宋体" w:hAnsi="宋体" w:cs="Songti SC" w:hint="eastAsia"/>
          <w:kern w:val="0"/>
        </w:rPr>
        <w:t>ptical</w:t>
      </w:r>
      <w:r w:rsidRPr="00B123A1">
        <w:rPr>
          <w:rFonts w:ascii="宋体" w:hAnsi="宋体" w:cs="Songti SC"/>
          <w:kern w:val="0"/>
        </w:rPr>
        <w:t xml:space="preserve"> </w:t>
      </w:r>
      <w:r w:rsidR="00D22C00">
        <w:rPr>
          <w:rFonts w:ascii="宋体" w:hAnsi="宋体" w:cs="Songti SC"/>
          <w:kern w:val="0"/>
        </w:rPr>
        <w:t>laboratory</w:t>
      </w:r>
      <w:r w:rsidR="00D22C00">
        <w:rPr>
          <w:rFonts w:ascii="宋体" w:hAnsi="宋体" w:cs="Songti SC" w:hint="eastAsia"/>
          <w:kern w:val="0"/>
        </w:rPr>
        <w:t xml:space="preserve"> </w:t>
      </w:r>
      <w:r w:rsidRPr="00B123A1">
        <w:rPr>
          <w:rFonts w:ascii="宋体" w:hAnsi="宋体" w:cs="Songti SC" w:hint="eastAsia"/>
          <w:kern w:val="0"/>
        </w:rPr>
        <w:t>设计出了基于微环谐振腔的双激光光学陀螺。2007年，IBM</w:t>
      </w:r>
      <w:r w:rsidRPr="00B123A1">
        <w:rPr>
          <w:rFonts w:ascii="宋体" w:hAnsi="宋体" w:cs="Songti SC"/>
          <w:kern w:val="0"/>
        </w:rPr>
        <w:t xml:space="preserve"> X</w:t>
      </w:r>
      <w:r w:rsidRPr="00B123A1">
        <w:rPr>
          <w:rFonts w:ascii="宋体" w:hAnsi="宋体" w:cs="Songti SC" w:hint="eastAsia"/>
          <w:kern w:val="0"/>
        </w:rPr>
        <w:t>ia等人发现微环谐振腔具有光延迟特性。近年来，随着绝缘体上硅</w:t>
      </w:r>
      <w:r w:rsidR="00D22C00">
        <w:rPr>
          <w:rFonts w:ascii="宋体" w:hAnsi="宋体" w:cs="Songti SC" w:hint="eastAsia"/>
          <w:kern w:val="0"/>
        </w:rPr>
        <w:t>（SOI）</w:t>
      </w:r>
      <w:r w:rsidRPr="00B123A1">
        <w:rPr>
          <w:rFonts w:ascii="宋体" w:hAnsi="宋体" w:cs="Songti SC" w:hint="eastAsia"/>
          <w:kern w:val="0"/>
        </w:rPr>
        <w:t>技术不断的发展，利用硅材料的高折射率以及通信波长透明等特性，并利用可与</w:t>
      </w:r>
      <w:r w:rsidRPr="00B123A1">
        <w:rPr>
          <w:rFonts w:ascii="宋体" w:hAnsi="宋体" w:cs="Times New Roman"/>
          <w:kern w:val="0"/>
        </w:rPr>
        <w:t>CMOS</w:t>
      </w:r>
      <w:r w:rsidRPr="00B123A1">
        <w:rPr>
          <w:rFonts w:ascii="宋体" w:hAnsi="宋体" w:cs="Songti SC" w:hint="eastAsia"/>
          <w:kern w:val="0"/>
        </w:rPr>
        <w:t>技术兼容的工艺技艺，微环谐振腔的尺寸可以达</w:t>
      </w:r>
      <w:r w:rsidRPr="00B123A1">
        <w:rPr>
          <w:rFonts w:ascii="宋体" w:hAnsi="宋体" w:cs="Times New Roman"/>
          <w:kern w:val="0"/>
        </w:rPr>
        <w:t>um</w:t>
      </w:r>
      <w:r w:rsidR="00D22C00">
        <w:rPr>
          <w:rFonts w:ascii="宋体" w:hAnsi="宋体" w:cs="Times New Roman"/>
          <w:kern w:val="0"/>
        </w:rPr>
        <w:t xml:space="preserve"> </w:t>
      </w:r>
      <w:r w:rsidRPr="00B123A1">
        <w:rPr>
          <w:rFonts w:ascii="宋体" w:hAnsi="宋体" w:cs="Songti SC" w:hint="eastAsia"/>
          <w:kern w:val="0"/>
        </w:rPr>
        <w:t>级别。微环谐振腔的材料和结构也随着材料学以及化学等方面的发展而不断</w:t>
      </w:r>
      <w:r w:rsidR="00D22C00">
        <w:rPr>
          <w:rFonts w:ascii="宋体" w:hAnsi="宋体" w:cs="Songti SC" w:hint="eastAsia"/>
          <w:kern w:val="0"/>
        </w:rPr>
        <w:t>丰富</w:t>
      </w:r>
      <w:r w:rsidR="006F7C77">
        <w:rPr>
          <w:rFonts w:ascii="宋体" w:hAnsi="宋体" w:cs="Songti SC" w:hint="eastAsia"/>
          <w:kern w:val="0"/>
        </w:rPr>
        <w:t>，硅材料</w:t>
      </w:r>
      <w:r w:rsidR="00CE258E">
        <w:rPr>
          <w:rFonts w:ascii="宋体" w:hAnsi="宋体" w:cs="Songti SC" w:hint="eastAsia"/>
          <w:kern w:val="0"/>
        </w:rPr>
        <w:t>、</w:t>
      </w:r>
      <w:r w:rsidR="00E17EF9" w:rsidRPr="00E17EF9">
        <w:rPr>
          <w:rFonts w:hint="eastAsia"/>
        </w:rPr>
        <w:t>III-V</w:t>
      </w:r>
      <w:r w:rsidR="00CE258E">
        <w:rPr>
          <w:rFonts w:hint="eastAsia"/>
        </w:rPr>
        <w:t>族材料</w:t>
      </w:r>
      <w:r w:rsidR="00671716">
        <w:rPr>
          <w:rFonts w:ascii="宋体" w:hAnsi="宋体" w:cs="Songti SC" w:hint="eastAsia"/>
          <w:kern w:val="0"/>
        </w:rPr>
        <w:t>以及</w:t>
      </w:r>
      <w:r w:rsidR="00A76CDF">
        <w:rPr>
          <w:rFonts w:ascii="宋体" w:hAnsi="宋体" w:cs="Songti SC" w:hint="eastAsia"/>
          <w:kern w:val="0"/>
        </w:rPr>
        <w:t>有机</w:t>
      </w:r>
      <w:r w:rsidR="00617336">
        <w:rPr>
          <w:rFonts w:ascii="宋体" w:hAnsi="宋体" w:cs="Songti SC" w:hint="eastAsia"/>
          <w:kern w:val="0"/>
        </w:rPr>
        <w:t>聚合物</w:t>
      </w:r>
      <w:r w:rsidR="00A76CDF">
        <w:rPr>
          <w:rFonts w:ascii="宋体" w:hAnsi="宋体" w:cs="Songti SC" w:hint="eastAsia"/>
          <w:kern w:val="0"/>
        </w:rPr>
        <w:t>材料的微环谐振腔的</w:t>
      </w:r>
      <w:r w:rsidR="00A1520E">
        <w:rPr>
          <w:rFonts w:ascii="宋体" w:hAnsi="宋体" w:cs="Songti SC" w:hint="eastAsia"/>
          <w:kern w:val="0"/>
        </w:rPr>
        <w:t>研究日益增多</w:t>
      </w:r>
      <w:r w:rsidRPr="00B123A1">
        <w:rPr>
          <w:rFonts w:ascii="宋体" w:hAnsi="宋体" w:cs="Songti SC" w:hint="eastAsia"/>
          <w:kern w:val="0"/>
        </w:rPr>
        <w:t>。</w:t>
      </w:r>
    </w:p>
    <w:p w:rsidR="00257FCC" w:rsidRPr="00B123A1" w:rsidRDefault="00257FCC" w:rsidP="00257FCC">
      <w:pPr>
        <w:autoSpaceDE w:val="0"/>
        <w:autoSpaceDN w:val="0"/>
        <w:adjustRightInd w:val="0"/>
        <w:spacing w:line="240" w:lineRule="auto"/>
        <w:ind w:firstLine="420"/>
        <w:jc w:val="center"/>
        <w:rPr>
          <w:rFonts w:ascii="宋体" w:hAnsi="宋体" w:cs="Times New Roman"/>
          <w:kern w:val="0"/>
        </w:rPr>
      </w:pPr>
      <w:r w:rsidRPr="00B123A1">
        <w:rPr>
          <w:rFonts w:ascii="宋体" w:hAnsi="宋体" w:cs="Times New Roman"/>
          <w:noProof/>
          <w:kern w:val="0"/>
        </w:rPr>
        <w:drawing>
          <wp:inline distT="0" distB="0" distL="0" distR="0" wp14:anchorId="4B6E80E9" wp14:editId="69543DD9">
            <wp:extent cx="2715540" cy="1577984"/>
            <wp:effectExtent l="0" t="0" r="8890" b="3175"/>
            <wp:docPr id="900" name="图片 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BEBA8EAE-BF5A-486C-A8C5-ECC9F3942E4B}">
                          <a14:imgProps xmlns:a14="http://schemas.microsoft.com/office/drawing/2010/main">
                            <a14:imgLayer r:embed="rId12">
                              <a14:imgEffect>
                                <a14:sharpenSoften amount="50000"/>
                              </a14:imgEffect>
                            </a14:imgLayer>
                          </a14:imgProps>
                        </a:ext>
                      </a:extLst>
                    </a:blip>
                    <a:srcRect t="1701"/>
                    <a:stretch/>
                  </pic:blipFill>
                  <pic:spPr bwMode="auto">
                    <a:xfrm>
                      <a:off x="0" y="0"/>
                      <a:ext cx="2740077" cy="1592242"/>
                    </a:xfrm>
                    <a:prstGeom prst="rect">
                      <a:avLst/>
                    </a:prstGeom>
                    <a:ln>
                      <a:noFill/>
                    </a:ln>
                    <a:extLst>
                      <a:ext uri="{53640926-AAD7-44D8-BBD7-CCE9431645EC}">
                        <a14:shadowObscured xmlns:a14="http://schemas.microsoft.com/office/drawing/2010/main"/>
                      </a:ext>
                    </a:extLst>
                  </pic:spPr>
                </pic:pic>
              </a:graphicData>
            </a:graphic>
          </wp:inline>
        </w:drawing>
      </w:r>
    </w:p>
    <w:p w:rsidR="008F2D4E" w:rsidRPr="00B123A1" w:rsidRDefault="00257FCC" w:rsidP="00D06CAC">
      <w:pPr>
        <w:pStyle w:val="a7"/>
        <w:rPr>
          <w:rFonts w:cs="Times New Roman"/>
        </w:rPr>
      </w:pPr>
      <w:r w:rsidRPr="00B123A1">
        <w:rPr>
          <w:rFonts w:cs="Times New Roman" w:hint="eastAsia"/>
        </w:rPr>
        <w:t>图</w:t>
      </w:r>
      <w:r w:rsidRPr="00B123A1">
        <w:rPr>
          <w:rFonts w:cs="Times New Roman" w:hint="eastAsia"/>
        </w:rPr>
        <w:t>1</w:t>
      </w:r>
      <w:r w:rsidR="00D06CAC">
        <w:rPr>
          <w:rFonts w:cs="Times New Roman" w:hint="eastAsia"/>
        </w:rPr>
        <w:t>-</w:t>
      </w:r>
      <w:r w:rsidRPr="00B123A1">
        <w:rPr>
          <w:rFonts w:cs="Times New Roman" w:hint="eastAsia"/>
        </w:rPr>
        <w:t xml:space="preserve">1 </w:t>
      </w:r>
      <w:r w:rsidR="00D06CAC">
        <w:rPr>
          <w:rFonts w:cs="Times New Roman"/>
        </w:rPr>
        <w:t xml:space="preserve"> </w:t>
      </w:r>
      <w:r w:rsidRPr="00B123A1">
        <w:rPr>
          <w:rFonts w:cs="Times New Roman"/>
        </w:rPr>
        <w:t>1964</w:t>
      </w:r>
      <w:r>
        <w:rPr>
          <w:rFonts w:hint="eastAsia"/>
        </w:rPr>
        <w:t>年美国贝尔实验室首次提出微环谐振腔的</w:t>
      </w:r>
      <w:r w:rsidRPr="00B123A1">
        <w:rPr>
          <w:rFonts w:hint="eastAsia"/>
        </w:rPr>
        <w:t>结构</w:t>
      </w:r>
    </w:p>
    <w:p w:rsidR="008F2D4E" w:rsidRPr="00B123A1" w:rsidRDefault="008F2D4E" w:rsidP="008F2D4E">
      <w:pPr>
        <w:autoSpaceDE w:val="0"/>
        <w:autoSpaceDN w:val="0"/>
        <w:adjustRightInd w:val="0"/>
        <w:spacing w:line="240" w:lineRule="auto"/>
        <w:ind w:firstLine="420"/>
        <w:jc w:val="center"/>
        <w:rPr>
          <w:rFonts w:ascii="宋体" w:hAnsi="宋体" w:cs="Times New Roman"/>
          <w:kern w:val="0"/>
        </w:rPr>
      </w:pPr>
    </w:p>
    <w:p w:rsidR="008F2D4E" w:rsidRPr="00B123A1" w:rsidRDefault="008F2D4E" w:rsidP="008F2D4E">
      <w:pPr>
        <w:pStyle w:val="a3"/>
        <w:numPr>
          <w:ilvl w:val="0"/>
          <w:numId w:val="1"/>
        </w:numPr>
        <w:autoSpaceDE w:val="0"/>
        <w:autoSpaceDN w:val="0"/>
        <w:adjustRightInd w:val="0"/>
        <w:ind w:firstLineChars="0"/>
        <w:jc w:val="left"/>
        <w:rPr>
          <w:rFonts w:ascii="宋体" w:hAnsi="宋体" w:cs="Times New Roman"/>
          <w:kern w:val="0"/>
        </w:rPr>
      </w:pPr>
      <w:r w:rsidRPr="00B123A1">
        <w:rPr>
          <w:rFonts w:ascii="宋体" w:hAnsi="宋体" w:cs="Songti SC" w:hint="eastAsia"/>
          <w:kern w:val="0"/>
        </w:rPr>
        <w:t>微环材料</w:t>
      </w:r>
    </w:p>
    <w:p w:rsidR="008F2D4E" w:rsidRPr="00B123A1" w:rsidRDefault="008F2D4E" w:rsidP="008F2D4E">
      <w:pPr>
        <w:pStyle w:val="a3"/>
        <w:numPr>
          <w:ilvl w:val="0"/>
          <w:numId w:val="3"/>
        </w:numPr>
        <w:autoSpaceDE w:val="0"/>
        <w:autoSpaceDN w:val="0"/>
        <w:adjustRightInd w:val="0"/>
        <w:ind w:firstLineChars="0"/>
        <w:jc w:val="left"/>
        <w:rPr>
          <w:rFonts w:ascii="宋体" w:hAnsi="宋体" w:cs="Times New Roman"/>
          <w:kern w:val="0"/>
        </w:rPr>
      </w:pPr>
      <w:r w:rsidRPr="00B123A1">
        <w:rPr>
          <w:rFonts w:ascii="宋体" w:hAnsi="宋体" w:cs="Songti SC" w:hint="eastAsia"/>
          <w:kern w:val="0"/>
        </w:rPr>
        <w:t>硅基材料</w:t>
      </w:r>
    </w:p>
    <w:p w:rsidR="008F2D4E" w:rsidRPr="00B123A1" w:rsidRDefault="008F2D4E" w:rsidP="008F2D4E">
      <w:pPr>
        <w:ind w:firstLine="420"/>
      </w:pPr>
      <w:r w:rsidRPr="00B123A1">
        <w:rPr>
          <w:rFonts w:hint="eastAsia"/>
        </w:rPr>
        <w:t>硅材料具有高的折射率（在通信波段</w:t>
      </w:r>
      <w:r w:rsidRPr="00B123A1">
        <w:rPr>
          <w:rFonts w:hint="eastAsia"/>
        </w:rPr>
        <w:t>1550nm</w:t>
      </w:r>
      <w:r w:rsidRPr="00B123A1">
        <w:rPr>
          <w:rFonts w:hint="eastAsia"/>
        </w:rPr>
        <w:t>处约为</w:t>
      </w:r>
      <w:r w:rsidRPr="00B123A1">
        <w:t>3.4</w:t>
      </w:r>
      <w:r w:rsidRPr="00B123A1">
        <w:rPr>
          <w:rFonts w:hint="eastAsia"/>
        </w:rPr>
        <w:t>），与</w:t>
      </w:r>
      <w:r w:rsidRPr="00B123A1">
        <w:rPr>
          <w:rFonts w:hint="eastAsia"/>
        </w:rPr>
        <w:t>Si</w:t>
      </w:r>
      <w:r w:rsidRPr="00B123A1">
        <w:t>O</w:t>
      </w:r>
      <w:r w:rsidRPr="00235011">
        <w:rPr>
          <w:vertAlign w:val="subscript"/>
        </w:rPr>
        <w:t>2</w:t>
      </w:r>
      <w:r w:rsidRPr="00B123A1">
        <w:rPr>
          <w:rFonts w:hint="eastAsia"/>
        </w:rPr>
        <w:t>折射率</w:t>
      </w:r>
      <w:r w:rsidRPr="00B123A1">
        <w:rPr>
          <w:rFonts w:cs="Times New Roman"/>
        </w:rPr>
        <w:t>(</w:t>
      </w:r>
      <w:r w:rsidRPr="00B123A1">
        <w:rPr>
          <w:rFonts w:cs="Times New Roman" w:hint="eastAsia"/>
        </w:rPr>
        <w:t>通信波段约为</w:t>
      </w:r>
      <w:r w:rsidRPr="00B123A1">
        <w:rPr>
          <w:rFonts w:cs="Times New Roman" w:hint="eastAsia"/>
        </w:rPr>
        <w:t xml:space="preserve"> </w:t>
      </w:r>
      <w:r w:rsidRPr="00B123A1">
        <w:rPr>
          <w:rFonts w:cs="Times New Roman"/>
        </w:rPr>
        <w:t>1.45)</w:t>
      </w:r>
      <w:r w:rsidRPr="00B123A1">
        <w:rPr>
          <w:rFonts w:cs="Times New Roman" w:hint="eastAsia"/>
        </w:rPr>
        <w:t>相比，具有很高的折射率差，因此绝缘体上硅（</w:t>
      </w:r>
      <w:r w:rsidRPr="00B123A1">
        <w:rPr>
          <w:rFonts w:cs="Times New Roman" w:hint="eastAsia"/>
        </w:rPr>
        <w:t>SOI</w:t>
      </w:r>
      <w:r w:rsidRPr="00B123A1">
        <w:rPr>
          <w:rFonts w:cs="Times New Roman" w:hint="eastAsia"/>
        </w:rPr>
        <w:t>）结构对光场具有很强的束缚能力，且</w:t>
      </w:r>
      <w:r w:rsidRPr="00B123A1">
        <w:t>随着</w:t>
      </w:r>
      <w:r w:rsidRPr="00B123A1">
        <w:rPr>
          <w:rFonts w:hint="eastAsia"/>
        </w:rPr>
        <w:t>光子集成技术</w:t>
      </w:r>
      <w:r w:rsidRPr="00B123A1">
        <w:t>以及电子束曝光技术的发展</w:t>
      </w:r>
      <w:r w:rsidRPr="00B123A1">
        <w:rPr>
          <w:rFonts w:hint="eastAsia"/>
        </w:rPr>
        <w:t>，硅基</w:t>
      </w:r>
      <w:r w:rsidRPr="00B123A1">
        <w:rPr>
          <w:rFonts w:cs="Times New Roman" w:hint="eastAsia"/>
        </w:rPr>
        <w:t>波导尺寸可低至亚微米量级，并具有很低的传播损耗，这可以有效减小光子器件体积，利于系统集成。</w:t>
      </w:r>
      <w:r w:rsidRPr="00B123A1">
        <w:rPr>
          <w:rFonts w:hint="eastAsia"/>
        </w:rPr>
        <w:t>如今，除了基于</w:t>
      </w:r>
      <w:r w:rsidRPr="00B123A1">
        <w:rPr>
          <w:rFonts w:hint="eastAsia"/>
        </w:rPr>
        <w:t>Si</w:t>
      </w:r>
      <w:r w:rsidRPr="00B123A1">
        <w:rPr>
          <w:rFonts w:hint="eastAsia"/>
        </w:rPr>
        <w:t>材料，基于</w:t>
      </w:r>
      <w:r w:rsidRPr="00B123A1">
        <w:rPr>
          <w:rFonts w:hint="eastAsia"/>
        </w:rPr>
        <w:t>SiO</w:t>
      </w:r>
      <w:r w:rsidRPr="00B123A1">
        <w:t>N</w:t>
      </w:r>
      <w:r w:rsidR="00BF50B7">
        <w:rPr>
          <w:rFonts w:hint="eastAsia"/>
        </w:rPr>
        <w:t>、</w:t>
      </w:r>
      <w:r w:rsidRPr="00B123A1">
        <w:rPr>
          <w:rFonts w:hint="eastAsia"/>
        </w:rPr>
        <w:t>SiN</w:t>
      </w:r>
      <w:r w:rsidR="00BF50B7">
        <w:rPr>
          <w:rFonts w:hint="eastAsia"/>
        </w:rPr>
        <w:t>以及</w:t>
      </w:r>
      <w:r w:rsidRPr="00B123A1">
        <w:t>S</w:t>
      </w:r>
      <w:r w:rsidRPr="00B123A1">
        <w:rPr>
          <w:rFonts w:hint="eastAsia"/>
        </w:rPr>
        <w:t>i</w:t>
      </w:r>
      <w:r w:rsidRPr="00172E5E">
        <w:rPr>
          <w:vertAlign w:val="subscript"/>
        </w:rPr>
        <w:t>3</w:t>
      </w:r>
      <w:r w:rsidRPr="00B123A1">
        <w:t>N</w:t>
      </w:r>
      <w:r w:rsidRPr="00172E5E">
        <w:rPr>
          <w:vertAlign w:val="subscript"/>
        </w:rPr>
        <w:t>4</w:t>
      </w:r>
      <w:r w:rsidRPr="00B123A1">
        <w:t>等</w:t>
      </w:r>
      <w:r w:rsidRPr="00B123A1">
        <w:rPr>
          <w:rFonts w:hint="eastAsia"/>
        </w:rPr>
        <w:t>硅基化合物材</w:t>
      </w:r>
      <w:r w:rsidRPr="00B123A1">
        <w:t>料的微环</w:t>
      </w:r>
      <w:r w:rsidRPr="00B123A1">
        <w:rPr>
          <w:rFonts w:hint="eastAsia"/>
        </w:rPr>
        <w:t>应用也越来越广泛</w:t>
      </w:r>
      <w:r w:rsidRPr="00B123A1">
        <w:t>。</w:t>
      </w:r>
    </w:p>
    <w:p w:rsidR="008F2D4E" w:rsidRPr="00B123A1" w:rsidRDefault="008F2D4E" w:rsidP="008F2D4E">
      <w:pPr>
        <w:pStyle w:val="a3"/>
        <w:numPr>
          <w:ilvl w:val="0"/>
          <w:numId w:val="3"/>
        </w:numPr>
        <w:autoSpaceDE w:val="0"/>
        <w:autoSpaceDN w:val="0"/>
        <w:adjustRightInd w:val="0"/>
        <w:ind w:firstLineChars="0"/>
        <w:jc w:val="left"/>
        <w:rPr>
          <w:rFonts w:eastAsia="Songti SC" w:cs="Times New Roman"/>
          <w:kern w:val="0"/>
        </w:rPr>
      </w:pPr>
      <w:r w:rsidRPr="00B123A1">
        <w:rPr>
          <w:rFonts w:eastAsia="Songti SC" w:cs="Times New Roman" w:hint="eastAsia"/>
          <w:kern w:val="0"/>
        </w:rPr>
        <w:t>III-V</w:t>
      </w:r>
      <w:r w:rsidRPr="00B123A1">
        <w:rPr>
          <w:rFonts w:eastAsia="Songti SC" w:cs="Times New Roman" w:hint="eastAsia"/>
          <w:kern w:val="0"/>
        </w:rPr>
        <w:t>族</w:t>
      </w:r>
    </w:p>
    <w:p w:rsidR="008F2D4E" w:rsidRPr="00B123A1" w:rsidRDefault="008F2D4E" w:rsidP="008F2D4E">
      <w:pPr>
        <w:ind w:firstLine="360"/>
      </w:pPr>
      <w:bookmarkStart w:id="35" w:name="OLE_LINK10"/>
      <w:bookmarkStart w:id="36" w:name="OLE_LINK11"/>
      <w:r w:rsidRPr="00B123A1">
        <w:rPr>
          <w:rFonts w:hint="eastAsia"/>
        </w:rPr>
        <w:t>基于硅基材料一般都是制作无源器件，这是因为</w:t>
      </w:r>
      <w:r w:rsidRPr="00B123A1">
        <w:t>硅基材料的能带为间接带隙</w:t>
      </w:r>
      <w:r w:rsidRPr="00B123A1">
        <w:rPr>
          <w:rFonts w:hint="eastAsia"/>
        </w:rPr>
        <w:t>，而对于有源器件的需求则很难满足。而</w:t>
      </w:r>
      <w:r w:rsidRPr="00B123A1">
        <w:rPr>
          <w:rFonts w:hint="eastAsia"/>
        </w:rPr>
        <w:t>III-V</w:t>
      </w:r>
      <w:r w:rsidRPr="00B123A1">
        <w:rPr>
          <w:rFonts w:hint="eastAsia"/>
        </w:rPr>
        <w:t>族材料则为直接带隙材料，近年来，基于</w:t>
      </w:r>
      <w:r w:rsidRPr="00B123A1">
        <w:rPr>
          <w:rFonts w:hint="eastAsia"/>
        </w:rPr>
        <w:t>III-V</w:t>
      </w:r>
      <w:r w:rsidRPr="00B123A1">
        <w:rPr>
          <w:rFonts w:hint="eastAsia"/>
        </w:rPr>
        <w:t>族材料的半导体激光器以及半导体光放大器等器件的研究和使用取的很大成就，因此基于</w:t>
      </w:r>
      <w:r w:rsidRPr="00B123A1">
        <w:rPr>
          <w:rFonts w:hint="eastAsia"/>
        </w:rPr>
        <w:t>III-V</w:t>
      </w:r>
      <w:r w:rsidRPr="00B123A1">
        <w:rPr>
          <w:rFonts w:hint="eastAsia"/>
        </w:rPr>
        <w:t>族材料的</w:t>
      </w:r>
      <w:r w:rsidRPr="00B123A1">
        <w:t>微环</w:t>
      </w:r>
      <w:r w:rsidRPr="00B123A1">
        <w:rPr>
          <w:rFonts w:hint="eastAsia"/>
        </w:rPr>
        <w:t>谐振腔</w:t>
      </w:r>
      <w:r w:rsidR="00E17EF9">
        <w:rPr>
          <w:rFonts w:hint="eastAsia"/>
        </w:rPr>
        <w:t>具有非常广阔的发展前景。</w:t>
      </w:r>
    </w:p>
    <w:p w:rsidR="008F2D4E" w:rsidRPr="00B123A1" w:rsidRDefault="008F2D4E" w:rsidP="008F2D4E">
      <w:pPr>
        <w:ind w:firstLine="360"/>
      </w:pPr>
      <w:r w:rsidRPr="00B123A1">
        <w:rPr>
          <w:rFonts w:hint="eastAsia"/>
        </w:rPr>
        <w:t>（</w:t>
      </w:r>
      <w:r w:rsidRPr="00B123A1">
        <w:rPr>
          <w:rFonts w:hint="eastAsia"/>
        </w:rPr>
        <w:t>3</w:t>
      </w:r>
      <w:r w:rsidRPr="00B123A1">
        <w:rPr>
          <w:rFonts w:hint="eastAsia"/>
        </w:rPr>
        <w:t>）其他材料</w:t>
      </w:r>
    </w:p>
    <w:p w:rsidR="008F2D4E" w:rsidRPr="00B123A1" w:rsidRDefault="008F2D4E" w:rsidP="008F2D4E">
      <w:pPr>
        <w:ind w:firstLine="357"/>
      </w:pPr>
      <w:r w:rsidRPr="00B123A1">
        <w:t>聚合物材料加工工艺</w:t>
      </w:r>
      <w:r w:rsidRPr="00B123A1">
        <w:rPr>
          <w:rFonts w:hint="eastAsia"/>
        </w:rPr>
        <w:t>相对</w:t>
      </w:r>
      <w:r w:rsidRPr="00B123A1">
        <w:t>简单</w:t>
      </w:r>
      <w:r w:rsidRPr="00B123A1">
        <w:rPr>
          <w:rFonts w:hint="eastAsia"/>
        </w:rPr>
        <w:t>，可以</w:t>
      </w:r>
      <w:r w:rsidRPr="00B123A1">
        <w:t>很方便</w:t>
      </w:r>
      <w:r w:rsidRPr="00B123A1">
        <w:rPr>
          <w:rFonts w:hint="eastAsia"/>
        </w:rPr>
        <w:t>掺入其他元素物质，使材料具有有源、非线性</w:t>
      </w:r>
      <w:r w:rsidRPr="00B123A1">
        <w:t>等</w:t>
      </w:r>
      <w:r w:rsidR="00B15AAF">
        <w:rPr>
          <w:rFonts w:hint="eastAsia"/>
        </w:rPr>
        <w:t>单一物质无法比拟的</w:t>
      </w:r>
      <w:r w:rsidRPr="00B123A1">
        <w:t>优点。</w:t>
      </w:r>
      <w:r w:rsidRPr="00B123A1">
        <w:rPr>
          <w:rFonts w:hint="eastAsia"/>
        </w:rPr>
        <w:t>目前应用最多的是基于环氧树脂（</w:t>
      </w:r>
      <w:r w:rsidRPr="00B123A1">
        <w:rPr>
          <w:rFonts w:hint="eastAsia"/>
        </w:rPr>
        <w:t>SU-8</w:t>
      </w:r>
      <w:r w:rsidRPr="00B123A1">
        <w:rPr>
          <w:rFonts w:hint="eastAsia"/>
        </w:rPr>
        <w:t>）、苯并环丁烯等材料的微环谐振腔。铌酸锂</w:t>
      </w:r>
      <w:r w:rsidRPr="00B123A1">
        <w:t>波导</w:t>
      </w:r>
      <w:r w:rsidRPr="00B123A1">
        <w:rPr>
          <w:rFonts w:hint="eastAsia"/>
        </w:rPr>
        <w:t>具有</w:t>
      </w:r>
      <w:r w:rsidRPr="00B123A1">
        <w:t>良好的电光效应</w:t>
      </w:r>
      <w:r w:rsidRPr="00B123A1">
        <w:rPr>
          <w:rFonts w:hint="eastAsia"/>
        </w:rPr>
        <w:t>，因此基于铌酸锂材料制</w:t>
      </w:r>
      <w:r w:rsidRPr="00B123A1">
        <w:t>作</w:t>
      </w:r>
      <w:r w:rsidRPr="00B123A1">
        <w:rPr>
          <w:rFonts w:hint="eastAsia"/>
        </w:rPr>
        <w:t>的</w:t>
      </w:r>
      <w:r w:rsidRPr="00B123A1">
        <w:t>微环</w:t>
      </w:r>
      <w:r w:rsidRPr="00B123A1">
        <w:rPr>
          <w:rFonts w:hint="eastAsia"/>
        </w:rPr>
        <w:t>可以进行调谐，实</w:t>
      </w:r>
      <w:r w:rsidRPr="00B123A1">
        <w:t>现有效的波长调谐。</w:t>
      </w:r>
    </w:p>
    <w:p w:rsidR="008F2D4E" w:rsidRPr="00B123A1" w:rsidRDefault="008F2D4E" w:rsidP="008F2D4E">
      <w:pPr>
        <w:spacing w:line="240" w:lineRule="auto"/>
        <w:ind w:firstLine="357"/>
      </w:pPr>
      <w:r w:rsidRPr="00B123A1">
        <w:rPr>
          <w:noProof/>
        </w:rPr>
        <w:drawing>
          <wp:inline distT="0" distB="0" distL="0" distR="0" wp14:anchorId="46D3B4AB" wp14:editId="42C6EA06">
            <wp:extent cx="1493464" cy="1137600"/>
            <wp:effectExtent l="0" t="0" r="0" b="571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493464" cy="1137600"/>
                    </a:xfrm>
                    <a:prstGeom prst="rect">
                      <a:avLst/>
                    </a:prstGeom>
                  </pic:spPr>
                </pic:pic>
              </a:graphicData>
            </a:graphic>
          </wp:inline>
        </w:drawing>
      </w:r>
      <w:r w:rsidRPr="00B123A1">
        <w:rPr>
          <w:rFonts w:hint="eastAsia"/>
          <w:noProof/>
        </w:rPr>
        <w:drawing>
          <wp:inline distT="0" distB="0" distL="0" distR="0" wp14:anchorId="640CC337" wp14:editId="58AA096B">
            <wp:extent cx="1759549" cy="1137600"/>
            <wp:effectExtent l="0" t="0" r="0" b="571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4455661-fig-1-hires.gif"/>
                    <pic:cNvPicPr/>
                  </pic:nvPicPr>
                  <pic:blipFill rotWithShape="1">
                    <a:blip r:embed="rId14" cstate="print">
                      <a:extLst>
                        <a:ext uri="{28A0092B-C50C-407E-A947-70E740481C1C}">
                          <a14:useLocalDpi xmlns:a14="http://schemas.microsoft.com/office/drawing/2010/main" val="0"/>
                        </a:ext>
                      </a:extLst>
                    </a:blip>
                    <a:srcRect l="10219" r="10201" b="51395"/>
                    <a:stretch/>
                  </pic:blipFill>
                  <pic:spPr bwMode="auto">
                    <a:xfrm>
                      <a:off x="0" y="0"/>
                      <a:ext cx="1759549" cy="1137600"/>
                    </a:xfrm>
                    <a:prstGeom prst="rect">
                      <a:avLst/>
                    </a:prstGeom>
                    <a:ln>
                      <a:noFill/>
                    </a:ln>
                    <a:extLst>
                      <a:ext uri="{53640926-AAD7-44D8-BBD7-CCE9431645EC}">
                        <a14:shadowObscured xmlns:a14="http://schemas.microsoft.com/office/drawing/2010/main"/>
                      </a:ext>
                    </a:extLst>
                  </pic:spPr>
                </pic:pic>
              </a:graphicData>
            </a:graphic>
          </wp:inline>
        </w:drawing>
      </w:r>
      <w:r w:rsidRPr="00B123A1">
        <w:rPr>
          <w:rFonts w:hint="eastAsia"/>
          <w:noProof/>
        </w:rPr>
        <w:drawing>
          <wp:inline distT="0" distB="0" distL="0" distR="0" wp14:anchorId="0E38320E" wp14:editId="1CE4F0F2">
            <wp:extent cx="1738407" cy="1137600"/>
            <wp:effectExtent l="0" t="0" r="0" b="571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266460-fig-2-hires.gif"/>
                    <pic:cNvPicPr/>
                  </pic:nvPicPr>
                  <pic:blipFill rotWithShape="1">
                    <a:blip r:embed="rId15" cstate="print">
                      <a:extLst>
                        <a:ext uri="{28A0092B-C50C-407E-A947-70E740481C1C}">
                          <a14:useLocalDpi xmlns:a14="http://schemas.microsoft.com/office/drawing/2010/main" val="0"/>
                        </a:ext>
                      </a:extLst>
                    </a:blip>
                    <a:srcRect t="51095" b="8260"/>
                    <a:stretch/>
                  </pic:blipFill>
                  <pic:spPr bwMode="auto">
                    <a:xfrm>
                      <a:off x="0" y="0"/>
                      <a:ext cx="1738407" cy="1137600"/>
                    </a:xfrm>
                    <a:prstGeom prst="rect">
                      <a:avLst/>
                    </a:prstGeom>
                    <a:ln>
                      <a:noFill/>
                    </a:ln>
                    <a:extLst>
                      <a:ext uri="{53640926-AAD7-44D8-BBD7-CCE9431645EC}">
                        <a14:shadowObscured xmlns:a14="http://schemas.microsoft.com/office/drawing/2010/main"/>
                      </a:ext>
                    </a:extLst>
                  </pic:spPr>
                </pic:pic>
              </a:graphicData>
            </a:graphic>
          </wp:inline>
        </w:drawing>
      </w:r>
    </w:p>
    <w:p w:rsidR="008F2D4E" w:rsidRPr="00B123A1" w:rsidRDefault="008F2D4E" w:rsidP="00617336">
      <w:pPr>
        <w:pStyle w:val="a7"/>
      </w:pPr>
      <w:r w:rsidRPr="00B123A1">
        <w:rPr>
          <w:rFonts w:hint="eastAsia"/>
        </w:rPr>
        <w:t>图</w:t>
      </w:r>
      <w:r w:rsidRPr="00B123A1">
        <w:rPr>
          <w:rFonts w:hint="eastAsia"/>
        </w:rPr>
        <w:t>1</w:t>
      </w:r>
      <w:r w:rsidR="00B15AAF">
        <w:rPr>
          <w:rFonts w:hint="eastAsia"/>
        </w:rPr>
        <w:t>-</w:t>
      </w:r>
      <w:r w:rsidRPr="00B123A1">
        <w:rPr>
          <w:rFonts w:hint="eastAsia"/>
        </w:rPr>
        <w:t>2</w:t>
      </w:r>
      <w:r w:rsidRPr="00B123A1">
        <w:rPr>
          <w:rFonts w:hint="eastAsia"/>
        </w:rPr>
        <w:t>（</w:t>
      </w:r>
      <w:r w:rsidRPr="00B123A1">
        <w:rPr>
          <w:rFonts w:hint="eastAsia"/>
        </w:rPr>
        <w:t>a</w:t>
      </w:r>
      <w:r w:rsidRPr="00B123A1">
        <w:rPr>
          <w:rFonts w:hint="eastAsia"/>
        </w:rPr>
        <w:t>）硅基微环谐振器；（</w:t>
      </w:r>
      <w:r w:rsidRPr="00B123A1">
        <w:rPr>
          <w:rFonts w:hint="eastAsia"/>
        </w:rPr>
        <w:t>b</w:t>
      </w:r>
      <w:r w:rsidRPr="00B123A1">
        <w:rPr>
          <w:rFonts w:hint="eastAsia"/>
        </w:rPr>
        <w:t>）基于</w:t>
      </w:r>
      <w:r w:rsidRPr="00B123A1">
        <w:rPr>
          <w:rFonts w:hint="eastAsia"/>
        </w:rPr>
        <w:t>In</w:t>
      </w:r>
      <w:r w:rsidRPr="00B123A1">
        <w:t>As-InP</w:t>
      </w:r>
      <w:r w:rsidRPr="00B123A1">
        <w:rPr>
          <w:rFonts w:hint="eastAsia"/>
        </w:rPr>
        <w:t>微环谐振腔；（</w:t>
      </w:r>
      <w:r w:rsidRPr="00B123A1">
        <w:rPr>
          <w:rFonts w:hint="eastAsia"/>
        </w:rPr>
        <w:t>c</w:t>
      </w:r>
      <w:r w:rsidRPr="00B123A1">
        <w:rPr>
          <w:rFonts w:hint="eastAsia"/>
        </w:rPr>
        <w:t>）基于</w:t>
      </w:r>
      <w:r w:rsidRPr="00B123A1">
        <w:rPr>
          <w:rFonts w:hint="eastAsia"/>
        </w:rPr>
        <w:t>BCB</w:t>
      </w:r>
      <w:r w:rsidRPr="00B123A1">
        <w:rPr>
          <w:rFonts w:hint="eastAsia"/>
        </w:rPr>
        <w:t>聚合物微环谐振腔</w:t>
      </w:r>
    </w:p>
    <w:bookmarkEnd w:id="35"/>
    <w:bookmarkEnd w:id="36"/>
    <w:p w:rsidR="008F2D4E" w:rsidRPr="00B15AAF" w:rsidRDefault="008F2D4E" w:rsidP="008F2D4E">
      <w:pPr>
        <w:pStyle w:val="a3"/>
        <w:numPr>
          <w:ilvl w:val="0"/>
          <w:numId w:val="1"/>
        </w:numPr>
        <w:autoSpaceDE w:val="0"/>
        <w:autoSpaceDN w:val="0"/>
        <w:adjustRightInd w:val="0"/>
        <w:ind w:firstLineChars="0"/>
        <w:jc w:val="left"/>
        <w:rPr>
          <w:rFonts w:ascii="宋体" w:hAnsi="宋体" w:cs="Times New Roman"/>
          <w:kern w:val="0"/>
        </w:rPr>
      </w:pPr>
      <w:r w:rsidRPr="00B15AAF">
        <w:rPr>
          <w:rFonts w:ascii="宋体" w:hAnsi="宋体" w:cs="Songti SC" w:hint="eastAsia"/>
          <w:kern w:val="0"/>
        </w:rPr>
        <w:t>微环结构</w:t>
      </w:r>
    </w:p>
    <w:p w:rsidR="008F2D4E" w:rsidRPr="00B123A1" w:rsidRDefault="008F2D4E" w:rsidP="008F2D4E">
      <w:pPr>
        <w:ind w:firstLine="420"/>
      </w:pPr>
      <w:r w:rsidRPr="00B123A1">
        <w:rPr>
          <w:rFonts w:hint="eastAsia"/>
        </w:rPr>
        <w:t>基于单个微环结构可以完成基本的光学信息处理，但是在性能方面，单个微环结构具有一定的局限，很难达到符合要求的性能指标。为了提高单个微环的性能，人们提出了多个微环进行串联的拓扑结构，如图</w:t>
      </w:r>
      <w:r w:rsidRPr="00B123A1">
        <w:rPr>
          <w:rFonts w:hint="eastAsia"/>
        </w:rPr>
        <w:t>1</w:t>
      </w:r>
      <w:r w:rsidR="00B15AAF">
        <w:rPr>
          <w:rFonts w:hint="eastAsia"/>
        </w:rPr>
        <w:t>-</w:t>
      </w:r>
      <w:r w:rsidRPr="00B123A1">
        <w:rPr>
          <w:rFonts w:hint="eastAsia"/>
        </w:rPr>
        <w:t>3</w:t>
      </w:r>
      <w:r w:rsidRPr="00B123A1">
        <w:rPr>
          <w:rFonts w:hint="eastAsia"/>
        </w:rPr>
        <w:t>所示。这种结构可以在品质因数、消光比以及微环谐振腔的带宽方面表现极大的改善，广泛应用于光延时线</w:t>
      </w:r>
      <w:r w:rsidR="00A4126B">
        <w:rPr>
          <w:rFonts w:hint="eastAsia"/>
        </w:rPr>
        <w:t>以及光缓存器件</w:t>
      </w:r>
      <w:r w:rsidRPr="00B123A1">
        <w:rPr>
          <w:rFonts w:hint="eastAsia"/>
        </w:rPr>
        <w:t>中。随着研究的深入以及制作工艺的进步，目前可以做到多个微环的串联，在高性能滤波方面表现出巨大的优势。</w:t>
      </w:r>
    </w:p>
    <w:p w:rsidR="008F2D4E" w:rsidRPr="00B123A1" w:rsidRDefault="008F2D4E" w:rsidP="008F2D4E">
      <w:pPr>
        <w:spacing w:line="240" w:lineRule="auto"/>
        <w:ind w:firstLine="420"/>
        <w:jc w:val="center"/>
      </w:pPr>
      <w:r w:rsidRPr="00B123A1">
        <w:rPr>
          <w:noProof/>
        </w:rPr>
        <w:lastRenderedPageBreak/>
        <w:drawing>
          <wp:inline distT="0" distB="0" distL="0" distR="0" wp14:anchorId="15FC2DB0" wp14:editId="06716E24">
            <wp:extent cx="1923887" cy="1800000"/>
            <wp:effectExtent l="0" t="0" r="63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923887" cy="1800000"/>
                    </a:xfrm>
                    <a:prstGeom prst="rect">
                      <a:avLst/>
                    </a:prstGeom>
                  </pic:spPr>
                </pic:pic>
              </a:graphicData>
            </a:graphic>
          </wp:inline>
        </w:drawing>
      </w:r>
    </w:p>
    <w:p w:rsidR="008F2D4E" w:rsidRPr="00B123A1" w:rsidRDefault="008F2D4E" w:rsidP="00A4126B">
      <w:pPr>
        <w:pStyle w:val="a7"/>
      </w:pPr>
      <w:r w:rsidRPr="00B123A1">
        <w:rPr>
          <w:rFonts w:hint="eastAsia"/>
        </w:rPr>
        <w:t>图</w:t>
      </w:r>
      <w:r w:rsidRPr="00B123A1">
        <w:rPr>
          <w:rFonts w:hint="eastAsia"/>
        </w:rPr>
        <w:t>1</w:t>
      </w:r>
      <w:r w:rsidR="00A4126B">
        <w:rPr>
          <w:rFonts w:hint="eastAsia"/>
        </w:rPr>
        <w:t>-</w:t>
      </w:r>
      <w:r w:rsidRPr="00B123A1">
        <w:rPr>
          <w:rFonts w:hint="eastAsia"/>
        </w:rPr>
        <w:t xml:space="preserve">3 </w:t>
      </w:r>
      <w:r w:rsidRPr="00B123A1">
        <w:rPr>
          <w:rFonts w:hint="eastAsia"/>
        </w:rPr>
        <w:t>微环串联</w:t>
      </w:r>
      <w:r w:rsidR="00E85497" w:rsidRPr="00B123A1">
        <w:rPr>
          <w:rFonts w:hint="eastAsia"/>
        </w:rPr>
        <w:t>结构</w:t>
      </w:r>
    </w:p>
    <w:p w:rsidR="008F2D4E" w:rsidRPr="00B123A1" w:rsidRDefault="008F2D4E" w:rsidP="008F2D4E">
      <w:pPr>
        <w:ind w:firstLine="420"/>
      </w:pPr>
      <w:r w:rsidRPr="00B123A1">
        <w:rPr>
          <w:rFonts w:hint="eastAsia"/>
        </w:rPr>
        <w:t>多个微环构成级联的另一种方式是并联，并联微环结构可以拓宽微环结构的带宽，构成单个微环不具备的透射谱，实现一些特定的波形产生，同时在光缓存中也应用广泛。</w:t>
      </w:r>
      <w:r w:rsidRPr="00B123A1">
        <w:t>如图</w:t>
      </w:r>
      <w:r w:rsidRPr="00B123A1">
        <w:rPr>
          <w:rFonts w:hint="eastAsia"/>
        </w:rPr>
        <w:t>1</w:t>
      </w:r>
      <w:r w:rsidR="00A4126B">
        <w:rPr>
          <w:rFonts w:hint="eastAsia"/>
        </w:rPr>
        <w:t>-</w:t>
      </w:r>
      <w:r w:rsidRPr="00B123A1">
        <w:t>4</w:t>
      </w:r>
      <w:r w:rsidRPr="00B123A1">
        <w:t>所示</w:t>
      </w:r>
    </w:p>
    <w:p w:rsidR="008F2D4E" w:rsidRPr="00B123A1" w:rsidRDefault="008F2D4E" w:rsidP="008F2D4E">
      <w:pPr>
        <w:spacing w:line="240" w:lineRule="auto"/>
        <w:jc w:val="center"/>
      </w:pPr>
      <w:r w:rsidRPr="00B123A1">
        <w:rPr>
          <w:noProof/>
        </w:rPr>
        <w:drawing>
          <wp:inline distT="0" distB="0" distL="0" distR="0" wp14:anchorId="489B0D34" wp14:editId="7F567195">
            <wp:extent cx="2344373" cy="1404000"/>
            <wp:effectExtent l="0" t="0" r="0" b="571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344373" cy="1404000"/>
                    </a:xfrm>
                    <a:prstGeom prst="rect">
                      <a:avLst/>
                    </a:prstGeom>
                  </pic:spPr>
                </pic:pic>
              </a:graphicData>
            </a:graphic>
          </wp:inline>
        </w:drawing>
      </w:r>
      <w:r w:rsidRPr="00B123A1">
        <w:rPr>
          <w:noProof/>
        </w:rPr>
        <w:drawing>
          <wp:inline distT="0" distB="0" distL="0" distR="0" wp14:anchorId="32505E56" wp14:editId="503FD0CC">
            <wp:extent cx="2338162" cy="1404000"/>
            <wp:effectExtent l="0" t="0" r="5080" b="571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r="11345"/>
                    <a:stretch/>
                  </pic:blipFill>
                  <pic:spPr bwMode="auto">
                    <a:xfrm>
                      <a:off x="0" y="0"/>
                      <a:ext cx="2338162" cy="1404000"/>
                    </a:xfrm>
                    <a:prstGeom prst="rect">
                      <a:avLst/>
                    </a:prstGeom>
                    <a:ln>
                      <a:noFill/>
                    </a:ln>
                    <a:extLst>
                      <a:ext uri="{53640926-AAD7-44D8-BBD7-CCE9431645EC}">
                        <a14:shadowObscured xmlns:a14="http://schemas.microsoft.com/office/drawing/2010/main"/>
                      </a:ext>
                    </a:extLst>
                  </pic:spPr>
                </pic:pic>
              </a:graphicData>
            </a:graphic>
          </wp:inline>
        </w:drawing>
      </w:r>
    </w:p>
    <w:p w:rsidR="008F2D4E" w:rsidRDefault="008F2D4E" w:rsidP="00A4126B">
      <w:pPr>
        <w:pStyle w:val="a7"/>
      </w:pPr>
      <w:r w:rsidRPr="00B123A1">
        <w:rPr>
          <w:rFonts w:hint="eastAsia"/>
        </w:rPr>
        <w:t>图</w:t>
      </w:r>
      <w:r w:rsidRPr="00B123A1">
        <w:rPr>
          <w:rFonts w:hint="eastAsia"/>
        </w:rPr>
        <w:t>1</w:t>
      </w:r>
      <w:r w:rsidR="00A4126B">
        <w:rPr>
          <w:rFonts w:hint="eastAsia"/>
        </w:rPr>
        <w:t>-</w:t>
      </w:r>
      <w:r w:rsidRPr="00B123A1">
        <w:rPr>
          <w:rFonts w:hint="eastAsia"/>
        </w:rPr>
        <w:t xml:space="preserve">4 </w:t>
      </w:r>
      <w:r w:rsidRPr="00B123A1">
        <w:rPr>
          <w:rFonts w:hint="eastAsia"/>
        </w:rPr>
        <w:t>微环并联</w:t>
      </w:r>
      <w:r w:rsidR="00E85497" w:rsidRPr="00B123A1">
        <w:rPr>
          <w:rFonts w:hint="eastAsia"/>
        </w:rPr>
        <w:t>结构</w:t>
      </w:r>
    </w:p>
    <w:p w:rsidR="008F2D4E" w:rsidRPr="00B123A1" w:rsidRDefault="008F2D4E" w:rsidP="008F2D4E">
      <w:pPr>
        <w:pStyle w:val="3"/>
      </w:pPr>
      <w:bookmarkStart w:id="37" w:name="_Toc501121508"/>
      <w:r w:rsidRPr="00B123A1">
        <w:rPr>
          <w:rFonts w:hint="eastAsia"/>
        </w:rPr>
        <w:t xml:space="preserve">1.2.2 </w:t>
      </w:r>
      <w:r w:rsidRPr="00B123A1">
        <w:rPr>
          <w:rFonts w:hint="eastAsia"/>
        </w:rPr>
        <w:t>微环谐振腔的应用</w:t>
      </w:r>
      <w:bookmarkEnd w:id="37"/>
    </w:p>
    <w:p w:rsidR="008F2D4E" w:rsidRPr="00B123A1" w:rsidRDefault="008F2D4E" w:rsidP="008F2D4E">
      <w:pPr>
        <w:ind w:firstLine="420"/>
        <w:rPr>
          <w:rFonts w:cs="Times New Roman"/>
        </w:rPr>
      </w:pPr>
      <w:r w:rsidRPr="00B123A1">
        <w:rPr>
          <w:rFonts w:hint="eastAsia"/>
        </w:rPr>
        <w:t>如今，硅基微谐振腔已经在光学信息处理以及光通信领域应用广泛，例如，基于微环谐振腔的激光器、基于微环的电光调制器、基于微环的光电探测器以及基于微环的光逻辑运算、光延时线、微环滤波器等光电子器件都具有良好的效果，在环境、生物、医疗以及传感等多个学科领域获得快速发展。</w:t>
      </w:r>
      <w:r w:rsidRPr="00B123A1">
        <w:rPr>
          <w:rFonts w:cs="Times New Roman"/>
          <w:sz w:val="16"/>
          <w:szCs w:val="16"/>
        </w:rPr>
        <w:t xml:space="preserve"> [24, 25]</w:t>
      </w:r>
      <w:r w:rsidRPr="00B123A1">
        <w:rPr>
          <w:rFonts w:cs="Times New Roman" w:hint="eastAsia"/>
        </w:rPr>
        <w:t>。</w:t>
      </w:r>
    </w:p>
    <w:p w:rsidR="008F2D4E" w:rsidRPr="00B123A1" w:rsidRDefault="008F2D4E" w:rsidP="008F2D4E">
      <w:pPr>
        <w:ind w:firstLine="420"/>
        <w:rPr>
          <w:rFonts w:cs="Times New Roman"/>
        </w:rPr>
      </w:pPr>
      <w:r w:rsidRPr="00B123A1">
        <w:rPr>
          <w:rFonts w:hint="eastAsia"/>
        </w:rPr>
        <w:t>2009</w:t>
      </w:r>
      <w:r w:rsidRPr="00B123A1">
        <w:rPr>
          <w:rFonts w:hint="eastAsia"/>
        </w:rPr>
        <w:t>年，</w:t>
      </w:r>
      <w:r w:rsidRPr="00B123A1">
        <w:rPr>
          <w:rFonts w:cs="Times New Roman"/>
        </w:rPr>
        <w:t xml:space="preserve">D. Liang </w:t>
      </w:r>
      <w:r w:rsidRPr="00B123A1">
        <w:rPr>
          <w:rFonts w:cs="Times New Roman" w:hint="eastAsia"/>
        </w:rPr>
        <w:t>等人设计并制备了基于硅基微环谐振腔的电泵浦激光器</w:t>
      </w:r>
      <w:r w:rsidRPr="00B123A1">
        <w:rPr>
          <w:rFonts w:cs="Times New Roman"/>
          <w:sz w:val="16"/>
          <w:szCs w:val="16"/>
        </w:rPr>
        <w:t xml:space="preserve"> [63]</w:t>
      </w:r>
      <w:r w:rsidRPr="00B123A1">
        <w:rPr>
          <w:rFonts w:cs="Times New Roman" w:hint="eastAsia"/>
        </w:rPr>
        <w:t>，其中，微环谐振腔的直径仅为</w:t>
      </w:r>
      <w:r w:rsidRPr="00B123A1">
        <w:rPr>
          <w:rFonts w:cs="Times New Roman" w:hint="eastAsia"/>
        </w:rPr>
        <w:t>50um</w:t>
      </w:r>
      <w:r w:rsidRPr="00B123A1">
        <w:rPr>
          <w:rFonts w:cs="Times New Roman" w:hint="eastAsia"/>
        </w:rPr>
        <w:t>。该激光器可以大幅度降低了激光器的发光阈值，最小可达</w:t>
      </w:r>
      <w:r w:rsidRPr="00B123A1">
        <w:rPr>
          <w:rFonts w:cs="Times New Roman" w:hint="eastAsia"/>
        </w:rPr>
        <w:t>4m</w:t>
      </w:r>
      <w:r w:rsidRPr="00B123A1">
        <w:rPr>
          <w:rFonts w:cs="Times New Roman"/>
        </w:rPr>
        <w:t>A</w:t>
      </w:r>
      <w:r w:rsidRPr="00B123A1">
        <w:rPr>
          <w:rFonts w:cs="Times New Roman" w:hint="eastAsia"/>
        </w:rPr>
        <w:t>，同时保持了较高的输出功率，输出功率为</w:t>
      </w:r>
      <w:r w:rsidRPr="00B123A1">
        <w:rPr>
          <w:rFonts w:cs="Times New Roman" w:hint="eastAsia"/>
        </w:rPr>
        <w:t xml:space="preserve"> </w:t>
      </w:r>
      <w:r w:rsidRPr="00B123A1">
        <w:rPr>
          <w:rFonts w:cs="Times New Roman"/>
        </w:rPr>
        <w:t xml:space="preserve">3.5 </w:t>
      </w:r>
      <w:r w:rsidRPr="00B123A1">
        <w:rPr>
          <w:rFonts w:cs="Times New Roman" w:hint="eastAsia"/>
        </w:rPr>
        <w:t>m</w:t>
      </w:r>
      <w:r w:rsidRPr="00B123A1">
        <w:rPr>
          <w:rFonts w:cs="Times New Roman"/>
        </w:rPr>
        <w:t>W</w:t>
      </w:r>
      <w:r w:rsidRPr="00B123A1">
        <w:rPr>
          <w:rFonts w:cs="Times New Roman" w:hint="eastAsia"/>
        </w:rPr>
        <w:t>。</w:t>
      </w:r>
      <w:r w:rsidRPr="00B123A1">
        <w:rPr>
          <w:rFonts w:hint="eastAsia"/>
        </w:rPr>
        <w:t>电光调制器广泛应用于光通信系统发射端</w:t>
      </w:r>
      <w:r w:rsidRPr="00B123A1">
        <w:rPr>
          <w:rFonts w:cs="Times New Roman"/>
          <w:sz w:val="16"/>
          <w:szCs w:val="16"/>
        </w:rPr>
        <w:t xml:space="preserve"> [65]</w:t>
      </w:r>
      <w:r w:rsidRPr="00B123A1">
        <w:rPr>
          <w:rFonts w:cs="Times New Roman" w:hint="eastAsia"/>
        </w:rPr>
        <w:t>。</w:t>
      </w:r>
      <w:r w:rsidRPr="00B123A1">
        <w:rPr>
          <w:rFonts w:cs="Times New Roman" w:hint="eastAsia"/>
        </w:rPr>
        <w:t>2005</w:t>
      </w:r>
      <w:r w:rsidRPr="00B123A1">
        <w:rPr>
          <w:rFonts w:cs="Times New Roman" w:hint="eastAsia"/>
        </w:rPr>
        <w:t>年，</w:t>
      </w:r>
      <w:r w:rsidRPr="00B123A1">
        <w:t>Qianfan Xu</w:t>
      </w:r>
      <w:r w:rsidRPr="00B123A1">
        <w:rPr>
          <w:rFonts w:hint="eastAsia"/>
        </w:rPr>
        <w:t>等人制备了基于载流子效应的电光调制器</w:t>
      </w:r>
      <w:r w:rsidRPr="00B123A1">
        <w:rPr>
          <w:rFonts w:hint="eastAsia"/>
        </w:rPr>
        <w:t>[]</w:t>
      </w:r>
      <w:r w:rsidRPr="00B123A1">
        <w:rPr>
          <w:rFonts w:hint="eastAsia"/>
        </w:rPr>
        <w:t>，</w:t>
      </w:r>
      <w:r w:rsidRPr="00B123A1">
        <w:rPr>
          <w:rFonts w:cs="Times New Roman" w:hint="eastAsia"/>
        </w:rPr>
        <w:t>如图</w:t>
      </w:r>
      <w:r w:rsidRPr="00B123A1">
        <w:rPr>
          <w:rFonts w:cs="Times New Roman"/>
        </w:rPr>
        <w:t>1</w:t>
      </w:r>
      <w:r w:rsidR="00352482">
        <w:rPr>
          <w:rFonts w:cs="Times New Roman" w:hint="eastAsia"/>
        </w:rPr>
        <w:t>-</w:t>
      </w:r>
      <w:r w:rsidRPr="00B123A1">
        <w:rPr>
          <w:rFonts w:cs="Times New Roman"/>
        </w:rPr>
        <w:t>5</w:t>
      </w:r>
      <w:r w:rsidRPr="00B123A1">
        <w:rPr>
          <w:rFonts w:cs="Times New Roman" w:hint="eastAsia"/>
        </w:rPr>
        <w:t>所示。</w:t>
      </w:r>
      <w:r w:rsidRPr="00B123A1">
        <w:rPr>
          <w:rFonts w:hint="eastAsia"/>
        </w:rPr>
        <w:t>采用微环</w:t>
      </w:r>
      <w:r w:rsidRPr="00B123A1">
        <w:rPr>
          <w:rFonts w:cs="Times New Roman" w:hint="eastAsia"/>
        </w:rPr>
        <w:t>谐振器结构，一方面能够显著减小调制器的体积，另一方面，微环谐振腔具有较高的品质因数，可以有效降低调制器的能耗</w:t>
      </w:r>
      <w:r w:rsidRPr="00B123A1">
        <w:rPr>
          <w:rFonts w:cs="Times New Roman"/>
          <w:sz w:val="16"/>
          <w:szCs w:val="16"/>
        </w:rPr>
        <w:t>[48]</w:t>
      </w:r>
      <w:r w:rsidRPr="00B123A1">
        <w:rPr>
          <w:rFonts w:cs="Times New Roman" w:hint="eastAsia"/>
        </w:rPr>
        <w:t>。</w:t>
      </w:r>
    </w:p>
    <w:p w:rsidR="008F2D4E" w:rsidRPr="00B123A1" w:rsidRDefault="008F2D4E" w:rsidP="008F2D4E">
      <w:pPr>
        <w:spacing w:line="240" w:lineRule="auto"/>
        <w:jc w:val="center"/>
      </w:pPr>
      <w:r w:rsidRPr="00B123A1">
        <w:rPr>
          <w:noProof/>
        </w:rPr>
        <w:lastRenderedPageBreak/>
        <w:drawing>
          <wp:inline distT="0" distB="0" distL="0" distR="0" wp14:anchorId="3B3A0DDB" wp14:editId="3D326C0A">
            <wp:extent cx="2804212" cy="1440000"/>
            <wp:effectExtent l="0" t="0" r="0" b="825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804212" cy="1440000"/>
                    </a:xfrm>
                    <a:prstGeom prst="rect">
                      <a:avLst/>
                    </a:prstGeom>
                  </pic:spPr>
                </pic:pic>
              </a:graphicData>
            </a:graphic>
          </wp:inline>
        </w:drawing>
      </w:r>
      <w:r w:rsidRPr="00B123A1">
        <w:rPr>
          <w:noProof/>
        </w:rPr>
        <w:drawing>
          <wp:inline distT="0" distB="0" distL="0" distR="0" wp14:anchorId="5267A189" wp14:editId="6CACDFCE">
            <wp:extent cx="1420715" cy="1440000"/>
            <wp:effectExtent l="0" t="0" r="8255" b="825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BEBA8EAE-BF5A-486C-A8C5-ECC9F3942E4B}">
                          <a14:imgProps xmlns:a14="http://schemas.microsoft.com/office/drawing/2010/main">
                            <a14:imgLayer r:embed="rId21">
                              <a14:imgEffect>
                                <a14:sharpenSoften amount="50000"/>
                              </a14:imgEffect>
                            </a14:imgLayer>
                          </a14:imgProps>
                        </a:ext>
                      </a:extLst>
                    </a:blip>
                    <a:stretch>
                      <a:fillRect/>
                    </a:stretch>
                  </pic:blipFill>
                  <pic:spPr>
                    <a:xfrm>
                      <a:off x="0" y="0"/>
                      <a:ext cx="1420715" cy="1440000"/>
                    </a:xfrm>
                    <a:prstGeom prst="rect">
                      <a:avLst/>
                    </a:prstGeom>
                  </pic:spPr>
                </pic:pic>
              </a:graphicData>
            </a:graphic>
          </wp:inline>
        </w:drawing>
      </w:r>
    </w:p>
    <w:p w:rsidR="008F2D4E" w:rsidRPr="00B123A1" w:rsidRDefault="008F2D4E" w:rsidP="00352482">
      <w:pPr>
        <w:pStyle w:val="a7"/>
        <w:rPr>
          <w:rFonts w:cs="Times New Roman"/>
        </w:rPr>
      </w:pPr>
      <w:r w:rsidRPr="00B123A1">
        <w:rPr>
          <w:rFonts w:hint="eastAsia"/>
        </w:rPr>
        <w:t>图</w:t>
      </w:r>
      <w:r w:rsidRPr="00B123A1">
        <w:rPr>
          <w:rFonts w:hint="eastAsia"/>
        </w:rPr>
        <w:t>1</w:t>
      </w:r>
      <w:r w:rsidR="00352482">
        <w:rPr>
          <w:rFonts w:hint="eastAsia"/>
        </w:rPr>
        <w:t>-</w:t>
      </w:r>
      <w:r w:rsidRPr="00B123A1">
        <w:rPr>
          <w:rFonts w:hint="eastAsia"/>
        </w:rPr>
        <w:t xml:space="preserve">5 </w:t>
      </w:r>
      <w:r w:rsidRPr="00B123A1">
        <w:rPr>
          <w:rFonts w:hint="eastAsia"/>
        </w:rPr>
        <w:t>基于混合材料硅基微环谐振器的激光器示意图</w:t>
      </w:r>
    </w:p>
    <w:p w:rsidR="008F2D4E" w:rsidRPr="00B123A1" w:rsidRDefault="008F2D4E" w:rsidP="008F2D4E">
      <w:pPr>
        <w:jc w:val="center"/>
        <w:rPr>
          <w:rFonts w:ascii="楷体" w:eastAsia="楷体" w:hAnsi="楷体" w:cs="Times New Roman"/>
          <w:sz w:val="20"/>
          <w:szCs w:val="20"/>
        </w:rPr>
      </w:pPr>
    </w:p>
    <w:p w:rsidR="008F2D4E" w:rsidRPr="00B123A1" w:rsidRDefault="008F2D4E" w:rsidP="008F2D4E">
      <w:pPr>
        <w:ind w:firstLine="420"/>
        <w:jc w:val="left"/>
        <w:rPr>
          <w:rFonts w:cs="Times New Roman"/>
        </w:rPr>
      </w:pPr>
      <w:r w:rsidRPr="00B123A1">
        <w:rPr>
          <w:rFonts w:cs="Times New Roman" w:hint="eastAsia"/>
        </w:rPr>
        <w:t>全光逻辑运算可以按照处理信号所属类别的不同，分为全光数字信号逻辑运算与全光模拟信号逻辑运算。全光数字信号逻辑运算是全光网络中的重要组成部分，在交换节点处，信息帧头的识别以及信号处理等信息的交换与路由过程，以及整个光网络的控制，都需要全光数字信号逻辑运算完成。而全光模拟信号逻辑运算，在全光网络中也有着不可替代的地位，不需要模数</w:t>
      </w:r>
      <w:r w:rsidR="00352482">
        <w:rPr>
          <w:rFonts w:cs="Times New Roman" w:hint="eastAsia"/>
        </w:rPr>
        <w:t>（</w:t>
      </w:r>
      <w:r w:rsidR="008D6DF2">
        <w:rPr>
          <w:rFonts w:cs="Times New Roman" w:hint="eastAsia"/>
        </w:rPr>
        <w:t>A</w:t>
      </w:r>
      <w:r w:rsidR="008D6DF2">
        <w:rPr>
          <w:rFonts w:cs="Times New Roman"/>
        </w:rPr>
        <w:t>/D</w:t>
      </w:r>
      <w:r w:rsidR="00352482">
        <w:rPr>
          <w:rFonts w:cs="Times New Roman" w:hint="eastAsia"/>
        </w:rPr>
        <w:t>）</w:t>
      </w:r>
      <w:r w:rsidRPr="00B123A1">
        <w:rPr>
          <w:rFonts w:cs="Times New Roman" w:hint="eastAsia"/>
        </w:rPr>
        <w:t>-</w:t>
      </w:r>
      <w:r w:rsidRPr="00B123A1">
        <w:rPr>
          <w:rFonts w:cs="Times New Roman" w:hint="eastAsia"/>
        </w:rPr>
        <w:t>数模</w:t>
      </w:r>
      <w:r w:rsidR="008D6DF2" w:rsidRPr="00B123A1">
        <w:rPr>
          <w:rFonts w:cs="Times New Roman" w:hint="eastAsia"/>
        </w:rPr>
        <w:t>（</w:t>
      </w:r>
      <w:r w:rsidR="008D6DF2" w:rsidRPr="00B123A1">
        <w:rPr>
          <w:rFonts w:cs="Times New Roman"/>
        </w:rPr>
        <w:t>D/A</w:t>
      </w:r>
      <w:r w:rsidR="008D6DF2" w:rsidRPr="00B123A1">
        <w:rPr>
          <w:rFonts w:cs="Times New Roman" w:hint="eastAsia"/>
        </w:rPr>
        <w:t>）</w:t>
      </w:r>
      <w:r w:rsidRPr="00B123A1">
        <w:rPr>
          <w:rFonts w:cs="Times New Roman" w:hint="eastAsia"/>
        </w:rPr>
        <w:t>转换过程，完成对输入模拟信号直接的运算处理，在超高速全光信息处理过程中节省大量时间，</w:t>
      </w:r>
      <w:r w:rsidRPr="00B123A1">
        <w:rPr>
          <w:rFonts w:hint="eastAsia"/>
        </w:rPr>
        <w:t>大大提高计算的速率和效率。</w:t>
      </w:r>
      <w:r w:rsidRPr="00B123A1">
        <w:rPr>
          <w:rFonts w:hint="eastAsia"/>
        </w:rPr>
        <w:t>2007</w:t>
      </w:r>
      <w:r w:rsidRPr="00B123A1">
        <w:rPr>
          <w:rFonts w:hint="eastAsia"/>
        </w:rPr>
        <w:t>年，</w:t>
      </w:r>
      <w:r w:rsidRPr="00B123A1">
        <w:rPr>
          <w:rFonts w:cs="Times New Roman"/>
        </w:rPr>
        <w:t xml:space="preserve">Q. Xu </w:t>
      </w:r>
      <w:r w:rsidRPr="00B123A1">
        <w:rPr>
          <w:rFonts w:cs="Times New Roman" w:hint="eastAsia"/>
        </w:rPr>
        <w:t>等人在研究硅的自由载流子色散（</w:t>
      </w:r>
      <w:r w:rsidRPr="00B123A1">
        <w:rPr>
          <w:rFonts w:cs="Times New Roman" w:hint="eastAsia"/>
        </w:rPr>
        <w:t>FCA</w:t>
      </w:r>
      <w:r w:rsidR="008C68BA">
        <w:rPr>
          <w:rFonts w:cs="Times New Roman" w:hint="eastAsia"/>
        </w:rPr>
        <w:t>）效应的基础上，提出了基于硅基微环谐振器自由载流子色散效应的</w:t>
      </w:r>
      <w:r w:rsidRPr="00B123A1">
        <w:rPr>
          <w:rFonts w:cs="Times New Roman" w:hint="eastAsia"/>
        </w:rPr>
        <w:t>全光数字与</w:t>
      </w:r>
      <w:r w:rsidRPr="00B123A1">
        <w:rPr>
          <w:rFonts w:cs="Times New Roman"/>
        </w:rPr>
        <w:t>/</w:t>
      </w:r>
      <w:r w:rsidRPr="00B123A1">
        <w:rPr>
          <w:rFonts w:cs="Times New Roman" w:hint="eastAsia"/>
        </w:rPr>
        <w:t>与非逻辑门</w:t>
      </w:r>
      <w:r w:rsidRPr="00B123A1">
        <w:rPr>
          <w:rFonts w:cs="Times New Roman" w:hint="eastAsia"/>
        </w:rPr>
        <w:t xml:space="preserve"> </w:t>
      </w:r>
      <w:r w:rsidRPr="00B123A1">
        <w:rPr>
          <w:rFonts w:cs="Times New Roman"/>
          <w:sz w:val="16"/>
          <w:szCs w:val="16"/>
        </w:rPr>
        <w:t>[99]</w:t>
      </w:r>
      <w:r w:rsidRPr="00B123A1">
        <w:rPr>
          <w:rFonts w:cs="Times New Roman" w:hint="eastAsia"/>
        </w:rPr>
        <w:t>，图</w:t>
      </w:r>
      <w:r w:rsidRPr="00B123A1">
        <w:rPr>
          <w:rFonts w:cs="Times New Roman" w:hint="eastAsia"/>
        </w:rPr>
        <w:t xml:space="preserve"> </w:t>
      </w:r>
      <w:r w:rsidRPr="00B123A1">
        <w:rPr>
          <w:rFonts w:cs="Times New Roman"/>
        </w:rPr>
        <w:t>1.6(a)</w:t>
      </w:r>
      <w:r w:rsidRPr="00B123A1">
        <w:rPr>
          <w:rFonts w:cs="Times New Roman" w:hint="eastAsia"/>
        </w:rPr>
        <w:t>所示，该逻辑门实现了两路数字光信号间的与</w:t>
      </w:r>
      <w:r w:rsidRPr="00B123A1">
        <w:rPr>
          <w:rFonts w:cs="Times New Roman"/>
        </w:rPr>
        <w:t>/</w:t>
      </w:r>
      <w:r w:rsidRPr="00B123A1">
        <w:rPr>
          <w:rFonts w:cs="Times New Roman" w:hint="eastAsia"/>
        </w:rPr>
        <w:t>与非逻辑运算。</w:t>
      </w:r>
      <w:r w:rsidRPr="00B123A1">
        <w:rPr>
          <w:rFonts w:cs="Times New Roman"/>
        </w:rPr>
        <w:t xml:space="preserve">2010 </w:t>
      </w:r>
      <w:r w:rsidRPr="00B123A1">
        <w:rPr>
          <w:rFonts w:cs="Times New Roman" w:hint="eastAsia"/>
        </w:rPr>
        <w:t>年，</w:t>
      </w:r>
      <w:r w:rsidRPr="00B123A1">
        <w:rPr>
          <w:rFonts w:cs="Times New Roman" w:hint="eastAsia"/>
        </w:rPr>
        <w:t xml:space="preserve"> </w:t>
      </w:r>
      <w:r w:rsidRPr="00B123A1">
        <w:rPr>
          <w:rFonts w:cs="Times New Roman"/>
        </w:rPr>
        <w:t xml:space="preserve">L. Zhang </w:t>
      </w:r>
      <w:r w:rsidRPr="00B123A1">
        <w:rPr>
          <w:rFonts w:cs="Times New Roman" w:hint="eastAsia"/>
        </w:rPr>
        <w:t>等人利用级联硅基微环谐振器，通过调节电流大小热调谐微环谐振腔的谐振频率，实现数字电光异或</w:t>
      </w:r>
      <w:r w:rsidRPr="00B123A1">
        <w:rPr>
          <w:rFonts w:cs="Times New Roman"/>
        </w:rPr>
        <w:t>/</w:t>
      </w:r>
      <w:r w:rsidRPr="00B123A1">
        <w:rPr>
          <w:rFonts w:cs="Times New Roman" w:hint="eastAsia"/>
        </w:rPr>
        <w:t>非异或逻辑门</w:t>
      </w:r>
      <w:r w:rsidRPr="00B123A1">
        <w:rPr>
          <w:rFonts w:cs="Times New Roman" w:hint="eastAsia"/>
        </w:rPr>
        <w:t xml:space="preserve"> </w:t>
      </w:r>
      <w:r w:rsidRPr="00B123A1">
        <w:rPr>
          <w:rFonts w:cs="Times New Roman"/>
          <w:sz w:val="16"/>
          <w:szCs w:val="16"/>
        </w:rPr>
        <w:t>[100]</w:t>
      </w:r>
      <w:r w:rsidRPr="00B123A1">
        <w:rPr>
          <w:rFonts w:cs="Times New Roman" w:hint="eastAsia"/>
        </w:rPr>
        <w:t>，如图</w:t>
      </w:r>
      <w:r w:rsidRPr="00B123A1">
        <w:rPr>
          <w:rFonts w:cs="Times New Roman" w:hint="eastAsia"/>
        </w:rPr>
        <w:t xml:space="preserve"> </w:t>
      </w:r>
      <w:r w:rsidRPr="00B123A1">
        <w:rPr>
          <w:rFonts w:cs="Times New Roman"/>
        </w:rPr>
        <w:t>1</w:t>
      </w:r>
      <w:r w:rsidR="00F546B3">
        <w:rPr>
          <w:rFonts w:cs="Times New Roman"/>
        </w:rPr>
        <w:t>-</w:t>
      </w:r>
      <w:r w:rsidRPr="00B123A1">
        <w:rPr>
          <w:rFonts w:cs="Times New Roman"/>
        </w:rPr>
        <w:t>6(b)</w:t>
      </w:r>
      <w:r w:rsidRPr="00B123A1">
        <w:rPr>
          <w:rFonts w:cs="Times New Roman" w:hint="eastAsia"/>
        </w:rPr>
        <w:t>所示。</w:t>
      </w:r>
    </w:p>
    <w:p w:rsidR="008F2D4E" w:rsidRPr="00B123A1" w:rsidRDefault="008F2D4E" w:rsidP="008F2D4E">
      <w:pPr>
        <w:spacing w:line="240" w:lineRule="auto"/>
        <w:ind w:firstLine="420"/>
        <w:jc w:val="left"/>
      </w:pPr>
    </w:p>
    <w:p w:rsidR="008F2D4E" w:rsidRPr="00B123A1" w:rsidRDefault="008F2D4E" w:rsidP="008F2D4E">
      <w:pPr>
        <w:spacing w:line="240" w:lineRule="auto"/>
        <w:jc w:val="left"/>
        <w:rPr>
          <w:rFonts w:cs="Times New Roman"/>
        </w:rPr>
      </w:pPr>
      <w:r w:rsidRPr="00B123A1">
        <w:rPr>
          <w:noProof/>
        </w:rPr>
        <w:drawing>
          <wp:inline distT="0" distB="0" distL="0" distR="0" wp14:anchorId="3F12D646" wp14:editId="50B31FC2">
            <wp:extent cx="5270500" cy="1587500"/>
            <wp:effectExtent l="0" t="0" r="635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BEBA8EAE-BF5A-486C-A8C5-ECC9F3942E4B}">
                          <a14:imgProps xmlns:a14="http://schemas.microsoft.com/office/drawing/2010/main">
                            <a14:imgLayer r:embed="rId23">
                              <a14:imgEffect>
                                <a14:sharpenSoften amount="50000"/>
                              </a14:imgEffect>
                            </a14:imgLayer>
                          </a14:imgProps>
                        </a:ext>
                      </a:extLst>
                    </a:blip>
                    <a:stretch>
                      <a:fillRect/>
                    </a:stretch>
                  </pic:blipFill>
                  <pic:spPr>
                    <a:xfrm>
                      <a:off x="0" y="0"/>
                      <a:ext cx="5270500" cy="1587500"/>
                    </a:xfrm>
                    <a:prstGeom prst="rect">
                      <a:avLst/>
                    </a:prstGeom>
                  </pic:spPr>
                </pic:pic>
              </a:graphicData>
            </a:graphic>
          </wp:inline>
        </w:drawing>
      </w:r>
    </w:p>
    <w:p w:rsidR="008F2D4E" w:rsidRPr="00B123A1" w:rsidRDefault="008F2D4E" w:rsidP="00F546B3">
      <w:pPr>
        <w:pStyle w:val="a7"/>
      </w:pPr>
      <w:r w:rsidRPr="00B123A1">
        <w:rPr>
          <w:rFonts w:hint="eastAsia"/>
        </w:rPr>
        <w:t>图</w:t>
      </w:r>
      <w:r w:rsidRPr="00B123A1">
        <w:rPr>
          <w:rFonts w:hint="eastAsia"/>
        </w:rPr>
        <w:t xml:space="preserve"> 1.6</w:t>
      </w:r>
      <w:r w:rsidR="00E85497" w:rsidRPr="00B123A1">
        <w:t xml:space="preserve"> </w:t>
      </w:r>
      <w:r w:rsidR="00E85497" w:rsidRPr="00B123A1">
        <w:rPr>
          <w:rFonts w:hint="eastAsia"/>
        </w:rPr>
        <w:t>基于微环谐振腔的全光逻辑运算</w:t>
      </w:r>
      <w:r w:rsidR="00E85497" w:rsidRPr="00B123A1">
        <w:t>方案</w:t>
      </w:r>
    </w:p>
    <w:p w:rsidR="008F2D4E" w:rsidRPr="00B123A1" w:rsidRDefault="008F2D4E" w:rsidP="008F2D4E">
      <w:pPr>
        <w:ind w:firstLine="420"/>
        <w:jc w:val="left"/>
        <w:rPr>
          <w:rFonts w:cs="Times New Roman"/>
        </w:rPr>
      </w:pPr>
      <w:r w:rsidRPr="00B123A1">
        <w:rPr>
          <w:rFonts w:cs="Times New Roman" w:hint="eastAsia"/>
        </w:rPr>
        <w:t>全光模拟信号处理主要是针对输入光信号的幅度以及相位进行处理，相对于全光数字信号运算，全光模拟信号处理具有高效、实现简单等优势。全光模拟信号处理，大多可以通过滤波器原理实现，通过设计符合要求的传输函数的滤波器，得到光信号频域或者时域响应，实现诸如全光微分器、全光积分器、全光希尔伯特变化以及全光微分方程的求解等。</w:t>
      </w:r>
      <w:r w:rsidRPr="00B123A1">
        <w:rPr>
          <w:rFonts w:hint="eastAsia"/>
        </w:rPr>
        <w:t>利用硅基微谐振器进行全光信号处理，不仅能够打破电子瓶颈，提高处理带宽，也能够实现光电子器件的集</w:t>
      </w:r>
      <w:r w:rsidRPr="00B123A1">
        <w:rPr>
          <w:rFonts w:hint="eastAsia"/>
        </w:rPr>
        <w:lastRenderedPageBreak/>
        <w:t>成，降低能耗，灵活度高</w:t>
      </w:r>
      <w:r w:rsidRPr="00B123A1">
        <w:rPr>
          <w:rFonts w:cs="Times New Roman"/>
          <w:sz w:val="16"/>
          <w:szCs w:val="16"/>
        </w:rPr>
        <w:t xml:space="preserve"> [126]</w:t>
      </w:r>
      <w:r w:rsidRPr="00B123A1">
        <w:rPr>
          <w:rFonts w:cs="Times New Roman" w:hint="eastAsia"/>
        </w:rPr>
        <w:t>。接下来章节将重点阐述全光微分运算方面的发展现状。</w:t>
      </w:r>
    </w:p>
    <w:p w:rsidR="008F2D4E" w:rsidRPr="00B123A1" w:rsidRDefault="008F2D4E" w:rsidP="008F2D4E"/>
    <w:p w:rsidR="008F2D4E" w:rsidRPr="00B123A1" w:rsidRDefault="00ED703B" w:rsidP="00ED703B">
      <w:pPr>
        <w:pStyle w:val="2"/>
      </w:pPr>
      <w:bookmarkStart w:id="38" w:name="_Toc501121509"/>
      <w:r>
        <w:rPr>
          <w:rFonts w:hint="eastAsia"/>
        </w:rPr>
        <w:t>1.3</w:t>
      </w:r>
      <w:r w:rsidR="008F2D4E" w:rsidRPr="00B123A1">
        <w:rPr>
          <w:rFonts w:hint="eastAsia"/>
        </w:rPr>
        <w:t>微分运算研究</w:t>
      </w:r>
      <w:r w:rsidR="00F3205F">
        <w:rPr>
          <w:rFonts w:hint="eastAsia"/>
        </w:rPr>
        <w:t>情况</w:t>
      </w:r>
      <w:bookmarkEnd w:id="38"/>
    </w:p>
    <w:p w:rsidR="008F2D4E" w:rsidRPr="00B123A1" w:rsidRDefault="008F2D4E" w:rsidP="008F2D4E">
      <w:pPr>
        <w:pStyle w:val="3"/>
      </w:pPr>
      <w:bookmarkStart w:id="39" w:name="_Toc501121510"/>
      <w:r w:rsidRPr="00B123A1">
        <w:rPr>
          <w:rFonts w:hint="eastAsia"/>
        </w:rPr>
        <w:t>1</w:t>
      </w:r>
      <w:r w:rsidRPr="00B123A1">
        <w:t>.3.1</w:t>
      </w:r>
      <w:r w:rsidRPr="00B123A1">
        <w:t>微分方程的全光求解</w:t>
      </w:r>
      <w:bookmarkEnd w:id="39"/>
    </w:p>
    <w:p w:rsidR="008F2D4E" w:rsidRPr="00B123A1" w:rsidRDefault="008F2D4E" w:rsidP="008F2D4E">
      <w:pPr>
        <w:ind w:firstLine="420"/>
      </w:pPr>
      <w:bookmarkStart w:id="40" w:name="OLE_LINK100"/>
      <w:bookmarkStart w:id="41" w:name="OLE_LINK101"/>
      <w:bookmarkStart w:id="42" w:name="OLE_LINK103"/>
      <w:bookmarkStart w:id="43" w:name="OLE_LINK104"/>
      <w:bookmarkStart w:id="44" w:name="OLE_LINK105"/>
      <w:bookmarkStart w:id="45" w:name="OLE_LINK108"/>
      <w:bookmarkStart w:id="46" w:name="OLE_LINK21"/>
      <w:bookmarkStart w:id="47" w:name="OLE_LINK22"/>
      <w:bookmarkEnd w:id="40"/>
      <w:bookmarkEnd w:id="41"/>
      <w:r w:rsidRPr="00B123A1">
        <w:rPr>
          <w:rFonts w:hint="eastAsia"/>
        </w:rPr>
        <w:t>常系数一阶线性微分方程</w:t>
      </w:r>
      <w:r w:rsidRPr="00B123A1">
        <w:t>的全光</w:t>
      </w:r>
      <w:r w:rsidRPr="00B123A1">
        <w:rPr>
          <w:rFonts w:hint="eastAsia"/>
        </w:rPr>
        <w:t>求解</w:t>
      </w:r>
      <w:r w:rsidRPr="00B123A1">
        <w:t>可以使用一阶光学微分器或</w:t>
      </w:r>
      <w:r w:rsidRPr="00B123A1">
        <w:rPr>
          <w:rFonts w:hint="eastAsia"/>
        </w:rPr>
        <w:t>一级光学积分器来实现</w:t>
      </w:r>
      <w:bookmarkStart w:id="48" w:name="OLE_LINK221"/>
      <w:bookmarkStart w:id="49" w:name="OLE_LINK222"/>
      <w:r w:rsidRPr="00B123A1">
        <w:rPr>
          <w:rFonts w:hint="eastAsia"/>
        </w:rPr>
        <w:t>，可利用的光学器件有光纤光栅</w:t>
      </w:r>
      <w:r w:rsidRPr="00B123A1">
        <w:t>、</w:t>
      </w:r>
      <w:r w:rsidRPr="00B123A1">
        <w:rPr>
          <w:rFonts w:hint="eastAsia"/>
        </w:rPr>
        <w:t>FP</w:t>
      </w:r>
      <w:r w:rsidRPr="00B123A1">
        <w:rPr>
          <w:rFonts w:hint="eastAsia"/>
        </w:rPr>
        <w:t>腔以及微环谐振腔等</w:t>
      </w:r>
      <w:bookmarkEnd w:id="42"/>
      <w:bookmarkEnd w:id="43"/>
      <w:r w:rsidRPr="00B123A1">
        <w:rPr>
          <w:rFonts w:hint="eastAsia"/>
        </w:rPr>
        <w:t>。</w:t>
      </w:r>
      <w:bookmarkStart w:id="50" w:name="OLE_LINK109"/>
      <w:bookmarkEnd w:id="44"/>
      <w:bookmarkEnd w:id="45"/>
      <w:bookmarkEnd w:id="48"/>
      <w:bookmarkEnd w:id="49"/>
      <w:r w:rsidRPr="00B123A1">
        <w:rPr>
          <w:rFonts w:hint="eastAsia"/>
        </w:rPr>
        <w:t>2008</w:t>
      </w:r>
      <w:r w:rsidRPr="00B123A1">
        <w:rPr>
          <w:rFonts w:hint="eastAsia"/>
        </w:rPr>
        <w:t>年，加拿大的</w:t>
      </w:r>
      <w:r w:rsidRPr="00B123A1">
        <w:t xml:space="preserve"> Radan Slavík</w:t>
      </w:r>
      <w:r w:rsidRPr="00B123A1">
        <w:rPr>
          <w:rFonts w:hint="eastAsia"/>
        </w:rPr>
        <w:t>等人利用在</w:t>
      </w:r>
      <w:bookmarkStart w:id="51" w:name="OLE_LINK110"/>
      <w:r w:rsidRPr="00B123A1">
        <w:rPr>
          <w:rFonts w:hint="eastAsia"/>
        </w:rPr>
        <w:t>铒镱共掺杂光纤</w:t>
      </w:r>
      <w:bookmarkEnd w:id="51"/>
      <w:r w:rsidRPr="00B123A1">
        <w:rPr>
          <w:rFonts w:hint="eastAsia"/>
        </w:rPr>
        <w:t>上制作有源光纤布拉格光栅构成</w:t>
      </w:r>
      <w:r w:rsidRPr="00B123A1">
        <w:rPr>
          <w:rFonts w:hint="eastAsia"/>
        </w:rPr>
        <w:t>FP</w:t>
      </w:r>
      <w:r w:rsidRPr="00B123A1">
        <w:rPr>
          <w:rFonts w:hint="eastAsia"/>
        </w:rPr>
        <w:t>腔，改变注入泵浦功率的大小使得谐振腔偏离无损状态以实现微分方程的求解</w:t>
      </w:r>
      <w:r w:rsidRPr="00B123A1">
        <w:t>[</w:t>
      </w:r>
      <w:r w:rsidRPr="00B123A1">
        <w:rPr>
          <w:rFonts w:hint="eastAsia"/>
        </w:rPr>
        <w:t>18</w:t>
      </w:r>
      <w:r w:rsidRPr="00B123A1">
        <w:t>]</w:t>
      </w:r>
      <w:r w:rsidRPr="00B123A1">
        <w:rPr>
          <w:rFonts w:hint="eastAsia"/>
        </w:rPr>
        <w:t>。</w:t>
      </w:r>
      <w:bookmarkStart w:id="52" w:name="OLE_LINK113"/>
      <w:bookmarkEnd w:id="50"/>
      <w:r w:rsidRPr="00B123A1">
        <w:rPr>
          <w:rFonts w:eastAsia="Times New Roman" w:cs="Times New Roman"/>
          <w:kern w:val="0"/>
          <w:szCs w:val="18"/>
        </w:rPr>
        <w:t>2013</w:t>
      </w:r>
      <w:r w:rsidRPr="00B123A1">
        <w:rPr>
          <w:rFonts w:eastAsiaTheme="minorEastAsia" w:cs="Times New Roman"/>
          <w:kern w:val="0"/>
          <w:szCs w:val="18"/>
        </w:rPr>
        <w:t>年</w:t>
      </w:r>
      <w:r w:rsidR="00433E24">
        <w:rPr>
          <w:rFonts w:hint="eastAsia"/>
        </w:rPr>
        <w:t>，</w:t>
      </w:r>
      <w:r w:rsidRPr="00B123A1">
        <w:rPr>
          <w:rFonts w:eastAsia="Times New Roman" w:cs="Times New Roman"/>
          <w:kern w:val="0"/>
          <w:szCs w:val="18"/>
        </w:rPr>
        <w:t>Tan, S</w:t>
      </w:r>
      <w:r w:rsidRPr="00B123A1">
        <w:rPr>
          <w:rFonts w:hint="eastAsia"/>
        </w:rPr>
        <w:t>等</w:t>
      </w:r>
      <w:bookmarkStart w:id="53" w:name="OLE_LINK23"/>
      <w:r w:rsidRPr="00B123A1">
        <w:rPr>
          <w:rFonts w:hint="eastAsia"/>
        </w:rPr>
        <w:t>人在基于</w:t>
      </w:r>
      <w:bookmarkEnd w:id="53"/>
      <w:r w:rsidRPr="00B123A1">
        <w:rPr>
          <w:rFonts w:hint="eastAsia"/>
        </w:rPr>
        <w:t>半导体光放大器（</w:t>
      </w:r>
      <w:r w:rsidRPr="00B123A1">
        <w:rPr>
          <w:rFonts w:hint="eastAsia"/>
        </w:rPr>
        <w:t>SOA</w:t>
      </w:r>
      <w:r w:rsidRPr="00B123A1">
        <w:rPr>
          <w:rFonts w:hint="eastAsia"/>
        </w:rPr>
        <w:t>）与光学滤波器（</w:t>
      </w:r>
      <w:r w:rsidRPr="00B123A1">
        <w:rPr>
          <w:rFonts w:hint="eastAsia"/>
        </w:rPr>
        <w:t>O</w:t>
      </w:r>
      <w:r w:rsidRPr="00B123A1">
        <w:t>F</w:t>
      </w:r>
      <w:r w:rsidRPr="00B123A1">
        <w:rPr>
          <w:rFonts w:hint="eastAsia"/>
        </w:rPr>
        <w:t>）的光强度微分器上实现了特定系数</w:t>
      </w:r>
      <w:r w:rsidRPr="00B123A1">
        <w:rPr>
          <w:rFonts w:hint="eastAsia"/>
        </w:rPr>
        <w:t>k</w:t>
      </w:r>
      <w:r w:rsidRPr="00B123A1">
        <w:rPr>
          <w:rFonts w:hint="eastAsia"/>
        </w:rPr>
        <w:t>的微分方程的求解</w:t>
      </w:r>
      <w:r w:rsidRPr="00B123A1">
        <w:rPr>
          <w:rFonts w:hint="eastAsia"/>
        </w:rPr>
        <w:t>[</w:t>
      </w:r>
      <w:r w:rsidRPr="00B123A1">
        <w:t>19</w:t>
      </w:r>
      <w:r w:rsidRPr="00B123A1">
        <w:rPr>
          <w:rFonts w:hint="eastAsia"/>
        </w:rPr>
        <w:t>]</w:t>
      </w:r>
      <w:r w:rsidRPr="00B123A1">
        <w:rPr>
          <w:rFonts w:hint="eastAsia"/>
        </w:rPr>
        <w:t>；同年，该研究组又提出并实验实现了基于微环微分器的</w:t>
      </w:r>
      <w:bookmarkStart w:id="54" w:name="OLE_LINK52"/>
      <w:bookmarkStart w:id="55" w:name="OLE_LINK53"/>
      <w:r w:rsidRPr="00B123A1">
        <w:rPr>
          <w:rFonts w:hint="eastAsia"/>
        </w:rPr>
        <w:t>特定系数</w:t>
      </w:r>
      <w:r w:rsidRPr="00B123A1">
        <w:rPr>
          <w:rFonts w:hint="eastAsia"/>
        </w:rPr>
        <w:t>k</w:t>
      </w:r>
      <w:r w:rsidRPr="00B123A1">
        <w:rPr>
          <w:rFonts w:hint="eastAsia"/>
        </w:rPr>
        <w:t>的</w:t>
      </w:r>
      <w:r w:rsidRPr="00B123A1">
        <w:rPr>
          <w:rFonts w:hint="eastAsia"/>
        </w:rPr>
        <w:t>ODE</w:t>
      </w:r>
      <w:r w:rsidRPr="00B123A1">
        <w:rPr>
          <w:rFonts w:hint="eastAsia"/>
        </w:rPr>
        <w:t>系统</w:t>
      </w:r>
      <w:bookmarkEnd w:id="54"/>
      <w:bookmarkEnd w:id="55"/>
      <w:r w:rsidRPr="00B123A1">
        <w:rPr>
          <w:rFonts w:hint="eastAsia"/>
        </w:rPr>
        <w:t>[</w:t>
      </w:r>
      <w:r w:rsidRPr="00B123A1">
        <w:t>20</w:t>
      </w:r>
      <w:r w:rsidRPr="00B123A1">
        <w:rPr>
          <w:rFonts w:hint="eastAsia"/>
        </w:rPr>
        <w:t>]</w:t>
      </w:r>
      <w:r w:rsidRPr="00B123A1">
        <w:rPr>
          <w:rFonts w:hint="eastAsia"/>
        </w:rPr>
        <w:t>。</w:t>
      </w:r>
      <w:bookmarkStart w:id="56" w:name="OLE_LINK116"/>
      <w:bookmarkStart w:id="57" w:name="OLE_LINK117"/>
      <w:bookmarkEnd w:id="52"/>
      <w:r w:rsidRPr="00B123A1">
        <w:rPr>
          <w:rFonts w:hint="eastAsia"/>
        </w:rPr>
        <w:t>这些成果均是实现固定系数</w:t>
      </w:r>
      <w:r w:rsidRPr="00B123A1">
        <w:rPr>
          <w:rFonts w:hint="eastAsia"/>
        </w:rPr>
        <w:t>k</w:t>
      </w:r>
      <w:r w:rsidRPr="00B123A1">
        <w:rPr>
          <w:rFonts w:hint="eastAsia"/>
        </w:rPr>
        <w:t>的</w:t>
      </w:r>
      <w:r w:rsidRPr="00B123A1">
        <w:rPr>
          <w:rFonts w:hint="eastAsia"/>
        </w:rPr>
        <w:t>ODE</w:t>
      </w:r>
      <w:r w:rsidRPr="00B123A1">
        <w:rPr>
          <w:rFonts w:hint="eastAsia"/>
        </w:rPr>
        <w:t>求解</w:t>
      </w:r>
      <w:r w:rsidRPr="00B123A1" w:rsidDel="000F7CDE">
        <w:rPr>
          <w:rFonts w:hint="eastAsia"/>
        </w:rPr>
        <w:t>，</w:t>
      </w:r>
      <w:r w:rsidRPr="00B123A1">
        <w:rPr>
          <w:rFonts w:hint="eastAsia"/>
        </w:rPr>
        <w:t>而常系数</w:t>
      </w:r>
      <w:r w:rsidRPr="00B123A1">
        <w:t>ODE</w:t>
      </w:r>
      <w:r w:rsidRPr="00B123A1">
        <w:t>的全光</w:t>
      </w:r>
      <w:r w:rsidRPr="00B123A1">
        <w:rPr>
          <w:rFonts w:hint="eastAsia"/>
        </w:rPr>
        <w:t>求解中系数</w:t>
      </w:r>
      <w:r w:rsidRPr="00B123A1">
        <w:rPr>
          <w:rFonts w:hint="eastAsia"/>
        </w:rPr>
        <w:t>k</w:t>
      </w:r>
      <w:r w:rsidRPr="00B123A1">
        <w:rPr>
          <w:rFonts w:hint="eastAsia"/>
        </w:rPr>
        <w:t>的</w:t>
      </w:r>
      <w:r w:rsidRPr="00B123A1">
        <w:t>可</w:t>
      </w:r>
      <w:r w:rsidRPr="00B123A1">
        <w:rPr>
          <w:rFonts w:hint="eastAsia"/>
        </w:rPr>
        <w:t>调谐</w:t>
      </w:r>
      <w:r w:rsidRPr="00B123A1">
        <w:t>性是重要</w:t>
      </w:r>
      <w:r w:rsidRPr="00B123A1">
        <w:rPr>
          <w:rFonts w:hint="eastAsia"/>
        </w:rPr>
        <w:t>特征</w:t>
      </w:r>
      <w:r w:rsidRPr="00B123A1">
        <w:t>之一</w:t>
      </w:r>
      <w:r w:rsidRPr="00B123A1">
        <w:rPr>
          <w:rFonts w:hint="eastAsia"/>
        </w:rPr>
        <w:t>，不同的系数代表了不同的</w:t>
      </w:r>
      <w:r w:rsidRPr="00B123A1">
        <w:t>ODE</w:t>
      </w:r>
      <w:r w:rsidRPr="00B123A1">
        <w:t>系统</w:t>
      </w:r>
      <w:r w:rsidRPr="00B123A1">
        <w:rPr>
          <w:rFonts w:hint="eastAsia"/>
        </w:rPr>
        <w:t>，因此，研究系数可调的微分方程</w:t>
      </w:r>
      <w:r w:rsidRPr="00B123A1">
        <w:t>全光</w:t>
      </w:r>
      <w:r w:rsidRPr="00B123A1">
        <w:rPr>
          <w:rFonts w:hint="eastAsia"/>
        </w:rPr>
        <w:t>求解方法有重要意义。</w:t>
      </w:r>
      <w:bookmarkStart w:id="58" w:name="OLE_LINK78"/>
      <w:bookmarkStart w:id="59" w:name="OLE_LINK79"/>
      <w:bookmarkStart w:id="60" w:name="OLE_LINK123"/>
      <w:bookmarkStart w:id="61" w:name="OLE_LINK124"/>
      <w:bookmarkEnd w:id="56"/>
      <w:bookmarkEnd w:id="57"/>
    </w:p>
    <w:p w:rsidR="008F2D4E" w:rsidRPr="00B123A1" w:rsidRDefault="008F2D4E" w:rsidP="008F2D4E">
      <w:pPr>
        <w:ind w:firstLine="420"/>
      </w:pPr>
      <w:r w:rsidRPr="00B123A1">
        <w:rPr>
          <w:rFonts w:hint="eastAsia"/>
        </w:rPr>
        <w:t>2014</w:t>
      </w:r>
      <w:r w:rsidRPr="00B123A1">
        <w:rPr>
          <w:rFonts w:hint="eastAsia"/>
        </w:rPr>
        <w:t>年，</w:t>
      </w:r>
      <w:r w:rsidRPr="00B94762">
        <w:rPr>
          <w:rFonts w:eastAsia="Times New Roman" w:cs="Times New Roman"/>
          <w:kern w:val="0"/>
          <w:shd w:val="clear" w:color="auto" w:fill="FFFFFF"/>
        </w:rPr>
        <w:t>Yang T</w:t>
      </w:r>
      <w:r w:rsidRPr="00B123A1">
        <w:t xml:space="preserve"> </w:t>
      </w:r>
      <w:bookmarkStart w:id="62" w:name="OLE_LINK65"/>
      <w:bookmarkStart w:id="63" w:name="OLE_LINK66"/>
      <w:r w:rsidRPr="00B123A1">
        <w:rPr>
          <w:rFonts w:hint="eastAsia"/>
        </w:rPr>
        <w:t>等人</w:t>
      </w:r>
      <w:bookmarkEnd w:id="62"/>
      <w:bookmarkEnd w:id="63"/>
      <w:r w:rsidRPr="00B123A1">
        <w:rPr>
          <w:rFonts w:hint="eastAsia"/>
        </w:rPr>
        <w:t>在微环两侧埋入电极，通过调整偏置电压，从而实现常系数</w:t>
      </w:r>
      <w:r w:rsidRPr="00B123A1">
        <w:rPr>
          <w:rFonts w:hint="eastAsia"/>
        </w:rPr>
        <w:t>k</w:t>
      </w:r>
      <w:r w:rsidRPr="00B123A1">
        <w:rPr>
          <w:rFonts w:hint="eastAsia"/>
        </w:rPr>
        <w:t>的可调</w:t>
      </w:r>
      <w:bookmarkEnd w:id="58"/>
      <w:bookmarkEnd w:id="59"/>
      <w:r w:rsidRPr="00B123A1">
        <w:rPr>
          <w:rFonts w:hint="eastAsia"/>
        </w:rPr>
        <w:t>[</w:t>
      </w:r>
      <w:r w:rsidRPr="00B123A1">
        <w:t>21</w:t>
      </w:r>
      <w:r w:rsidRPr="00B123A1">
        <w:rPr>
          <w:rFonts w:hint="eastAsia"/>
        </w:rPr>
        <w:t>]</w:t>
      </w:r>
      <w:r w:rsidRPr="00B123A1">
        <w:rPr>
          <w:rFonts w:hint="eastAsia"/>
        </w:rPr>
        <w:t>。由于光电效应的响应时间较长，该方案限制了常系数</w:t>
      </w:r>
      <w:r w:rsidRPr="00B123A1">
        <w:rPr>
          <w:rFonts w:hint="eastAsia"/>
        </w:rPr>
        <w:t xml:space="preserve">k </w:t>
      </w:r>
      <w:r w:rsidRPr="00B123A1">
        <w:rPr>
          <w:rFonts w:hint="eastAsia"/>
        </w:rPr>
        <w:t>的调节速度</w:t>
      </w:r>
      <w:r w:rsidRPr="00B123A1">
        <w:rPr>
          <w:rFonts w:hint="eastAsia"/>
          <w:sz w:val="22"/>
        </w:rPr>
        <w:t>。</w:t>
      </w:r>
      <w:bookmarkStart w:id="64" w:name="OLE_LINK137"/>
      <w:bookmarkStart w:id="65" w:name="OLE_LINK138"/>
      <w:bookmarkStart w:id="66" w:name="OLE_LINK139"/>
      <w:bookmarkEnd w:id="60"/>
      <w:bookmarkEnd w:id="61"/>
      <w:r w:rsidRPr="00B94762">
        <w:rPr>
          <w:rFonts w:hint="eastAsia"/>
        </w:rPr>
        <w:t>2016</w:t>
      </w:r>
      <w:r w:rsidRPr="00B94762">
        <w:rPr>
          <w:rFonts w:hint="eastAsia"/>
        </w:rPr>
        <w:t>年，</w:t>
      </w:r>
      <w:r w:rsidR="00B94762">
        <w:t>Li M</w:t>
      </w:r>
      <w:r w:rsidRPr="00B94762">
        <w:rPr>
          <w:rFonts w:hint="eastAsia"/>
        </w:rPr>
        <w:t>等人</w:t>
      </w:r>
      <w:r w:rsidRPr="00B123A1">
        <w:rPr>
          <w:rFonts w:hint="eastAsia"/>
        </w:rPr>
        <w:t>提出基于</w:t>
      </w:r>
      <w:r w:rsidRPr="00B123A1">
        <w:rPr>
          <w:rFonts w:hint="eastAsia"/>
        </w:rPr>
        <w:t>SOA</w:t>
      </w:r>
      <w:r w:rsidRPr="00B123A1">
        <w:rPr>
          <w:rFonts w:hint="eastAsia"/>
        </w:rPr>
        <w:t>与</w:t>
      </w:r>
      <w:r w:rsidRPr="00B123A1">
        <w:rPr>
          <w:rFonts w:hint="eastAsia"/>
        </w:rPr>
        <w:t>O</w:t>
      </w:r>
      <w:r w:rsidRPr="00B123A1">
        <w:t>F</w:t>
      </w:r>
      <w:r w:rsidRPr="00B123A1">
        <w:rPr>
          <w:rFonts w:hint="eastAsia"/>
        </w:rPr>
        <w:t>的常系数可调的一阶线性微分方程求解方案，通过改变输入</w:t>
      </w:r>
      <w:r w:rsidRPr="00B123A1">
        <w:rPr>
          <w:rFonts w:hint="eastAsia"/>
        </w:rPr>
        <w:t>SOA</w:t>
      </w:r>
      <w:r w:rsidRPr="00B123A1">
        <w:rPr>
          <w:rFonts w:hint="eastAsia"/>
        </w:rPr>
        <w:t>中的电流大小，实现常系数</w:t>
      </w:r>
      <w:r w:rsidRPr="00B123A1">
        <w:rPr>
          <w:rFonts w:hint="eastAsia"/>
        </w:rPr>
        <w:t>k</w:t>
      </w:r>
      <w:r w:rsidRPr="00B123A1">
        <w:rPr>
          <w:rFonts w:hint="eastAsia"/>
        </w:rPr>
        <w:t>的调节</w:t>
      </w:r>
      <w:r w:rsidRPr="00B123A1">
        <w:rPr>
          <w:rFonts w:hint="eastAsia"/>
        </w:rPr>
        <w:t>[</w:t>
      </w:r>
      <w:r w:rsidRPr="00B123A1">
        <w:t>22</w:t>
      </w:r>
      <w:r w:rsidRPr="00B123A1">
        <w:rPr>
          <w:rFonts w:hint="eastAsia"/>
        </w:rPr>
        <w:t>]</w:t>
      </w:r>
      <w:r w:rsidRPr="00B123A1">
        <w:rPr>
          <w:rFonts w:hint="eastAsia"/>
        </w:rPr>
        <w:t>，但是该方案不利于器件的集成，且</w:t>
      </w:r>
      <w:r w:rsidRPr="00B123A1">
        <w:rPr>
          <w:rFonts w:hint="eastAsia"/>
        </w:rPr>
        <w:t>k</w:t>
      </w:r>
      <w:r w:rsidRPr="00B123A1">
        <w:rPr>
          <w:rFonts w:hint="eastAsia"/>
        </w:rPr>
        <w:t>的调节范围有限。</w:t>
      </w:r>
      <w:bookmarkStart w:id="67" w:name="OLE_LINK151"/>
      <w:bookmarkStart w:id="68" w:name="OLE_LINK152"/>
      <w:bookmarkEnd w:id="64"/>
      <w:bookmarkEnd w:id="65"/>
      <w:bookmarkEnd w:id="66"/>
      <w:r w:rsidRPr="00B123A1">
        <w:rPr>
          <w:rFonts w:hint="eastAsia"/>
        </w:rPr>
        <w:t>总的来说，常系数可调微分方程的全光求解目前仍处于探索阶段，</w:t>
      </w:r>
      <w:bookmarkStart w:id="69" w:name="OLE_LINK156"/>
      <w:bookmarkStart w:id="70" w:name="OLE_LINK157"/>
      <w:r w:rsidRPr="00B123A1">
        <w:rPr>
          <w:rFonts w:hint="eastAsia"/>
        </w:rPr>
        <w:t>尚需要电控辅助实现系数可调</w:t>
      </w:r>
      <w:bookmarkEnd w:id="69"/>
      <w:bookmarkEnd w:id="70"/>
      <w:r w:rsidRPr="00B123A1">
        <w:rPr>
          <w:rFonts w:hint="eastAsia"/>
        </w:rPr>
        <w:t>。光控可调的全光微分方程求解器不仅能够灵活调节微分方程系数，还可提高调节速度，因此具有很好的研究意义。</w:t>
      </w:r>
      <w:bookmarkEnd w:id="46"/>
      <w:bookmarkEnd w:id="47"/>
      <w:bookmarkEnd w:id="67"/>
      <w:bookmarkEnd w:id="68"/>
    </w:p>
    <w:p w:rsidR="008F2D4E" w:rsidRPr="00B123A1" w:rsidRDefault="008F2D4E" w:rsidP="008C68BA">
      <w:pPr>
        <w:ind w:firstLine="420"/>
        <w:rPr>
          <w:rFonts w:cs="Times New Roman"/>
        </w:rPr>
      </w:pPr>
      <w:r w:rsidRPr="00B123A1">
        <w:rPr>
          <w:rFonts w:hint="eastAsia"/>
        </w:rPr>
        <w:t>目前，广泛研究并报道的微分方程的全光求解的方案主要有两类</w:t>
      </w:r>
      <w:r w:rsidRPr="00B123A1">
        <w:rPr>
          <w:rFonts w:cs="Times New Roman" w:hint="eastAsia"/>
        </w:rPr>
        <w:t>：</w:t>
      </w:r>
      <w:r w:rsidRPr="00B123A1">
        <w:rPr>
          <w:rFonts w:hint="eastAsia"/>
        </w:rPr>
        <w:t>基于全光反馈的微分方程求解方案和基于器件的传输函数设计的求解方案，下面将对上述两种方案进行介绍。</w:t>
      </w:r>
      <w:r w:rsidRPr="00B123A1">
        <w:rPr>
          <w:rFonts w:cs="Times New Roman"/>
        </w:rPr>
        <w:t xml:space="preserve"> </w:t>
      </w:r>
    </w:p>
    <w:p w:rsidR="008F2D4E" w:rsidRPr="00B123A1" w:rsidRDefault="008F2D4E" w:rsidP="008F2D4E">
      <w:pPr>
        <w:rPr>
          <w:rFonts w:cs="Times New Roman"/>
        </w:rPr>
      </w:pPr>
    </w:p>
    <w:p w:rsidR="008F2D4E" w:rsidRPr="000D7879" w:rsidRDefault="008F2D4E" w:rsidP="008F2D4E">
      <w:pPr>
        <w:pStyle w:val="a3"/>
        <w:numPr>
          <w:ilvl w:val="0"/>
          <w:numId w:val="4"/>
        </w:numPr>
        <w:ind w:firstLineChars="0"/>
        <w:rPr>
          <w:rFonts w:cs="Times New Roman"/>
        </w:rPr>
      </w:pPr>
      <w:r w:rsidRPr="000D7879">
        <w:rPr>
          <w:rFonts w:hint="eastAsia"/>
        </w:rPr>
        <w:t>基于反馈的微分方程的全光求解方案</w:t>
      </w:r>
      <w:r w:rsidRPr="000D7879">
        <w:rPr>
          <w:rFonts w:cs="Times New Roman"/>
        </w:rPr>
        <w:t xml:space="preserve"> </w:t>
      </w:r>
    </w:p>
    <w:p w:rsidR="008F2D4E" w:rsidRPr="00B123A1" w:rsidRDefault="008F2D4E" w:rsidP="008F2D4E">
      <w:pPr>
        <w:pStyle w:val="a3"/>
        <w:spacing w:line="240" w:lineRule="auto"/>
        <w:ind w:left="780" w:firstLineChars="0" w:firstLine="0"/>
        <w:jc w:val="center"/>
        <w:rPr>
          <w:rFonts w:cs="Times New Roman"/>
          <w:b/>
        </w:rPr>
      </w:pPr>
      <w:r w:rsidRPr="00B123A1">
        <w:rPr>
          <w:rFonts w:cs="Times New Roman"/>
          <w:b/>
          <w:noProof/>
        </w:rPr>
        <w:lastRenderedPageBreak/>
        <w:drawing>
          <wp:inline distT="0" distB="0" distL="0" distR="0" wp14:anchorId="02D637A3" wp14:editId="6F2119BD">
            <wp:extent cx="4117975" cy="2324100"/>
            <wp:effectExtent l="0" t="0" r="0" b="0"/>
            <wp:docPr id="683" name="图片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duotone>
                        <a:schemeClr val="accent5">
                          <a:shade val="45000"/>
                          <a:satMod val="135000"/>
                        </a:schemeClr>
                        <a:prstClr val="white"/>
                      </a:duotone>
                      <a:extLst>
                        <a:ext uri="{BEBA8EAE-BF5A-486C-A8C5-ECC9F3942E4B}">
                          <a14:imgProps xmlns:a14="http://schemas.microsoft.com/office/drawing/2010/main">
                            <a14:imgLayer r:embed="rId25">
                              <a14:imgEffect>
                                <a14:sharpenSoften amount="50000"/>
                              </a14:imgEffect>
                            </a14:imgLayer>
                          </a14:imgProps>
                        </a:ext>
                      </a:extLst>
                    </a:blip>
                    <a:srcRect b="19291"/>
                    <a:stretch/>
                  </pic:blipFill>
                  <pic:spPr bwMode="auto">
                    <a:xfrm>
                      <a:off x="0" y="0"/>
                      <a:ext cx="4118539" cy="2324418"/>
                    </a:xfrm>
                    <a:prstGeom prst="rect">
                      <a:avLst/>
                    </a:prstGeom>
                    <a:ln>
                      <a:noFill/>
                    </a:ln>
                    <a:extLst>
                      <a:ext uri="{53640926-AAD7-44D8-BBD7-CCE9431645EC}">
                        <a14:shadowObscured xmlns:a14="http://schemas.microsoft.com/office/drawing/2010/main"/>
                      </a:ext>
                    </a:extLst>
                  </pic:spPr>
                </pic:pic>
              </a:graphicData>
            </a:graphic>
          </wp:inline>
        </w:drawing>
      </w:r>
    </w:p>
    <w:p w:rsidR="008F2D4E" w:rsidRPr="00B123A1" w:rsidRDefault="008F2D4E" w:rsidP="000D7879">
      <w:pPr>
        <w:pStyle w:val="a7"/>
      </w:pPr>
      <w:r w:rsidRPr="00B123A1">
        <w:rPr>
          <w:rFonts w:hint="eastAsia"/>
        </w:rPr>
        <w:t>图</w:t>
      </w:r>
      <w:r w:rsidRPr="00B123A1">
        <w:rPr>
          <w:rFonts w:cs="Times New Roman"/>
        </w:rPr>
        <w:t xml:space="preserve"> 1</w:t>
      </w:r>
      <w:r w:rsidR="000D7879">
        <w:rPr>
          <w:rFonts w:cs="Times New Roman"/>
        </w:rPr>
        <w:t>-</w:t>
      </w:r>
      <w:r w:rsidRPr="00B123A1">
        <w:rPr>
          <w:rFonts w:cs="Times New Roman" w:hint="eastAsia"/>
        </w:rPr>
        <w:t>7</w:t>
      </w:r>
      <w:r w:rsidRPr="00B123A1">
        <w:rPr>
          <w:rFonts w:cs="Times New Roman"/>
        </w:rPr>
        <w:t xml:space="preserve"> </w:t>
      </w:r>
      <w:r w:rsidRPr="00B123A1">
        <w:rPr>
          <w:rFonts w:hint="eastAsia"/>
        </w:rPr>
        <w:t>基于反馈的微分方程求</w:t>
      </w:r>
      <w:bookmarkStart w:id="71" w:name="OLE_LINK8"/>
      <w:bookmarkStart w:id="72" w:name="OLE_LINK9"/>
      <w:r w:rsidRPr="00B123A1">
        <w:rPr>
          <w:rFonts w:hint="eastAsia"/>
        </w:rPr>
        <w:t>解</w:t>
      </w:r>
      <w:r w:rsidR="008E2854">
        <w:rPr>
          <w:rFonts w:hint="eastAsia"/>
        </w:rPr>
        <w:t>方案</w:t>
      </w:r>
      <w:r w:rsidRPr="00B123A1">
        <w:rPr>
          <w:rFonts w:cs="Times New Roman"/>
        </w:rPr>
        <w:t>:</w:t>
      </w:r>
      <w:bookmarkEnd w:id="71"/>
      <w:bookmarkEnd w:id="72"/>
      <w:r w:rsidRPr="00B123A1">
        <w:rPr>
          <w:rFonts w:cs="Times New Roman"/>
        </w:rPr>
        <w:t xml:space="preserve">(a) </w:t>
      </w:r>
      <w:r w:rsidRPr="00B123A1">
        <w:rPr>
          <w:rFonts w:hint="eastAsia"/>
        </w:rPr>
        <w:t>基于积分器的反馈环路</w:t>
      </w:r>
      <w:r w:rsidRPr="00B123A1">
        <w:rPr>
          <w:rFonts w:cs="Times New Roman"/>
        </w:rPr>
        <w:t xml:space="preserve">; (b) </w:t>
      </w:r>
      <w:r w:rsidRPr="00B123A1">
        <w:rPr>
          <w:rFonts w:hint="eastAsia"/>
        </w:rPr>
        <w:t>基于微分器的反馈环路</w:t>
      </w:r>
    </w:p>
    <w:p w:rsidR="008F2D4E" w:rsidRPr="00B123A1" w:rsidRDefault="008F2D4E" w:rsidP="008F2D4E">
      <w:pPr>
        <w:jc w:val="center"/>
        <w:rPr>
          <w:sz w:val="18"/>
          <w:szCs w:val="18"/>
        </w:rPr>
      </w:pPr>
    </w:p>
    <w:p w:rsidR="008F2D4E" w:rsidRDefault="008E2854" w:rsidP="008E2854">
      <w:pPr>
        <w:spacing w:line="360" w:lineRule="auto"/>
        <w:ind w:firstLine="420"/>
        <w:rPr>
          <w:rFonts w:cs="Times New Roman"/>
        </w:rPr>
      </w:pPr>
      <w:r w:rsidRPr="000D7879">
        <w:rPr>
          <w:rFonts w:hint="eastAsia"/>
        </w:rPr>
        <w:t>基于反馈的微分方程的全光求解方案</w:t>
      </w:r>
      <w:r w:rsidR="008F2D4E" w:rsidRPr="00B123A1">
        <w:rPr>
          <w:rFonts w:cs="Times New Roman" w:hint="eastAsia"/>
        </w:rPr>
        <w:t>是基于信号处理领域对微分方程的求解过程设计的，对于最简单的一阶常系数微分方程</w:t>
      </w:r>
      <w:r w:rsidR="000D7879">
        <w:rPr>
          <w:rFonts w:cs="Times New Roman" w:hint="eastAsia"/>
        </w:rPr>
        <w:t>：</w:t>
      </w:r>
    </w:p>
    <w:p w:rsidR="00EF1C4A" w:rsidRPr="00EF1C4A" w:rsidRDefault="000720CB" w:rsidP="003964D9">
      <w:pPr>
        <w:spacing w:line="360" w:lineRule="auto"/>
        <w:rPr>
          <w:rFonts w:cs="Times New Roman"/>
        </w:rPr>
      </w:pPr>
      <m:oMathPara>
        <m:oMath>
          <m:eqArr>
            <m:eqArrPr>
              <m:maxDist m:val="1"/>
              <m:ctrlPr>
                <w:rPr>
                  <w:rFonts w:ascii="Cambria Math" w:hAnsi="Cambria Math" w:cs="Times New Roman"/>
                </w:rPr>
              </m:ctrlPr>
            </m:eqArrPr>
            <m:e>
              <m:f>
                <m:fPr>
                  <m:ctrlPr>
                    <w:rPr>
                      <w:rFonts w:ascii="Cambria Math" w:hAnsi="Cambria Math" w:cs="Times New Roman"/>
                      <w:i/>
                    </w:rPr>
                  </m:ctrlPr>
                </m:fPr>
                <m:num>
                  <m:r>
                    <w:rPr>
                      <w:rFonts w:ascii="Cambria Math" w:hAnsi="Cambria Math" w:cs="Times New Roman"/>
                    </w:rPr>
                    <m:t>dy</m:t>
                  </m:r>
                  <m:d>
                    <m:dPr>
                      <m:ctrlPr>
                        <w:rPr>
                          <w:rFonts w:ascii="Cambria Math" w:hAnsi="Cambria Math" w:cs="Times New Roman"/>
                          <w:i/>
                        </w:rPr>
                      </m:ctrlPr>
                    </m:dPr>
                    <m:e>
                      <m:r>
                        <w:rPr>
                          <w:rFonts w:ascii="Cambria Math" w:hAnsi="Cambria Math" w:cs="Times New Roman"/>
                        </w:rPr>
                        <m:t>t</m:t>
                      </m:r>
                    </m:e>
                  </m:d>
                </m:num>
                <m:den>
                  <m:r>
                    <w:rPr>
                      <w:rFonts w:ascii="Cambria Math" w:hAnsi="Cambria Math" w:cs="Times New Roman"/>
                    </w:rPr>
                    <m:t>dt</m:t>
                  </m:r>
                </m:den>
              </m:f>
              <m:r>
                <w:rPr>
                  <w:rFonts w:ascii="Cambria Math" w:hAnsi="Cambria Math" w:cs="Times New Roman"/>
                </w:rPr>
                <m:t>+ky</m:t>
              </m:r>
              <m:d>
                <m:dPr>
                  <m:ctrlPr>
                    <w:rPr>
                      <w:rFonts w:ascii="Cambria Math" w:hAnsi="Cambria Math" w:cs="Times New Roman"/>
                      <w:i/>
                    </w:rPr>
                  </m:ctrlPr>
                </m:dPr>
                <m:e>
                  <m:r>
                    <w:rPr>
                      <w:rFonts w:ascii="Cambria Math" w:hAnsi="Cambria Math" w:cs="Times New Roman"/>
                    </w:rPr>
                    <m:t>t</m:t>
                  </m:r>
                </m:e>
              </m:d>
              <m:r>
                <w:rPr>
                  <w:rFonts w:ascii="Cambria Math" w:hAnsi="Cambria Math" w:cs="Times New Roman"/>
                </w:rPr>
                <m:t>=x</m:t>
              </m:r>
              <m:d>
                <m:dPr>
                  <m:ctrlPr>
                    <w:rPr>
                      <w:rFonts w:ascii="Cambria Math" w:hAnsi="Cambria Math" w:cs="Times New Roman"/>
                      <w:i/>
                    </w:rPr>
                  </m:ctrlPr>
                </m:dPr>
                <m:e>
                  <m:r>
                    <w:rPr>
                      <w:rFonts w:ascii="Cambria Math" w:hAnsi="Cambria Math" w:cs="Times New Roman"/>
                    </w:rPr>
                    <m:t>t</m:t>
                  </m:r>
                </m:e>
              </m:d>
              <m:r>
                <w:rPr>
                  <w:rFonts w:ascii="Cambria Math" w:hAnsi="Cambria Math" w:cs="Times New Roman"/>
                </w:rPr>
                <m:t>#</m:t>
              </m:r>
              <m:d>
                <m:dPr>
                  <m:ctrlPr>
                    <w:rPr>
                      <w:rFonts w:ascii="Cambria Math" w:hAnsi="Cambria Math" w:cs="Times New Roman"/>
                    </w:rPr>
                  </m:ctrlPr>
                </m:dPr>
                <m:e>
                  <m:r>
                    <m:rPr>
                      <m:sty m:val="p"/>
                    </m:rPr>
                    <w:rPr>
                      <w:rFonts w:ascii="Cambria Math" w:hAnsi="Cambria Math" w:cs="Times New Roman"/>
                    </w:rPr>
                    <m:t>1.1</m:t>
                  </m:r>
                </m:e>
              </m:d>
              <m:ctrlPr>
                <w:rPr>
                  <w:rFonts w:ascii="Cambria Math" w:hAnsi="Cambria Math" w:cs="Times New Roman"/>
                  <w:i/>
                </w:rPr>
              </m:ctrlPr>
            </m:e>
          </m:eqArr>
        </m:oMath>
      </m:oMathPara>
    </w:p>
    <w:p w:rsidR="008F2D4E" w:rsidRPr="00B123A1" w:rsidRDefault="008F2D4E" w:rsidP="008F2D4E">
      <w:pPr>
        <w:spacing w:line="240" w:lineRule="auto"/>
        <w:jc w:val="center"/>
        <w:rPr>
          <w:rFonts w:cs="Times New Roman"/>
        </w:rPr>
      </w:pPr>
    </w:p>
    <w:p w:rsidR="008F2D4E" w:rsidRDefault="008F2D4E" w:rsidP="008F2D4E">
      <w:pPr>
        <w:rPr>
          <w:rFonts w:cs="Times New Roman"/>
        </w:rPr>
      </w:pPr>
      <w:r w:rsidRPr="00B123A1">
        <w:rPr>
          <w:rFonts w:hint="eastAsia"/>
        </w:rPr>
        <w:t>其中</w:t>
      </w:r>
      <m:oMath>
        <m:r>
          <w:rPr>
            <w:rFonts w:ascii="Cambria Math" w:hAnsi="Cambria Math" w:cs="Times New Roman"/>
          </w:rPr>
          <m:t>x</m:t>
        </m:r>
        <m:d>
          <m:dPr>
            <m:ctrlPr>
              <w:rPr>
                <w:rFonts w:ascii="Cambria Math" w:hAnsi="Cambria Math" w:cs="Times New Roman"/>
                <w:i/>
              </w:rPr>
            </m:ctrlPr>
          </m:dPr>
          <m:e>
            <m:r>
              <w:rPr>
                <w:rFonts w:ascii="Cambria Math" w:hAnsi="Cambria Math" w:cs="Times New Roman"/>
              </w:rPr>
              <m:t>t</m:t>
            </m:r>
          </m:e>
        </m:d>
      </m:oMath>
      <w:r w:rsidRPr="00B123A1">
        <w:rPr>
          <w:rFonts w:cs="Times New Roman" w:hint="eastAsia"/>
        </w:rPr>
        <w:t>为</w:t>
      </w:r>
      <w:r w:rsidRPr="00B123A1">
        <w:rPr>
          <w:rFonts w:hint="eastAsia"/>
        </w:rPr>
        <w:t>输入信号</w:t>
      </w:r>
      <w:r w:rsidRPr="00B123A1">
        <w:rPr>
          <w:rFonts w:cs="Times New Roman" w:hint="eastAsia"/>
        </w:rPr>
        <w:t>，</w:t>
      </w:r>
      <m:oMath>
        <m:r>
          <w:rPr>
            <w:rFonts w:ascii="Cambria Math" w:hAnsi="Cambria Math" w:cs="Times New Roman"/>
          </w:rPr>
          <m:t>y</m:t>
        </m:r>
        <m:d>
          <m:dPr>
            <m:ctrlPr>
              <w:rPr>
                <w:rFonts w:ascii="Cambria Math" w:hAnsi="Cambria Math" w:cs="Times New Roman"/>
                <w:i/>
              </w:rPr>
            </m:ctrlPr>
          </m:dPr>
          <m:e>
            <m:r>
              <w:rPr>
                <w:rFonts w:ascii="Cambria Math" w:hAnsi="Cambria Math" w:cs="Times New Roman"/>
              </w:rPr>
              <m:t>t</m:t>
            </m:r>
          </m:e>
        </m:d>
      </m:oMath>
      <w:r w:rsidRPr="00B123A1">
        <w:rPr>
          <w:rFonts w:cs="Times New Roman" w:hint="eastAsia"/>
        </w:rPr>
        <w:t>为</w:t>
      </w:r>
      <w:r w:rsidRPr="00B123A1">
        <w:rPr>
          <w:rFonts w:hint="eastAsia"/>
        </w:rPr>
        <w:t>输出信号，也就是方程的解</w:t>
      </w:r>
      <w:r w:rsidR="00EF1C4A">
        <w:rPr>
          <w:rFonts w:hint="eastAsia"/>
        </w:rPr>
        <w:t>；</w:t>
      </w:r>
      <w:r w:rsidRPr="00B123A1">
        <w:rPr>
          <w:rFonts w:hint="eastAsia"/>
        </w:rPr>
        <w:t>系数</w:t>
      </w:r>
      <w:r w:rsidRPr="00EF1C4A">
        <w:rPr>
          <w:rFonts w:cs="Times New Roman"/>
          <w:i/>
        </w:rPr>
        <w:t>k</w:t>
      </w:r>
      <w:r w:rsidRPr="00B123A1">
        <w:rPr>
          <w:rFonts w:cs="Times New Roman" w:hint="eastAsia"/>
        </w:rPr>
        <w:t>表示常系数，</w:t>
      </w:r>
      <w:r w:rsidRPr="00B123A1">
        <w:rPr>
          <w:rFonts w:hint="eastAsia"/>
        </w:rPr>
        <w:t>不同的</w:t>
      </w:r>
      <w:r w:rsidRPr="00EF1C4A">
        <w:rPr>
          <w:rFonts w:hint="eastAsia"/>
          <w:i/>
        </w:rPr>
        <w:t>k</w:t>
      </w:r>
      <w:r w:rsidRPr="00B123A1">
        <w:rPr>
          <w:rFonts w:hint="eastAsia"/>
        </w:rPr>
        <w:t>代表不同的微分方程，</w:t>
      </w:r>
      <w:r w:rsidRPr="00EF1C4A">
        <w:rPr>
          <w:rFonts w:hint="eastAsia"/>
          <w:i/>
        </w:rPr>
        <w:t>k</w:t>
      </w:r>
      <w:r w:rsidRPr="00B123A1">
        <w:rPr>
          <w:rFonts w:hint="eastAsia"/>
        </w:rPr>
        <w:t>可以取任意正实数。该方案的求解运算系统构成如图</w:t>
      </w:r>
      <w:r w:rsidRPr="00B123A1">
        <w:rPr>
          <w:rFonts w:cs="Times New Roman"/>
        </w:rPr>
        <w:t xml:space="preserve"> 1</w:t>
      </w:r>
      <w:r w:rsidR="00EF1C4A">
        <w:rPr>
          <w:rFonts w:cs="Times New Roman" w:hint="eastAsia"/>
        </w:rPr>
        <w:t>-</w:t>
      </w:r>
      <w:r w:rsidRPr="00B123A1">
        <w:rPr>
          <w:rFonts w:cs="Times New Roman"/>
        </w:rPr>
        <w:t xml:space="preserve">7 </w:t>
      </w:r>
      <w:r w:rsidRPr="00B123A1">
        <w:rPr>
          <w:rFonts w:hint="eastAsia"/>
        </w:rPr>
        <w:t>所示</w:t>
      </w:r>
      <w:r w:rsidRPr="00B123A1">
        <w:rPr>
          <w:rFonts w:cs="Times New Roman"/>
        </w:rPr>
        <w:t>[33]</w:t>
      </w:r>
      <w:r w:rsidRPr="00B123A1">
        <w:rPr>
          <w:rFonts w:cs="Times New Roman" w:hint="eastAsia"/>
        </w:rPr>
        <w:t>：核心器件为一个全光微分器或者全光积分器，从输出端到输入端引入一个全光反馈回路</w:t>
      </w:r>
      <w:r w:rsidRPr="00B123A1">
        <w:rPr>
          <w:rFonts w:hint="eastAsia"/>
        </w:rPr>
        <w:t>。求解微分方程的物理过程并不复杂：输入光在环路中到达输出端时，一部分光经过反馈回路回到输入端</w:t>
      </w:r>
      <w:r w:rsidR="00EE79E1">
        <w:rPr>
          <w:rFonts w:hint="eastAsia"/>
        </w:rPr>
        <w:t>，</w:t>
      </w:r>
      <w:r w:rsidRPr="00B123A1">
        <w:rPr>
          <w:rFonts w:hint="eastAsia"/>
        </w:rPr>
        <w:t>不断的循环传输，最终微分方程的解就是达到稳定时的输出。</w:t>
      </w:r>
    </w:p>
    <w:p w:rsidR="008F2D4E" w:rsidRPr="00370D28" w:rsidRDefault="0006332C" w:rsidP="00370D28">
      <w:pPr>
        <w:ind w:firstLine="420"/>
      </w:pPr>
      <w:r>
        <w:rPr>
          <w:rFonts w:cs="Times New Roman" w:hint="eastAsia"/>
        </w:rPr>
        <w:t>全光微分器或者全光积分器能够实现光在循环传输过程中</w:t>
      </w:r>
      <w:r w:rsidR="00E370CA">
        <w:rPr>
          <w:rFonts w:cs="Times New Roman" w:hint="eastAsia"/>
        </w:rPr>
        <w:t>对光信号反复的微分或者积分运算，因此</w:t>
      </w:r>
      <w:r w:rsidR="00370D28">
        <w:rPr>
          <w:rFonts w:cs="Times New Roman" w:hint="eastAsia"/>
        </w:rPr>
        <w:t>，选择不同的积分器或者微分器对应着不同的输出效果</w:t>
      </w:r>
      <w:r w:rsidR="008F2D4E" w:rsidRPr="00B123A1">
        <w:rPr>
          <w:rFonts w:hint="eastAsia"/>
        </w:rPr>
        <w:t>。</w:t>
      </w:r>
      <w:r w:rsidR="008F2D4E" w:rsidRPr="00B123A1">
        <w:rPr>
          <w:rFonts w:hint="eastAsia"/>
        </w:rPr>
        <w:t>2012</w:t>
      </w:r>
      <w:r w:rsidR="008F2D4E" w:rsidRPr="00B123A1">
        <w:rPr>
          <w:rFonts w:hint="eastAsia"/>
        </w:rPr>
        <w:t>年，上海交通大学的</w:t>
      </w:r>
      <w:r w:rsidR="008F2D4E" w:rsidRPr="00B123A1">
        <w:rPr>
          <w:rFonts w:cs="Times New Roman"/>
        </w:rPr>
        <w:t>Liyang Lu</w:t>
      </w:r>
      <w:r w:rsidR="008F2D4E" w:rsidRPr="00B123A1">
        <w:rPr>
          <w:rFonts w:hint="eastAsia"/>
        </w:rPr>
        <w:t>等人完成了基于微环谐振器的微分方程的全光求解运算系统的模拟工作</w:t>
      </w:r>
      <w:r w:rsidR="008F2D4E" w:rsidRPr="00B123A1">
        <w:rPr>
          <w:rFonts w:cs="Times New Roman"/>
        </w:rPr>
        <w:t>[ 34]</w:t>
      </w:r>
      <w:r w:rsidR="008F2D4E" w:rsidRPr="00B123A1">
        <w:rPr>
          <w:rFonts w:hint="eastAsia"/>
        </w:rPr>
        <w:t>，他们</w:t>
      </w:r>
      <w:r w:rsidR="00EE79E1">
        <w:rPr>
          <w:rFonts w:hint="eastAsia"/>
        </w:rPr>
        <w:t>以严格耦合状态下的全光微分器作为反馈回路，实现了对特定微分方程</w:t>
      </w:r>
      <w:r w:rsidR="00C25434">
        <w:rPr>
          <w:rFonts w:hint="eastAsia"/>
        </w:rPr>
        <w:t xml:space="preserve"> </w:t>
      </w:r>
      <m:oMath>
        <m:f>
          <m:fPr>
            <m:type m:val="lin"/>
            <m:ctrlPr>
              <w:rPr>
                <w:rFonts w:ascii="Cambria Math" w:hAnsi="Cambria Math" w:cs="Times New Roman"/>
                <w:i/>
              </w:rPr>
            </m:ctrlPr>
          </m:fPr>
          <m:num>
            <m:r>
              <w:rPr>
                <w:rFonts w:ascii="Cambria Math" w:hAnsi="Cambria Math" w:cs="Times New Roman"/>
              </w:rPr>
              <m:t>dy</m:t>
            </m:r>
            <m:d>
              <m:dPr>
                <m:ctrlPr>
                  <w:rPr>
                    <w:rFonts w:ascii="Cambria Math" w:hAnsi="Cambria Math" w:cs="Times New Roman"/>
                    <w:i/>
                  </w:rPr>
                </m:ctrlPr>
              </m:dPr>
              <m:e>
                <m:r>
                  <w:rPr>
                    <w:rFonts w:ascii="Cambria Math" w:hAnsi="Cambria Math" w:cs="Times New Roman"/>
                  </w:rPr>
                  <m:t>t</m:t>
                </m:r>
              </m:e>
            </m:d>
          </m:num>
          <m:den>
            <m:r>
              <w:rPr>
                <w:rFonts w:ascii="Cambria Math" w:hAnsi="Cambria Math" w:cs="Times New Roman"/>
              </w:rPr>
              <m:t>dt</m:t>
            </m:r>
          </m:den>
        </m:f>
        <m:r>
          <w:rPr>
            <w:rFonts w:ascii="Cambria Math" w:hAnsi="Cambria Math" w:cs="Times New Roman"/>
          </w:rPr>
          <m:t>+2y</m:t>
        </m:r>
        <m:d>
          <m:dPr>
            <m:ctrlPr>
              <w:rPr>
                <w:rFonts w:ascii="Cambria Math" w:hAnsi="Cambria Math" w:cs="Times New Roman"/>
                <w:i/>
              </w:rPr>
            </m:ctrlPr>
          </m:dPr>
          <m:e>
            <m:r>
              <w:rPr>
                <w:rFonts w:ascii="Cambria Math" w:hAnsi="Cambria Math" w:cs="Times New Roman"/>
              </w:rPr>
              <m:t>t</m:t>
            </m:r>
          </m:e>
        </m:d>
        <m:r>
          <w:rPr>
            <w:rFonts w:ascii="Cambria Math" w:hAnsi="Cambria Math" w:cs="Times New Roman"/>
          </w:rPr>
          <m:t>=x</m:t>
        </m:r>
        <m:d>
          <m:dPr>
            <m:ctrlPr>
              <w:rPr>
                <w:rFonts w:ascii="Cambria Math" w:hAnsi="Cambria Math" w:cs="Times New Roman"/>
                <w:i/>
              </w:rPr>
            </m:ctrlPr>
          </m:dPr>
          <m:e>
            <m:r>
              <w:rPr>
                <w:rFonts w:ascii="Cambria Math" w:hAnsi="Cambria Math" w:cs="Times New Roman"/>
              </w:rPr>
              <m:t>t</m:t>
            </m:r>
          </m:e>
        </m:d>
      </m:oMath>
      <w:r w:rsidR="00C25434">
        <w:rPr>
          <w:rFonts w:hint="eastAsia"/>
        </w:rPr>
        <w:t xml:space="preserve"> </w:t>
      </w:r>
      <w:r w:rsidR="008F2D4E" w:rsidRPr="00B123A1">
        <w:rPr>
          <w:rFonts w:hint="eastAsia"/>
        </w:rPr>
        <w:t>的求解。</w:t>
      </w:r>
      <w:r w:rsidR="008F2D4E" w:rsidRPr="00B123A1">
        <w:rPr>
          <w:rFonts w:cs="Times New Roman"/>
        </w:rPr>
        <w:t>2013</w:t>
      </w:r>
      <w:r w:rsidR="008F2D4E" w:rsidRPr="00B123A1">
        <w:rPr>
          <w:rFonts w:hint="eastAsia"/>
        </w:rPr>
        <w:t>年，</w:t>
      </w:r>
      <w:r w:rsidR="008F2D4E" w:rsidRPr="00B123A1">
        <w:rPr>
          <w:rFonts w:cs="Times New Roman"/>
        </w:rPr>
        <w:t>Jiayang Wu</w:t>
      </w:r>
      <w:r w:rsidR="008F2D4E" w:rsidRPr="00B123A1">
        <w:rPr>
          <w:rFonts w:hint="eastAsia"/>
        </w:rPr>
        <w:t>等人对基于微环谐振器的微分方程的全光求解运算系统进行了实验验证</w:t>
      </w:r>
      <w:r w:rsidR="008F2D4E" w:rsidRPr="00B123A1">
        <w:rPr>
          <w:rFonts w:cs="Times New Roman"/>
        </w:rPr>
        <w:t>[35]</w:t>
      </w:r>
      <w:r w:rsidR="008F2D4E" w:rsidRPr="00B123A1">
        <w:rPr>
          <w:rFonts w:hint="eastAsia"/>
        </w:rPr>
        <w:t>，如图</w:t>
      </w:r>
      <w:r w:rsidR="00C25434">
        <w:t>1</w:t>
      </w:r>
      <w:r w:rsidR="00C25434">
        <w:rPr>
          <w:rFonts w:hint="eastAsia"/>
        </w:rPr>
        <w:t>-</w:t>
      </w:r>
      <w:r w:rsidR="008F2D4E" w:rsidRPr="00B123A1">
        <w:t>8</w:t>
      </w:r>
      <w:r w:rsidR="008F2D4E" w:rsidRPr="00B123A1">
        <w:rPr>
          <w:rFonts w:hint="eastAsia"/>
        </w:rPr>
        <w:t>为该实验方案原理示意图：利用绝缘体上硅集成微环谐振器和必要的连接波导，当输入信号为</w:t>
      </w:r>
      <w:r w:rsidR="008F2D4E" w:rsidRPr="00B123A1">
        <w:rPr>
          <w:rFonts w:cs="Times New Roman"/>
        </w:rPr>
        <w:t>5Gb/s</w:t>
      </w:r>
      <w:r w:rsidR="008F2D4E" w:rsidRPr="00B123A1">
        <w:rPr>
          <w:rFonts w:hint="eastAsia"/>
        </w:rPr>
        <w:t>的正弦信号和高斯脉冲，输出信号可近似为微分方程的求解结果，证明了该方案的可行性。</w:t>
      </w:r>
    </w:p>
    <w:p w:rsidR="008F2D4E" w:rsidRDefault="008F2D4E" w:rsidP="008F2D4E">
      <w:pPr>
        <w:spacing w:line="240" w:lineRule="auto"/>
        <w:ind w:firstLine="420"/>
        <w:jc w:val="center"/>
        <w:rPr>
          <w:rFonts w:cs="Times New Roman"/>
        </w:rPr>
      </w:pPr>
    </w:p>
    <w:p w:rsidR="00F8206D" w:rsidRPr="00B123A1" w:rsidRDefault="00F8206D" w:rsidP="008F2D4E">
      <w:pPr>
        <w:spacing w:line="240" w:lineRule="auto"/>
        <w:ind w:firstLine="420"/>
        <w:jc w:val="center"/>
        <w:rPr>
          <w:rFonts w:cs="Times New Roman"/>
        </w:rPr>
      </w:pPr>
      <w:r>
        <w:rPr>
          <w:noProof/>
        </w:rPr>
        <w:lastRenderedPageBreak/>
        <w:drawing>
          <wp:inline distT="0" distB="0" distL="0" distR="0" wp14:anchorId="242E3156" wp14:editId="5DDDA259">
            <wp:extent cx="3350318" cy="2289600"/>
            <wp:effectExtent l="0" t="0" r="2540" b="0"/>
            <wp:docPr id="909" name="图片 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350318" cy="2289600"/>
                    </a:xfrm>
                    <a:prstGeom prst="rect">
                      <a:avLst/>
                    </a:prstGeom>
                  </pic:spPr>
                </pic:pic>
              </a:graphicData>
            </a:graphic>
          </wp:inline>
        </w:drawing>
      </w:r>
    </w:p>
    <w:p w:rsidR="008F2D4E" w:rsidRDefault="008F2D4E" w:rsidP="000267AD">
      <w:pPr>
        <w:pStyle w:val="a7"/>
        <w:rPr>
          <w:rFonts w:cs="Times New Roman"/>
        </w:rPr>
      </w:pPr>
      <w:r w:rsidRPr="00B123A1">
        <w:rPr>
          <w:rFonts w:hint="eastAsia"/>
        </w:rPr>
        <w:t>图</w:t>
      </w:r>
      <w:r w:rsidRPr="00B123A1">
        <w:rPr>
          <w:rFonts w:cs="Times New Roman"/>
        </w:rPr>
        <w:t xml:space="preserve"> 1</w:t>
      </w:r>
      <w:r w:rsidR="000267AD">
        <w:rPr>
          <w:rFonts w:cs="Times New Roman" w:hint="eastAsia"/>
        </w:rPr>
        <w:t>-</w:t>
      </w:r>
      <w:r w:rsidRPr="00B123A1">
        <w:rPr>
          <w:rFonts w:cs="Times New Roman"/>
        </w:rPr>
        <w:t xml:space="preserve">8 </w:t>
      </w:r>
      <w:r w:rsidR="004D0CE5">
        <w:rPr>
          <w:rFonts w:cs="Times New Roman" w:hint="eastAsia"/>
        </w:rPr>
        <w:t>利用</w:t>
      </w:r>
      <w:r w:rsidRPr="00B123A1">
        <w:rPr>
          <w:rFonts w:hint="eastAsia"/>
        </w:rPr>
        <w:t>微环微分器的反馈环路实现微分方程求解的方案原理示意图</w:t>
      </w:r>
    </w:p>
    <w:p w:rsidR="00A34265" w:rsidRPr="00B123A1" w:rsidRDefault="00A34265" w:rsidP="000267AD">
      <w:pPr>
        <w:pStyle w:val="a7"/>
        <w:rPr>
          <w:rFonts w:cs="Times New Roman"/>
        </w:rPr>
      </w:pPr>
    </w:p>
    <w:p w:rsidR="00B075C3" w:rsidRDefault="008F2D4E" w:rsidP="008F2D4E">
      <w:pPr>
        <w:ind w:firstLine="420"/>
        <w:rPr>
          <w:rFonts w:cs="Times New Roman"/>
        </w:rPr>
      </w:pPr>
      <w:bookmarkStart w:id="73" w:name="OLE_LINK33"/>
      <w:bookmarkStart w:id="74" w:name="OLE_LINK34"/>
      <w:r w:rsidRPr="00B123A1">
        <w:rPr>
          <w:rFonts w:hint="eastAsia"/>
        </w:rPr>
        <w:t>这类方案基于微分方程的求解过程，原理比较简单</w:t>
      </w:r>
      <w:bookmarkEnd w:id="73"/>
      <w:bookmarkEnd w:id="74"/>
      <w:r w:rsidR="00A34265">
        <w:rPr>
          <w:rFonts w:hint="eastAsia"/>
        </w:rPr>
        <w:t>。该方案中最核心的器件为全光积分器或者全光微分器，</w:t>
      </w:r>
      <w:r w:rsidR="00514CFF">
        <w:rPr>
          <w:rFonts w:hint="eastAsia"/>
        </w:rPr>
        <w:t>需要根据具体要解决的实际问题，选择特定传输谱</w:t>
      </w:r>
      <w:r w:rsidR="005508FF">
        <w:rPr>
          <w:rFonts w:hint="eastAsia"/>
        </w:rPr>
        <w:t>、消光比以及符合要求的品质因数的</w:t>
      </w:r>
      <w:r w:rsidR="00E96E06">
        <w:rPr>
          <w:rFonts w:hint="eastAsia"/>
        </w:rPr>
        <w:t>积分器或者微分器。如果</w:t>
      </w:r>
      <w:r w:rsidR="0006673D">
        <w:rPr>
          <w:rFonts w:hint="eastAsia"/>
        </w:rPr>
        <w:t>参数</w:t>
      </w:r>
      <w:r w:rsidR="00E96E06">
        <w:rPr>
          <w:rFonts w:hint="eastAsia"/>
        </w:rPr>
        <w:t>选取不合理，最终的输出结果将</w:t>
      </w:r>
      <w:r w:rsidR="0006673D">
        <w:rPr>
          <w:rFonts w:hint="eastAsia"/>
        </w:rPr>
        <w:t>不满足要求</w:t>
      </w:r>
      <w:r w:rsidR="00E96E06">
        <w:rPr>
          <w:rFonts w:hint="eastAsia"/>
        </w:rPr>
        <w:t>。其次，</w:t>
      </w:r>
      <w:r w:rsidR="009A12C0">
        <w:rPr>
          <w:rFonts w:hint="eastAsia"/>
        </w:rPr>
        <w:t>该方案</w:t>
      </w:r>
      <w:r w:rsidRPr="00B123A1">
        <w:rPr>
          <w:rFonts w:hint="eastAsia"/>
        </w:rPr>
        <w:t>需要从输出端到输入端引入反馈机制，增加了系统的复杂度，方案中涉及到光的耦合以及光的分路，需要引入额外的波导辅助完成，因此在器件集成方面会有一定的局限</w:t>
      </w:r>
      <w:r w:rsidR="009A12C0">
        <w:rPr>
          <w:rFonts w:cs="Times New Roman" w:hint="eastAsia"/>
        </w:rPr>
        <w:t>，不利于器件的集成化。</w:t>
      </w:r>
    </w:p>
    <w:p w:rsidR="0018353A" w:rsidRPr="00B123A1" w:rsidRDefault="0018353A" w:rsidP="008F2D4E">
      <w:pPr>
        <w:ind w:firstLine="420"/>
        <w:rPr>
          <w:rFonts w:cs="Times New Roman"/>
        </w:rPr>
      </w:pPr>
    </w:p>
    <w:p w:rsidR="008F2D4E" w:rsidRPr="0018353A" w:rsidRDefault="008F2D4E" w:rsidP="00867146">
      <w:pPr>
        <w:pStyle w:val="a3"/>
        <w:numPr>
          <w:ilvl w:val="0"/>
          <w:numId w:val="4"/>
        </w:numPr>
        <w:spacing w:afterLines="50" w:after="163"/>
        <w:ind w:left="777" w:firstLineChars="0" w:hanging="357"/>
        <w:rPr>
          <w:rFonts w:cs="Times New Roman"/>
        </w:rPr>
      </w:pPr>
      <w:bookmarkStart w:id="75" w:name="OLE_LINK39"/>
      <w:bookmarkStart w:id="76" w:name="OLE_LINK40"/>
      <w:bookmarkStart w:id="77" w:name="OLE_LINK37"/>
      <w:bookmarkStart w:id="78" w:name="OLE_LINK38"/>
      <w:r w:rsidRPr="0018353A">
        <w:rPr>
          <w:rFonts w:hint="eastAsia"/>
        </w:rPr>
        <w:t>基于器件传输函数</w:t>
      </w:r>
      <w:bookmarkEnd w:id="75"/>
      <w:bookmarkEnd w:id="76"/>
      <w:r w:rsidRPr="0018353A">
        <w:rPr>
          <w:rFonts w:hint="eastAsia"/>
        </w:rPr>
        <w:t>设计的微分方程的全光求解方案</w:t>
      </w:r>
      <w:r w:rsidRPr="0018353A">
        <w:rPr>
          <w:rFonts w:cs="Times New Roman"/>
        </w:rPr>
        <w:t xml:space="preserve"> </w:t>
      </w:r>
    </w:p>
    <w:bookmarkEnd w:id="77"/>
    <w:bookmarkEnd w:id="78"/>
    <w:p w:rsidR="008F2D4E" w:rsidRPr="00B123A1" w:rsidRDefault="00141866" w:rsidP="008F2D4E">
      <w:pPr>
        <w:ind w:firstLine="420"/>
        <w:rPr>
          <w:rFonts w:cs="Times New Roman"/>
        </w:rPr>
      </w:pPr>
      <w:r w:rsidRPr="00B123A1">
        <w:rPr>
          <w:rFonts w:hint="eastAsia"/>
        </w:rPr>
        <w:t>这一类</w:t>
      </w:r>
      <w:r w:rsidR="008F2D4E" w:rsidRPr="00B123A1">
        <w:rPr>
          <w:rFonts w:hint="eastAsia"/>
        </w:rPr>
        <w:t>方案主要是基于器件的滤波原理，设计传输函数满足要求的光器件，</w:t>
      </w:r>
      <w:r w:rsidR="00195D32">
        <w:rPr>
          <w:rFonts w:hint="eastAsia"/>
        </w:rPr>
        <w:t>对输入信号进行滤波，</w:t>
      </w:r>
      <w:r w:rsidR="003D2585">
        <w:rPr>
          <w:rFonts w:hint="eastAsia"/>
        </w:rPr>
        <w:t>滤波之后的输出信号即满足特定的微分方程的求解结果。</w:t>
      </w:r>
      <w:r w:rsidR="008F2D4E" w:rsidRPr="00B123A1">
        <w:rPr>
          <w:rFonts w:hint="eastAsia"/>
        </w:rPr>
        <w:t>2008</w:t>
      </w:r>
      <w:r w:rsidR="008F2D4E" w:rsidRPr="00B123A1">
        <w:rPr>
          <w:rFonts w:hint="eastAsia"/>
        </w:rPr>
        <w:t>年，加拿大的</w:t>
      </w:r>
      <w:r w:rsidR="008F2D4E" w:rsidRPr="00B123A1">
        <w:t xml:space="preserve"> Radan Slavík</w:t>
      </w:r>
      <w:r w:rsidR="008F2D4E" w:rsidRPr="00B123A1">
        <w:rPr>
          <w:rFonts w:hint="eastAsia"/>
        </w:rPr>
        <w:t>等人利用在铒镱共掺杂光纤上制作有源光纤布拉格光栅（</w:t>
      </w:r>
      <w:r w:rsidR="008F2D4E" w:rsidRPr="00B123A1">
        <w:rPr>
          <w:rFonts w:hint="eastAsia"/>
        </w:rPr>
        <w:t>FBG</w:t>
      </w:r>
      <w:r w:rsidR="008F2D4E" w:rsidRPr="00B123A1">
        <w:rPr>
          <w:rFonts w:hint="eastAsia"/>
        </w:rPr>
        <w:t>）构成</w:t>
      </w:r>
      <w:r w:rsidR="008F2D4E" w:rsidRPr="00B123A1">
        <w:rPr>
          <w:rFonts w:hint="eastAsia"/>
        </w:rPr>
        <w:t>FP</w:t>
      </w:r>
      <w:r w:rsidR="008F2D4E" w:rsidRPr="00B123A1">
        <w:rPr>
          <w:rFonts w:hint="eastAsia"/>
        </w:rPr>
        <w:t>腔，信号光与泵浦光从输入端输入到有源</w:t>
      </w:r>
      <w:r w:rsidR="008F2D4E" w:rsidRPr="00B123A1">
        <w:rPr>
          <w:rFonts w:hint="eastAsia"/>
        </w:rPr>
        <w:t>FBG</w:t>
      </w:r>
      <w:r w:rsidR="008F2D4E" w:rsidRPr="00B123A1">
        <w:rPr>
          <w:rFonts w:hint="eastAsia"/>
        </w:rPr>
        <w:t>，如图</w:t>
      </w:r>
      <w:r w:rsidR="008F2D4E" w:rsidRPr="00B123A1">
        <w:rPr>
          <w:rFonts w:cs="Times New Roman"/>
        </w:rPr>
        <w:t xml:space="preserve"> 1</w:t>
      </w:r>
      <w:r w:rsidR="000267AD">
        <w:rPr>
          <w:rFonts w:cs="Times New Roman" w:hint="eastAsia"/>
        </w:rPr>
        <w:t>-</w:t>
      </w:r>
      <w:r w:rsidR="008F2D4E" w:rsidRPr="00B123A1">
        <w:rPr>
          <w:rFonts w:cs="Times New Roman" w:hint="eastAsia"/>
        </w:rPr>
        <w:t>9</w:t>
      </w:r>
      <w:r w:rsidR="008F2D4E" w:rsidRPr="00B123A1">
        <w:rPr>
          <w:rFonts w:cs="Times New Roman"/>
        </w:rPr>
        <w:t xml:space="preserve"> </w:t>
      </w:r>
      <w:r w:rsidR="008F2D4E" w:rsidRPr="00B123A1">
        <w:rPr>
          <w:rFonts w:hint="eastAsia"/>
        </w:rPr>
        <w:t>所示，其时域脉冲响应为</w:t>
      </w:r>
      <w:r w:rsidR="008F2D4E" w:rsidRPr="00B123A1">
        <w:rPr>
          <w:rFonts w:cs="Times New Roman"/>
        </w:rPr>
        <w:t>:</w:t>
      </w:r>
      <w:r w:rsidR="008F2D4E" w:rsidRPr="00B123A1">
        <w:t xml:space="preserve"> </w:t>
      </w:r>
    </w:p>
    <w:p w:rsidR="00141866" w:rsidRPr="00E851B3" w:rsidRDefault="000720CB" w:rsidP="008F2D4E">
      <w:pPr>
        <w:spacing w:line="240" w:lineRule="auto"/>
        <w:jc w:val="center"/>
        <w:rPr>
          <w:rFonts w:cs="Times New Roman"/>
          <w:lang w:val="fr-FR"/>
        </w:rPr>
      </w:pPr>
      <m:oMathPara>
        <m:oMath>
          <m:eqArr>
            <m:eqArrPr>
              <m:maxDist m:val="1"/>
              <m:ctrlPr>
                <w:rPr>
                  <w:rFonts w:ascii="Cambria Math" w:hAnsi="Cambria Math" w:cs="Times New Roman"/>
                  <w:lang w:val="fr-FR"/>
                </w:rPr>
              </m:ctrlPr>
            </m:eqArrPr>
            <m:e>
              <m:r>
                <w:rPr>
                  <w:rFonts w:ascii="Cambria Math" w:hAnsi="Cambria Math" w:cs="Times New Roman"/>
                  <w:lang w:val="fr-FR"/>
                </w:rPr>
                <m:t>h</m:t>
              </m:r>
              <m:d>
                <m:dPr>
                  <m:ctrlPr>
                    <w:rPr>
                      <w:rFonts w:ascii="Cambria Math" w:hAnsi="Cambria Math" w:cs="Times New Roman"/>
                      <w:i/>
                      <w:lang w:val="fr-FR"/>
                    </w:rPr>
                  </m:ctrlPr>
                </m:dPr>
                <m:e>
                  <m:r>
                    <w:rPr>
                      <w:rFonts w:ascii="Cambria Math" w:hAnsi="Cambria Math" w:cs="Times New Roman"/>
                      <w:lang w:val="fr-FR"/>
                    </w:rPr>
                    <m:t>t</m:t>
                  </m:r>
                </m:e>
              </m:d>
              <m:r>
                <w:rPr>
                  <w:rFonts w:ascii="Cambria Math" w:hAnsi="Cambria Math" w:cs="Times New Roman"/>
                  <w:lang w:val="fr-FR"/>
                </w:rPr>
                <m:t>=</m:t>
              </m:r>
              <w:bookmarkStart w:id="79" w:name="OLE_LINK47"/>
              <w:bookmarkStart w:id="80" w:name="OLE_LINK48"/>
              <w:bookmarkStart w:id="81" w:name="OLE_LINK49"/>
              <m:func>
                <m:funcPr>
                  <m:ctrlPr>
                    <w:rPr>
                      <w:rFonts w:ascii="Cambria Math" w:hAnsi="Cambria Math" w:cs="Times New Roman"/>
                      <w:i/>
                      <w:lang w:val="fr-FR"/>
                    </w:rPr>
                  </m:ctrlPr>
                </m:funcPr>
                <m:fName>
                  <m:r>
                    <w:rPr>
                      <w:rFonts w:ascii="Cambria Math" w:hAnsi="Cambria Math" w:cs="Times New Roman"/>
                      <w:lang w:val="fr-FR"/>
                    </w:rPr>
                    <m:t>exp</m:t>
                  </m:r>
                </m:fName>
                <m:e>
                  <m:d>
                    <m:dPr>
                      <m:ctrlPr>
                        <w:rPr>
                          <w:rFonts w:ascii="Cambria Math" w:hAnsi="Cambria Math" w:cs="Times New Roman"/>
                          <w:i/>
                          <w:lang w:val="fr-FR"/>
                        </w:rPr>
                      </m:ctrlPr>
                    </m:dPr>
                    <m:e>
                      <m:r>
                        <w:rPr>
                          <w:rFonts w:ascii="Cambria Math" w:hAnsi="Cambria Math" w:cs="Times New Roman"/>
                          <w:lang w:val="fr-FR"/>
                        </w:rPr>
                        <m:t>-kt</m:t>
                      </m:r>
                    </m:e>
                  </m:d>
                </m:e>
              </m:func>
              <w:bookmarkStart w:id="82" w:name="OLE_LINK43"/>
              <w:bookmarkStart w:id="83" w:name="OLE_LINK46"/>
              <w:bookmarkStart w:id="84" w:name="OLE_LINK50"/>
              <m:r>
                <w:rPr>
                  <w:rFonts w:ascii="Cambria Math" w:hAnsi="Cambria Math" w:cs="Times New Roman"/>
                  <w:lang w:val="fr-FR"/>
                </w:rPr>
                <m:t>u</m:t>
              </m:r>
              <m:d>
                <m:dPr>
                  <m:ctrlPr>
                    <w:rPr>
                      <w:rFonts w:ascii="Cambria Math" w:hAnsi="Cambria Math" w:cs="Times New Roman"/>
                      <w:i/>
                      <w:lang w:val="fr-FR"/>
                    </w:rPr>
                  </m:ctrlPr>
                </m:dPr>
                <m:e>
                  <m:r>
                    <w:rPr>
                      <w:rFonts w:ascii="Cambria Math" w:hAnsi="Cambria Math" w:cs="Times New Roman"/>
                      <w:lang w:val="fr-FR"/>
                    </w:rPr>
                    <m:t>t</m:t>
                  </m:r>
                </m:e>
              </m:d>
              <w:bookmarkEnd w:id="79"/>
              <w:bookmarkEnd w:id="80"/>
              <w:bookmarkEnd w:id="81"/>
              <w:bookmarkEnd w:id="82"/>
              <w:bookmarkEnd w:id="83"/>
              <w:bookmarkEnd w:id="84"/>
              <m:r>
                <w:rPr>
                  <w:rFonts w:ascii="Cambria Math" w:hAnsi="Cambria Math" w:cs="Times New Roman"/>
                  <w:lang w:val="fr-FR"/>
                </w:rPr>
                <m:t>#</m:t>
              </m:r>
              <m:d>
                <m:dPr>
                  <m:ctrlPr>
                    <w:rPr>
                      <w:rFonts w:ascii="Cambria Math" w:hAnsi="Cambria Math" w:cs="Times New Roman"/>
                      <w:lang w:val="fr-FR"/>
                    </w:rPr>
                  </m:ctrlPr>
                </m:dPr>
                <m:e>
                  <m:r>
                    <m:rPr>
                      <m:sty m:val="p"/>
                    </m:rPr>
                    <w:rPr>
                      <w:rFonts w:ascii="Cambria Math" w:hAnsi="Cambria Math" w:cs="Times New Roman"/>
                      <w:lang w:val="fr-FR"/>
                    </w:rPr>
                    <m:t>1.2</m:t>
                  </m:r>
                </m:e>
              </m:d>
              <m:ctrlPr>
                <w:rPr>
                  <w:rFonts w:ascii="Cambria Math" w:hAnsi="Cambria Math" w:cs="Times New Roman"/>
                  <w:i/>
                  <w:lang w:val="fr-FR"/>
                </w:rPr>
              </m:ctrlPr>
            </m:e>
          </m:eqArr>
        </m:oMath>
      </m:oMathPara>
    </w:p>
    <w:p w:rsidR="00E851B3" w:rsidRPr="00E851B3" w:rsidRDefault="00E851B3" w:rsidP="008F2D4E">
      <w:pPr>
        <w:spacing w:line="240" w:lineRule="auto"/>
        <w:jc w:val="center"/>
        <w:rPr>
          <w:rFonts w:cs="Times New Roman"/>
          <w:lang w:val="fr-FR"/>
        </w:rPr>
      </w:pPr>
    </w:p>
    <w:p w:rsidR="008F2D4E" w:rsidRPr="00B123A1" w:rsidRDefault="008F2D4E" w:rsidP="008F2D4E">
      <w:pPr>
        <w:spacing w:line="240" w:lineRule="auto"/>
        <w:jc w:val="left"/>
        <w:rPr>
          <w:rFonts w:cs="Times New Roman"/>
        </w:rPr>
      </w:pPr>
      <w:r w:rsidRPr="00B123A1">
        <w:rPr>
          <w:rFonts w:cs="Times New Roman" w:hint="eastAsia"/>
        </w:rPr>
        <w:t>对应的时域传输函数为：</w:t>
      </w:r>
    </w:p>
    <w:p w:rsidR="008F2D4E" w:rsidRPr="00E851B3" w:rsidRDefault="000720CB" w:rsidP="008F2D4E">
      <w:pPr>
        <w:spacing w:line="240" w:lineRule="auto"/>
        <w:jc w:val="left"/>
        <w:rPr>
          <w:rFonts w:cs="Times New Roman"/>
        </w:rPr>
      </w:pPr>
      <m:oMathPara>
        <m:oMath>
          <m:eqArr>
            <m:eqArrPr>
              <m:maxDist m:val="1"/>
              <m:ctrlPr>
                <w:rPr>
                  <w:rFonts w:ascii="Cambria Math" w:hAnsi="Cambria Math" w:cs="Times New Roman"/>
                  <w:i/>
                </w:rPr>
              </m:ctrlPr>
            </m:eqArrPr>
            <m:e>
              <m:r>
                <m:rPr>
                  <m:sty m:val="p"/>
                </m:rPr>
                <w:rPr>
                  <w:rFonts w:ascii="Cambria Math" w:hAnsi="Cambria Math" w:cs="Times New Roman"/>
                </w:rPr>
                <m:t>H</m:t>
              </m:r>
              <m:d>
                <m:dPr>
                  <m:ctrlPr>
                    <w:rPr>
                      <w:rFonts w:ascii="Cambria Math" w:hAnsi="Cambria Math" w:cs="Times New Roman"/>
                    </w:rPr>
                  </m:ctrlPr>
                </m:dPr>
                <m:e>
                  <m:r>
                    <m:rPr>
                      <m:sty m:val="p"/>
                    </m:rPr>
                    <w:rPr>
                      <w:rFonts w:ascii="Cambria Math" w:hAnsi="Cambria Math" w:cs="Times New Roman"/>
                    </w:rPr>
                    <m:t>ω</m:t>
                  </m:r>
                </m:e>
              </m:d>
              <m:r>
                <m:rPr>
                  <m:sty m:val="p"/>
                </m:rPr>
                <w:rPr>
                  <w:rFonts w:ascii="Cambria Math" w:hAnsi="Cambria Math" w:cs="Times New Roman"/>
                </w:rPr>
                <m:t>∝</m:t>
              </m:r>
              <m:f>
                <m:fPr>
                  <m:ctrlPr>
                    <w:rPr>
                      <w:rFonts w:ascii="Cambria Math" w:hAnsi="Cambria Math" w:cs="Times New Roman"/>
                    </w:rPr>
                  </m:ctrlPr>
                </m:fPr>
                <m:num>
                  <m:r>
                    <w:rPr>
                      <w:rFonts w:ascii="Cambria Math" w:hAnsi="Cambria Math" w:cs="Times New Roman"/>
                    </w:rPr>
                    <m:t>1</m:t>
                  </m:r>
                </m:num>
                <m:den>
                  <m:r>
                    <w:rPr>
                      <w:rFonts w:ascii="Cambria Math" w:hAnsi="Cambria Math" w:cs="Times New Roman" w:hint="eastAsia"/>
                    </w:rPr>
                    <m:t>j</m:t>
                  </m:r>
                  <m:r>
                    <w:rPr>
                      <w:rFonts w:ascii="Cambria Math" w:hAnsi="Cambria Math" w:cs="Times New Roman"/>
                    </w:rPr>
                    <m:t>ω+k</m:t>
                  </m:r>
                </m:den>
              </m:f>
              <m:r>
                <w:rPr>
                  <w:rFonts w:ascii="Cambria Math" w:hAnsi="Cambria Math" w:cs="Times New Roman"/>
                </w:rPr>
                <m:t>#</m:t>
              </m:r>
              <m:d>
                <m:dPr>
                  <m:ctrlPr>
                    <w:rPr>
                      <w:rFonts w:ascii="Cambria Math" w:hAnsi="Cambria Math" w:cs="Times New Roman"/>
                      <w:i/>
                    </w:rPr>
                  </m:ctrlPr>
                </m:dPr>
                <m:e>
                  <m:r>
                    <w:rPr>
                      <w:rFonts w:ascii="Cambria Math" w:hAnsi="Cambria Math" w:cs="Times New Roman"/>
                    </w:rPr>
                    <m:t>1.3</m:t>
                  </m:r>
                </m:e>
              </m:d>
            </m:e>
          </m:eqArr>
        </m:oMath>
      </m:oMathPara>
    </w:p>
    <w:p w:rsidR="00E851B3" w:rsidRPr="00E851B3" w:rsidRDefault="00E851B3" w:rsidP="008F2D4E">
      <w:pPr>
        <w:spacing w:line="240" w:lineRule="auto"/>
        <w:jc w:val="left"/>
        <w:rPr>
          <w:rFonts w:cs="Times New Roman"/>
        </w:rPr>
      </w:pPr>
    </w:p>
    <w:p w:rsidR="008F2D4E" w:rsidRPr="00B123A1" w:rsidRDefault="008F2D4E" w:rsidP="008F2D4E">
      <w:pPr>
        <w:spacing w:line="240" w:lineRule="auto"/>
        <w:jc w:val="center"/>
        <w:rPr>
          <w:rFonts w:cs="Times New Roman"/>
          <w:sz w:val="18"/>
          <w:szCs w:val="18"/>
        </w:rPr>
      </w:pPr>
      <w:r w:rsidRPr="00B123A1">
        <w:rPr>
          <w:rFonts w:cs="Times New Roman"/>
          <w:noProof/>
          <w:sz w:val="18"/>
          <w:szCs w:val="18"/>
        </w:rPr>
        <w:lastRenderedPageBreak/>
        <w:drawing>
          <wp:inline distT="0" distB="0" distL="0" distR="0" wp14:anchorId="701A067E" wp14:editId="3177F9F3">
            <wp:extent cx="4715510" cy="1533236"/>
            <wp:effectExtent l="0" t="0" r="0" b="3810"/>
            <wp:docPr id="686" name="图片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BEBA8EAE-BF5A-486C-A8C5-ECC9F3942E4B}">
                          <a14:imgProps xmlns:a14="http://schemas.microsoft.com/office/drawing/2010/main">
                            <a14:imgLayer r:embed="rId28">
                              <a14:imgEffect>
                                <a14:sharpenSoften amount="50000"/>
                              </a14:imgEffect>
                            </a14:imgLayer>
                          </a14:imgProps>
                        </a:ext>
                      </a:extLst>
                    </a:blip>
                    <a:srcRect b="17921"/>
                    <a:stretch/>
                  </pic:blipFill>
                  <pic:spPr bwMode="auto">
                    <a:xfrm>
                      <a:off x="0" y="0"/>
                      <a:ext cx="4715879" cy="1533356"/>
                    </a:xfrm>
                    <a:prstGeom prst="rect">
                      <a:avLst/>
                    </a:prstGeom>
                    <a:ln>
                      <a:noFill/>
                    </a:ln>
                    <a:extLst>
                      <a:ext uri="{53640926-AAD7-44D8-BBD7-CCE9431645EC}">
                        <a14:shadowObscured xmlns:a14="http://schemas.microsoft.com/office/drawing/2010/main"/>
                      </a:ext>
                    </a:extLst>
                  </pic:spPr>
                </pic:pic>
              </a:graphicData>
            </a:graphic>
          </wp:inline>
        </w:drawing>
      </w:r>
    </w:p>
    <w:p w:rsidR="008F2D4E" w:rsidRPr="00B123A1" w:rsidRDefault="008F2D4E" w:rsidP="000267AD">
      <w:pPr>
        <w:pStyle w:val="a7"/>
      </w:pPr>
      <w:r w:rsidRPr="00B123A1">
        <w:rPr>
          <w:rFonts w:hint="eastAsia"/>
        </w:rPr>
        <w:t>图</w:t>
      </w:r>
      <w:r w:rsidRPr="00B123A1">
        <w:rPr>
          <w:rFonts w:hint="eastAsia"/>
        </w:rPr>
        <w:t>1</w:t>
      </w:r>
      <w:r w:rsidR="000267AD">
        <w:rPr>
          <w:rFonts w:hint="eastAsia"/>
        </w:rPr>
        <w:t>-</w:t>
      </w:r>
      <w:r w:rsidRPr="00B123A1">
        <w:rPr>
          <w:rFonts w:hint="eastAsia"/>
        </w:rPr>
        <w:t xml:space="preserve">9 </w:t>
      </w:r>
      <w:r w:rsidRPr="00B123A1">
        <w:rPr>
          <w:rFonts w:hint="eastAsia"/>
        </w:rPr>
        <w:t>基于</w:t>
      </w:r>
      <w:r w:rsidRPr="00B123A1">
        <w:rPr>
          <w:rFonts w:hint="eastAsia"/>
        </w:rPr>
        <w:t>FP</w:t>
      </w:r>
      <w:r w:rsidRPr="00B123A1">
        <w:rPr>
          <w:rFonts w:hint="eastAsia"/>
        </w:rPr>
        <w:t>腔结构的微分方程求解器结构示意图</w:t>
      </w:r>
    </w:p>
    <w:p w:rsidR="008F2D4E" w:rsidRPr="00B123A1" w:rsidRDefault="008F2D4E" w:rsidP="008F2D4E">
      <w:pPr>
        <w:spacing w:line="240" w:lineRule="auto"/>
        <w:jc w:val="center"/>
        <w:rPr>
          <w:rFonts w:cs="Times New Roman"/>
          <w:sz w:val="21"/>
          <w:szCs w:val="18"/>
        </w:rPr>
      </w:pPr>
    </w:p>
    <w:p w:rsidR="008F2D4E" w:rsidRPr="00B123A1" w:rsidRDefault="008F2D4E" w:rsidP="008F2D4E">
      <w:r w:rsidRPr="00B123A1">
        <w:rPr>
          <w:rFonts w:hint="eastAsia"/>
        </w:rPr>
        <w:t>式中</w:t>
      </w:r>
      <m:oMath>
        <m:r>
          <w:rPr>
            <w:rFonts w:ascii="Cambria Math" w:hAnsi="Cambria Math" w:cs="Times New Roman"/>
            <w:lang w:val="fr-FR"/>
          </w:rPr>
          <m:t>u</m:t>
        </m:r>
        <m:d>
          <m:dPr>
            <m:ctrlPr>
              <w:rPr>
                <w:rFonts w:ascii="Cambria Math" w:hAnsi="Cambria Math" w:cs="Times New Roman"/>
                <w:i/>
                <w:lang w:val="fr-FR"/>
              </w:rPr>
            </m:ctrlPr>
          </m:dPr>
          <m:e>
            <m:r>
              <w:rPr>
                <w:rFonts w:ascii="Cambria Math" w:hAnsi="Cambria Math" w:cs="Times New Roman"/>
                <w:lang w:val="fr-FR"/>
              </w:rPr>
              <m:t>t</m:t>
            </m:r>
          </m:e>
        </m:d>
      </m:oMath>
      <w:r w:rsidRPr="00B123A1">
        <w:rPr>
          <w:rFonts w:hint="eastAsia"/>
        </w:rPr>
        <w:t>为单位阶跃函数，</w:t>
      </w:r>
      <w:r w:rsidRPr="00EA257A">
        <w:rPr>
          <w:rFonts w:hint="eastAsia"/>
          <w:i/>
        </w:rPr>
        <w:t>k</w:t>
      </w:r>
      <w:r w:rsidRPr="00B123A1">
        <w:rPr>
          <w:rFonts w:hint="eastAsia"/>
        </w:rPr>
        <w:t>为常系数</w:t>
      </w:r>
      <w:r w:rsidRPr="00B123A1">
        <w:rPr>
          <w:rFonts w:cs="Times New Roman" w:hint="eastAsia"/>
        </w:rPr>
        <w:t>，</w:t>
      </w:r>
      <w:r w:rsidRPr="00B123A1">
        <w:rPr>
          <w:rFonts w:hint="eastAsia"/>
        </w:rPr>
        <w:t>与该</w:t>
      </w:r>
      <w:r w:rsidRPr="00B123A1">
        <w:rPr>
          <w:rFonts w:hint="eastAsia"/>
        </w:rPr>
        <w:t>FP</w:t>
      </w:r>
      <w:r w:rsidRPr="00B123A1">
        <w:rPr>
          <w:rFonts w:hint="eastAsia"/>
        </w:rPr>
        <w:t>腔内的增益和损耗相关，</w:t>
      </w:r>
      <m:oMath>
        <m:r>
          <m:rPr>
            <m:sty m:val="p"/>
          </m:rPr>
          <w:rPr>
            <w:rFonts w:ascii="Cambria Math" w:hAnsi="Cambria Math"/>
          </w:rPr>
          <m:t>j=</m:t>
        </m:r>
        <m:rad>
          <m:radPr>
            <m:degHide m:val="1"/>
            <m:ctrlPr>
              <w:rPr>
                <w:rFonts w:ascii="Cambria Math" w:hAnsi="Cambria Math"/>
              </w:rPr>
            </m:ctrlPr>
          </m:radPr>
          <m:deg/>
          <m:e>
            <m:r>
              <w:rPr>
                <w:rFonts w:ascii="Cambria Math" w:hAnsi="Cambria Math"/>
              </w:rPr>
              <m:t>-1</m:t>
            </m:r>
          </m:e>
        </m:rad>
      </m:oMath>
      <w:r w:rsidRPr="00B123A1">
        <w:rPr>
          <w:rFonts w:hint="eastAsia"/>
        </w:rPr>
        <w:t>。当</w:t>
      </w:r>
      <w:r w:rsidRPr="00EA257A">
        <w:rPr>
          <w:rFonts w:hint="eastAsia"/>
          <w:i/>
        </w:rPr>
        <w:t>k</w:t>
      </w:r>
      <w:r w:rsidRPr="00B123A1">
        <w:t>=0</w:t>
      </w:r>
      <w:r w:rsidRPr="00B123A1">
        <w:rPr>
          <w:rFonts w:hint="eastAsia"/>
        </w:rPr>
        <w:t>时，</w:t>
      </w:r>
      <w:r w:rsidRPr="00B123A1">
        <w:rPr>
          <w:rFonts w:hint="eastAsia"/>
        </w:rPr>
        <w:t>FP</w:t>
      </w:r>
      <w:r w:rsidRPr="00B123A1">
        <w:rPr>
          <w:rFonts w:hint="eastAsia"/>
        </w:rPr>
        <w:t>腔内没有损耗，此时可看作全光积分器</w:t>
      </w:r>
      <w:r w:rsidRPr="00B123A1">
        <w:rPr>
          <w:rFonts w:cs="Times New Roman" w:hint="eastAsia"/>
        </w:rPr>
        <w:t>；</w:t>
      </w:r>
      <w:r w:rsidRPr="00B123A1">
        <w:rPr>
          <w:rFonts w:hint="eastAsia"/>
        </w:rPr>
        <w:t>而当改变泵浦功率的大小，调节腔内损耗的大小，使该</w:t>
      </w:r>
      <w:r w:rsidRPr="00B123A1">
        <w:rPr>
          <w:rFonts w:hint="eastAsia"/>
        </w:rPr>
        <w:t>FP</w:t>
      </w:r>
      <w:r w:rsidRPr="00B123A1">
        <w:rPr>
          <w:rFonts w:hint="eastAsia"/>
        </w:rPr>
        <w:t>腔不再为无损状态，</w:t>
      </w:r>
      <w:r w:rsidRPr="00B123A1">
        <w:rPr>
          <w:rFonts w:cs="Times New Roman" w:hint="eastAsia"/>
        </w:rPr>
        <w:t>即</w:t>
      </w:r>
      <m:oMath>
        <m:r>
          <w:rPr>
            <w:rFonts w:ascii="Cambria Math" w:hAnsi="Cambria Math" w:cs="Times New Roman"/>
          </w:rPr>
          <m:t>k</m:t>
        </m:r>
        <m:r>
          <m:rPr>
            <m:sty m:val="p"/>
          </m:rPr>
          <w:rPr>
            <w:rFonts w:ascii="Cambria Math" w:hAnsi="Cambria Math" w:cs="Times New Roman"/>
          </w:rPr>
          <m:t>≠0</m:t>
        </m:r>
      </m:oMath>
      <w:r w:rsidRPr="00B123A1">
        <w:rPr>
          <w:rFonts w:hint="eastAsia"/>
        </w:rPr>
        <w:t>，此条件满足了求解微分方程所需的滤波器的时域响应，从而可以实现微分方程的求解。</w:t>
      </w:r>
      <w:r w:rsidRPr="000267AD">
        <w:rPr>
          <w:rFonts w:hint="eastAsia"/>
        </w:rPr>
        <w:t>2014</w:t>
      </w:r>
      <w:r w:rsidRPr="000267AD">
        <w:rPr>
          <w:rFonts w:hint="eastAsia"/>
        </w:rPr>
        <w:t>年，</w:t>
      </w:r>
      <w:r w:rsidRPr="000267AD">
        <w:t xml:space="preserve">Yang T </w:t>
      </w:r>
      <w:r w:rsidRPr="00B123A1">
        <w:rPr>
          <w:rFonts w:hint="eastAsia"/>
        </w:rPr>
        <w:t>等人在利用</w:t>
      </w:r>
      <w:bookmarkStart w:id="85" w:name="OLE_LINK1"/>
      <w:bookmarkStart w:id="86" w:name="OLE_LINK2"/>
      <w:r w:rsidRPr="00B123A1">
        <w:rPr>
          <w:rFonts w:hint="eastAsia"/>
        </w:rPr>
        <w:t>上下载型微环，实现全光微分方程的求解</w:t>
      </w:r>
      <w:bookmarkEnd w:id="85"/>
      <w:bookmarkEnd w:id="86"/>
      <w:r w:rsidRPr="00B123A1">
        <w:rPr>
          <w:rFonts w:hint="eastAsia"/>
        </w:rPr>
        <w:t>。实验装置结构示意图如图</w:t>
      </w:r>
      <w:r w:rsidRPr="00B123A1">
        <w:t>1</w:t>
      </w:r>
      <w:r w:rsidR="000267AD">
        <w:rPr>
          <w:rFonts w:hint="eastAsia"/>
        </w:rPr>
        <w:t>-</w:t>
      </w:r>
      <w:r w:rsidRPr="00B123A1">
        <w:t>10</w:t>
      </w:r>
      <w:r w:rsidRPr="00B123A1">
        <w:rPr>
          <w:rFonts w:hint="eastAsia"/>
        </w:rPr>
        <w:t>所示，通过在微环两侧埋入电极，调整偏置电压，可以实现常系数</w:t>
      </w:r>
      <w:r w:rsidRPr="00B123A1">
        <w:rPr>
          <w:rFonts w:hint="eastAsia"/>
        </w:rPr>
        <w:t>k</w:t>
      </w:r>
      <w:r w:rsidRPr="00B123A1">
        <w:rPr>
          <w:rFonts w:hint="eastAsia"/>
        </w:rPr>
        <w:t>的可调</w:t>
      </w:r>
      <w:r w:rsidRPr="00B123A1">
        <w:rPr>
          <w:rFonts w:hint="eastAsia"/>
        </w:rPr>
        <w:t>[</w:t>
      </w:r>
      <w:r w:rsidRPr="00B123A1">
        <w:t>21</w:t>
      </w:r>
      <w:r w:rsidRPr="00B123A1">
        <w:rPr>
          <w:rFonts w:hint="eastAsia"/>
        </w:rPr>
        <w:t>]</w:t>
      </w:r>
      <w:r w:rsidRPr="00B123A1">
        <w:rPr>
          <w:rFonts w:hint="eastAsia"/>
        </w:rPr>
        <w:t>。</w:t>
      </w:r>
    </w:p>
    <w:p w:rsidR="008F2D4E" w:rsidRPr="00B123A1" w:rsidRDefault="008F2D4E" w:rsidP="008F2D4E">
      <w:pPr>
        <w:spacing w:line="240" w:lineRule="auto"/>
        <w:rPr>
          <w:rFonts w:cs="Times New Roman"/>
        </w:rPr>
      </w:pPr>
      <w:r w:rsidRPr="00B123A1">
        <w:rPr>
          <w:noProof/>
        </w:rPr>
        <w:drawing>
          <wp:inline distT="0" distB="0" distL="0" distR="0" wp14:anchorId="62BCA196" wp14:editId="798FEE2D">
            <wp:extent cx="5270500" cy="1923789"/>
            <wp:effectExtent l="0" t="0" r="6350" b="635"/>
            <wp:docPr id="2" name="图片 2" descr="Fig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igure 3"/>
                    <pic:cNvPicPr>
                      <a:picLocks noChangeAspect="1" noChangeArrowheads="1"/>
                    </pic:cNvPicPr>
                  </pic:nvPicPr>
                  <pic:blipFill>
                    <a:blip r:embed="rId29">
                      <a:extLst>
                        <a:ext uri="{BEBA8EAE-BF5A-486C-A8C5-ECC9F3942E4B}">
                          <a14:imgProps xmlns:a14="http://schemas.microsoft.com/office/drawing/2010/main">
                            <a14:imgLayer r:embed="rId30">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270500" cy="1923789"/>
                    </a:xfrm>
                    <a:prstGeom prst="rect">
                      <a:avLst/>
                    </a:prstGeom>
                    <a:noFill/>
                    <a:ln>
                      <a:noFill/>
                    </a:ln>
                  </pic:spPr>
                </pic:pic>
              </a:graphicData>
            </a:graphic>
          </wp:inline>
        </w:drawing>
      </w:r>
    </w:p>
    <w:p w:rsidR="008F2D4E" w:rsidRPr="00B123A1" w:rsidRDefault="008F2D4E" w:rsidP="000267AD">
      <w:pPr>
        <w:pStyle w:val="a7"/>
        <w:rPr>
          <w:rFonts w:cs="Times New Roman"/>
        </w:rPr>
      </w:pPr>
      <w:bookmarkStart w:id="87" w:name="OLE_LINK3"/>
      <w:bookmarkStart w:id="88" w:name="OLE_LINK4"/>
      <w:r w:rsidRPr="00B123A1">
        <w:rPr>
          <w:rFonts w:cs="Times New Roman" w:hint="eastAsia"/>
        </w:rPr>
        <w:t>图</w:t>
      </w:r>
      <w:r w:rsidR="000267AD">
        <w:rPr>
          <w:rFonts w:cs="Times New Roman" w:hint="eastAsia"/>
        </w:rPr>
        <w:t xml:space="preserve"> 1-</w:t>
      </w:r>
      <w:r w:rsidRPr="00B123A1">
        <w:rPr>
          <w:rFonts w:cs="Times New Roman" w:hint="eastAsia"/>
        </w:rPr>
        <w:t>10</w:t>
      </w:r>
      <w:r w:rsidRPr="00B123A1">
        <w:rPr>
          <w:rFonts w:cs="Times New Roman"/>
        </w:rPr>
        <w:t xml:space="preserve"> </w:t>
      </w:r>
      <w:r w:rsidRPr="00B123A1">
        <w:rPr>
          <w:rFonts w:hint="eastAsia"/>
        </w:rPr>
        <w:t>上下载型微环实现全光微分方程的求解方案装置示意图</w:t>
      </w:r>
    </w:p>
    <w:p w:rsidR="008F2D4E" w:rsidRPr="00B123A1" w:rsidRDefault="008F2D4E" w:rsidP="008F2D4E">
      <w:pPr>
        <w:pStyle w:val="3"/>
      </w:pPr>
      <w:bookmarkStart w:id="89" w:name="OLE_LINK68"/>
      <w:bookmarkStart w:id="90" w:name="OLE_LINK69"/>
      <w:bookmarkStart w:id="91" w:name="_Toc501121511"/>
      <w:bookmarkEnd w:id="87"/>
      <w:bookmarkEnd w:id="88"/>
      <w:r w:rsidRPr="00B123A1">
        <w:t xml:space="preserve">1.3.2 </w:t>
      </w:r>
      <w:r w:rsidRPr="00B123A1">
        <w:rPr>
          <w:rFonts w:hint="eastAsia"/>
        </w:rPr>
        <w:t>微环微分器</w:t>
      </w:r>
      <w:bookmarkEnd w:id="89"/>
      <w:bookmarkEnd w:id="90"/>
      <w:bookmarkEnd w:id="91"/>
    </w:p>
    <w:p w:rsidR="008F2D4E" w:rsidRPr="00B123A1" w:rsidRDefault="008F2D4E" w:rsidP="008F2D4E">
      <w:pPr>
        <w:ind w:firstLineChars="200" w:firstLine="480"/>
        <w:rPr>
          <w:rFonts w:ascii="宋体" w:hAnsi="宋体"/>
        </w:rPr>
      </w:pPr>
      <w:r w:rsidRPr="00B123A1">
        <w:rPr>
          <w:rFonts w:ascii="宋体" w:hAnsi="宋体"/>
        </w:rPr>
        <w:t>根据微分的物理量不同，全光时域微分器可分为光场微分器和光强微分器，光场微分器是针对光信号的振幅和相位进行微分操作，光强微分器则是对光信号的强度进行微分操作，光场微分器是目前研究的主流。根据微分阶数不同，又可以分为分数阶、一阶和高阶微分器，这些都有学者在开展工作。目前光学微分器的研究主要在基于光纤光栅、波导方向耦合器、马赫曾德干涉仪、光子晶体微腔、半导体光放大器以及基于微环谐振腔等几个方面，</w:t>
      </w:r>
      <w:r w:rsidRPr="00B123A1">
        <w:rPr>
          <w:rFonts w:ascii="宋体" w:hAnsi="宋体" w:hint="eastAsia"/>
        </w:rPr>
        <w:t>下面我们将针对微环微分器展开叙述。</w:t>
      </w:r>
    </w:p>
    <w:p w:rsidR="008F2D4E" w:rsidRPr="00B123A1" w:rsidRDefault="008F2D4E" w:rsidP="008F2D4E">
      <w:pPr>
        <w:ind w:firstLine="420"/>
      </w:pPr>
      <w:r w:rsidRPr="00B123A1">
        <w:lastRenderedPageBreak/>
        <w:t>在基于微环谐振器的研究方面，早在</w:t>
      </w:r>
      <w:r w:rsidRPr="00B123A1">
        <w:t>1991</w:t>
      </w:r>
      <w:r w:rsidRPr="00B123A1">
        <w:t>年，</w:t>
      </w:r>
      <w:r w:rsidRPr="00B123A1">
        <w:t xml:space="preserve">G. Soundra Pandian </w:t>
      </w:r>
      <w:r w:rsidRPr="00B123A1">
        <w:t>就提出了利用光纤微环谐振器对光脉冲实现微分的思想，虽然没有涉及到具体的实现方案，但是对利用环形谐振器实现光时域微分具有启蒙作用</w:t>
      </w:r>
      <w:r w:rsidRPr="00B123A1">
        <w:rPr>
          <w:vertAlign w:val="superscript"/>
        </w:rPr>
        <w:t>[16]</w:t>
      </w:r>
      <w:r w:rsidRPr="00B123A1">
        <w:t>。</w:t>
      </w:r>
      <w:r w:rsidRPr="00B123A1">
        <w:t>2008</w:t>
      </w:r>
      <w:r w:rsidRPr="00B123A1">
        <w:t>年，</w:t>
      </w:r>
      <w:r w:rsidRPr="00B123A1">
        <w:t xml:space="preserve"> Fangfei Liu </w:t>
      </w:r>
      <w:r w:rsidRPr="00B123A1">
        <w:t>等人利用半径</w:t>
      </w:r>
      <w:r w:rsidRPr="00B123A1">
        <w:t>40</w:t>
      </w:r>
      <w:r w:rsidRPr="00B123A1">
        <w:rPr>
          <w:i/>
          <w:iCs/>
        </w:rPr>
        <w:t>um</w:t>
      </w:r>
      <w:r w:rsidRPr="00B123A1">
        <w:t>的</w:t>
      </w:r>
      <w:r w:rsidRPr="00B123A1">
        <w:t>SOI</w:t>
      </w:r>
      <w:r w:rsidRPr="00B123A1">
        <w:t>微环谐振器，实现了对</w:t>
      </w:r>
      <w:r w:rsidRPr="00B123A1">
        <w:t>10 Gbit/s</w:t>
      </w:r>
      <w:r w:rsidRPr="00B123A1">
        <w:t>高斯信号光以及</w:t>
      </w:r>
      <w:r w:rsidRPr="00B123A1">
        <w:t>5Gbit/s</w:t>
      </w:r>
      <w:r w:rsidRPr="00B123A1">
        <w:t>矩形脉冲的一阶时域微分</w:t>
      </w:r>
      <w:r w:rsidRPr="00B123A1">
        <w:rPr>
          <w:vertAlign w:val="superscript"/>
        </w:rPr>
        <w:t>[17]</w:t>
      </w:r>
      <w:r w:rsidRPr="00B123A1">
        <w:t>。</w:t>
      </w:r>
      <w:r w:rsidRPr="00B123A1">
        <w:t>2011</w:t>
      </w:r>
      <w:r w:rsidRPr="00B123A1">
        <w:t>年，</w:t>
      </w:r>
      <w:r w:rsidRPr="00B123A1">
        <w:t>G. Zhou</w:t>
      </w:r>
      <w:r w:rsidRPr="00B123A1">
        <w:t>等人通过改变硅基微环波导尺寸，将微环的半径改为</w:t>
      </w:r>
      <w:r w:rsidRPr="00B123A1">
        <w:t>20</w:t>
      </w:r>
      <w:r w:rsidRPr="00B123A1">
        <w:rPr>
          <w:i/>
          <w:iCs/>
        </w:rPr>
        <w:t>um</w:t>
      </w:r>
      <w:r w:rsidRPr="00B123A1">
        <w:t>，将微环微分器的输入信号速率提升到了</w:t>
      </w:r>
      <w:r w:rsidRPr="00B123A1">
        <w:t>80 Gbit/s</w:t>
      </w:r>
      <w:r w:rsidRPr="00B123A1">
        <w:t>，说明了微环微分器在全光高速运算中的巨大潜力</w:t>
      </w:r>
      <w:r w:rsidRPr="00B123A1">
        <w:rPr>
          <w:vertAlign w:val="superscript"/>
        </w:rPr>
        <w:t>[18]</w:t>
      </w:r>
      <w:r w:rsidRPr="00B123A1">
        <w:t>。</w:t>
      </w:r>
      <w:r w:rsidRPr="00B123A1">
        <w:t>2013</w:t>
      </w:r>
      <w:r w:rsidRPr="00B123A1">
        <w:t>年，</w:t>
      </w:r>
      <w:r w:rsidRPr="00B123A1">
        <w:t>J.Dong</w:t>
      </w:r>
      <w:r w:rsidRPr="00B123A1">
        <w:t>等人通过微环谐振腔的级联，实现了对光脉冲信号一阶、二阶以及三阶微分，误差分别为</w:t>
      </w:r>
      <w:r w:rsidRPr="00B123A1">
        <w:t>3.1%, 4.7%, and 6.2%</w:t>
      </w:r>
      <w:r w:rsidRPr="00B123A1">
        <w:rPr>
          <w:vertAlign w:val="superscript"/>
        </w:rPr>
        <w:t xml:space="preserve"> [19]</w:t>
      </w:r>
      <w:r w:rsidRPr="00B123A1">
        <w:t>。</w:t>
      </w:r>
    </w:p>
    <w:p w:rsidR="008F2D4E" w:rsidRPr="00B123A1" w:rsidRDefault="008F2D4E" w:rsidP="008F2D4E">
      <w:pPr>
        <w:spacing w:line="240" w:lineRule="auto"/>
        <w:ind w:firstLine="420"/>
        <w:jc w:val="center"/>
        <w:rPr>
          <w:rFonts w:ascii="宋体" w:hAnsi="宋体"/>
        </w:rPr>
      </w:pPr>
      <w:r w:rsidRPr="00B123A1">
        <w:rPr>
          <w:rFonts w:ascii="宋体" w:hAnsi="宋体" w:hint="eastAsia"/>
          <w:noProof/>
        </w:rPr>
        <w:drawing>
          <wp:inline distT="0" distB="0" distL="0" distR="0" wp14:anchorId="21B129C3" wp14:editId="249BE998">
            <wp:extent cx="2907792" cy="2172208"/>
            <wp:effectExtent l="0" t="0" r="698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etImage.jpg"/>
                    <pic:cNvPicPr/>
                  </pic:nvPicPr>
                  <pic:blipFill>
                    <a:blip r:embed="rId31" cstate="print">
                      <a:extLst>
                        <a:ext uri="{BEBA8EAE-BF5A-486C-A8C5-ECC9F3942E4B}">
                          <a14:imgProps xmlns:a14="http://schemas.microsoft.com/office/drawing/2010/main">
                            <a14:imgLayer r:embed="rId3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907792" cy="2172208"/>
                    </a:xfrm>
                    <a:prstGeom prst="rect">
                      <a:avLst/>
                    </a:prstGeom>
                  </pic:spPr>
                </pic:pic>
              </a:graphicData>
            </a:graphic>
          </wp:inline>
        </w:drawing>
      </w:r>
    </w:p>
    <w:p w:rsidR="008F2D4E" w:rsidRPr="00B123A1" w:rsidRDefault="008F2D4E" w:rsidP="0071100F">
      <w:pPr>
        <w:pStyle w:val="a7"/>
      </w:pPr>
      <w:r w:rsidRPr="00B123A1">
        <w:rPr>
          <w:rFonts w:hint="eastAsia"/>
        </w:rPr>
        <w:t>图</w:t>
      </w:r>
      <w:r w:rsidRPr="00B123A1">
        <w:rPr>
          <w:rFonts w:hint="eastAsia"/>
        </w:rPr>
        <w:t xml:space="preserve"> 1</w:t>
      </w:r>
      <w:r w:rsidR="0071100F">
        <w:rPr>
          <w:rFonts w:hint="eastAsia"/>
        </w:rPr>
        <w:t>-</w:t>
      </w:r>
      <w:r w:rsidRPr="00B123A1">
        <w:rPr>
          <w:rFonts w:hint="eastAsia"/>
        </w:rPr>
        <w:t>11</w:t>
      </w:r>
      <w:r w:rsidR="0071100F">
        <w:t>微环谐振腔的级联实现了对光脉冲信号一阶、二阶以及三阶微分</w:t>
      </w:r>
    </w:p>
    <w:p w:rsidR="008F2D4E" w:rsidRPr="00B123A1" w:rsidRDefault="008F2D4E" w:rsidP="008F2D4E">
      <w:pPr>
        <w:ind w:firstLine="420"/>
        <w:rPr>
          <w:rFonts w:ascii="宋体" w:hAnsi="宋体"/>
        </w:rPr>
      </w:pPr>
      <w:r w:rsidRPr="00B123A1">
        <w:rPr>
          <w:rFonts w:ascii="宋体" w:hAnsi="宋体"/>
        </w:rPr>
        <w:t>2014年，H. Shahoei等人利用微环谐振腔和多模干涉仪（Multimode Interference，MMI）相结合实现了阶数连续可调的分数阶微分器</w:t>
      </w:r>
      <w:r w:rsidRPr="00B123A1">
        <w:rPr>
          <w:rFonts w:ascii="宋体" w:hAnsi="宋体"/>
          <w:vertAlign w:val="superscript"/>
        </w:rPr>
        <w:t>[20]</w:t>
      </w:r>
      <w:r w:rsidRPr="00B123A1">
        <w:rPr>
          <w:rFonts w:ascii="宋体" w:hAnsi="宋体"/>
        </w:rPr>
        <w:t>。</w:t>
      </w:r>
    </w:p>
    <w:p w:rsidR="008F2D4E" w:rsidRPr="00B123A1" w:rsidRDefault="008F2D4E" w:rsidP="008F2D4E">
      <w:pPr>
        <w:spacing w:line="240" w:lineRule="auto"/>
        <w:ind w:firstLine="420"/>
        <w:rPr>
          <w:rFonts w:ascii="宋体" w:hAnsi="宋体"/>
        </w:rPr>
      </w:pPr>
      <w:r w:rsidRPr="00B123A1">
        <w:rPr>
          <w:rFonts w:hint="eastAsia"/>
          <w:noProof/>
        </w:rPr>
        <w:drawing>
          <wp:inline distT="0" distB="0" distL="0" distR="0" wp14:anchorId="0C5D3833" wp14:editId="6F41B70B">
            <wp:extent cx="5267325" cy="154305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67325" cy="1543050"/>
                    </a:xfrm>
                    <a:prstGeom prst="rect">
                      <a:avLst/>
                    </a:prstGeom>
                    <a:noFill/>
                    <a:ln>
                      <a:noFill/>
                    </a:ln>
                  </pic:spPr>
                </pic:pic>
              </a:graphicData>
            </a:graphic>
          </wp:inline>
        </w:drawing>
      </w:r>
    </w:p>
    <w:p w:rsidR="008F2D4E" w:rsidRPr="00B123A1" w:rsidRDefault="008F2D4E" w:rsidP="00660224">
      <w:pPr>
        <w:pStyle w:val="a7"/>
      </w:pPr>
      <w:r w:rsidRPr="00B123A1">
        <w:rPr>
          <w:rFonts w:hint="eastAsia"/>
        </w:rPr>
        <w:t>图</w:t>
      </w:r>
      <w:r w:rsidRPr="00B123A1">
        <w:rPr>
          <w:rFonts w:hint="eastAsia"/>
        </w:rPr>
        <w:t xml:space="preserve"> 1</w:t>
      </w:r>
      <w:r w:rsidR="00660224">
        <w:rPr>
          <w:rFonts w:hint="eastAsia"/>
        </w:rPr>
        <w:t>-</w:t>
      </w:r>
      <w:r w:rsidRPr="00B123A1">
        <w:rPr>
          <w:rFonts w:hint="eastAsia"/>
        </w:rPr>
        <w:t>12</w:t>
      </w:r>
      <w:r w:rsidRPr="00B123A1">
        <w:t xml:space="preserve"> </w:t>
      </w:r>
      <w:r w:rsidRPr="00B123A1">
        <w:rPr>
          <w:rFonts w:hint="eastAsia"/>
        </w:rPr>
        <w:t>基于微环与</w:t>
      </w:r>
      <w:r w:rsidRPr="00B123A1">
        <w:rPr>
          <w:rFonts w:hint="eastAsia"/>
        </w:rPr>
        <w:t>MMI</w:t>
      </w:r>
      <w:r w:rsidRPr="00B123A1">
        <w:rPr>
          <w:rFonts w:hint="eastAsia"/>
        </w:rPr>
        <w:t>的可调分数阶微分器</w:t>
      </w:r>
    </w:p>
    <w:p w:rsidR="008F2D4E" w:rsidRPr="00B123A1" w:rsidRDefault="008F2D4E" w:rsidP="008F2D4E">
      <w:pPr>
        <w:ind w:firstLine="420"/>
      </w:pPr>
      <w:r w:rsidRPr="00B123A1">
        <w:rPr>
          <w:rFonts w:ascii="宋体" w:hAnsi="宋体"/>
        </w:rPr>
        <w:t>同年，A.Zheng等人在微环两侧埋入电极，通过电极上的偏置电压调节波导内的自由载流子浓度，以便影响环内的损耗，从而调整谐振腔的耦合状态，实现了微分阶数连续可调</w:t>
      </w:r>
      <w:r w:rsidRPr="00B123A1">
        <w:rPr>
          <w:rFonts w:ascii="宋体" w:hAnsi="宋体"/>
          <w:vertAlign w:val="superscript"/>
        </w:rPr>
        <w:t>[21]</w:t>
      </w:r>
      <w:r w:rsidRPr="00B123A1">
        <w:rPr>
          <w:rFonts w:ascii="宋体" w:hAnsi="宋体"/>
        </w:rPr>
        <w:t>。</w:t>
      </w:r>
    </w:p>
    <w:p w:rsidR="008F2D4E" w:rsidRPr="00B123A1" w:rsidRDefault="008F2D4E" w:rsidP="008F2D4E">
      <w:pPr>
        <w:spacing w:line="240" w:lineRule="auto"/>
        <w:ind w:firstLine="420"/>
        <w:jc w:val="center"/>
      </w:pPr>
      <w:r w:rsidRPr="00B123A1">
        <w:rPr>
          <w:noProof/>
        </w:rPr>
        <w:lastRenderedPageBreak/>
        <w:drawing>
          <wp:inline distT="0" distB="0" distL="0" distR="0" wp14:anchorId="47181BE1" wp14:editId="02F25C63">
            <wp:extent cx="2133847" cy="1440000"/>
            <wp:effectExtent l="0" t="0" r="0" b="825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extLst>
                        <a:ext uri="{BEBA8EAE-BF5A-486C-A8C5-ECC9F3942E4B}">
                          <a14:imgProps xmlns:a14="http://schemas.microsoft.com/office/drawing/2010/main">
                            <a14:imgLayer r:embed="rId35">
                              <a14:imgEffect>
                                <a14:sharpenSoften amount="50000"/>
                              </a14:imgEffect>
                            </a14:imgLayer>
                          </a14:imgProps>
                        </a:ext>
                      </a:extLst>
                    </a:blip>
                    <a:srcRect l="50785" t="12811" r="2894" b="6553"/>
                    <a:stretch/>
                  </pic:blipFill>
                  <pic:spPr bwMode="auto">
                    <a:xfrm>
                      <a:off x="0" y="0"/>
                      <a:ext cx="2133847" cy="1440000"/>
                    </a:xfrm>
                    <a:prstGeom prst="rect">
                      <a:avLst/>
                    </a:prstGeom>
                    <a:ln>
                      <a:noFill/>
                    </a:ln>
                    <a:extLst>
                      <a:ext uri="{53640926-AAD7-44D8-BBD7-CCE9431645EC}">
                        <a14:shadowObscured xmlns:a14="http://schemas.microsoft.com/office/drawing/2010/main"/>
                      </a:ext>
                    </a:extLst>
                  </pic:spPr>
                </pic:pic>
              </a:graphicData>
            </a:graphic>
          </wp:inline>
        </w:drawing>
      </w:r>
    </w:p>
    <w:p w:rsidR="008F2D4E" w:rsidRPr="00B123A1" w:rsidRDefault="008F2D4E" w:rsidP="00660224">
      <w:pPr>
        <w:pStyle w:val="a7"/>
      </w:pPr>
      <w:r w:rsidRPr="00B123A1">
        <w:rPr>
          <w:rFonts w:hint="eastAsia"/>
        </w:rPr>
        <w:t>图</w:t>
      </w:r>
      <w:r w:rsidRPr="00B123A1">
        <w:rPr>
          <w:rFonts w:hint="eastAsia"/>
        </w:rPr>
        <w:t>1</w:t>
      </w:r>
      <w:r w:rsidR="00660224">
        <w:rPr>
          <w:rFonts w:hint="eastAsia"/>
        </w:rPr>
        <w:t>-</w:t>
      </w:r>
      <w:r w:rsidRPr="00B123A1">
        <w:rPr>
          <w:rFonts w:hint="eastAsia"/>
        </w:rPr>
        <w:t>13</w:t>
      </w:r>
      <w:r w:rsidRPr="00B123A1">
        <w:t xml:space="preserve"> </w:t>
      </w:r>
      <w:r w:rsidRPr="00B123A1">
        <w:rPr>
          <w:rFonts w:hint="eastAsia"/>
        </w:rPr>
        <w:t>基于微环电压调节的可调分数阶微分器</w:t>
      </w:r>
    </w:p>
    <w:p w:rsidR="008F2D4E" w:rsidRPr="00B123A1" w:rsidRDefault="008F2D4E" w:rsidP="008F2D4E">
      <w:pPr>
        <w:ind w:firstLine="420"/>
      </w:pPr>
      <w:bookmarkStart w:id="92" w:name="OLE_LINK173"/>
      <w:bookmarkStart w:id="93" w:name="OLE_LINK174"/>
      <w:r w:rsidRPr="00B123A1">
        <w:rPr>
          <w:rFonts w:hint="eastAsia"/>
        </w:rPr>
        <w:t>在硅波导中可以发生逆喇曼散射（</w:t>
      </w:r>
      <w:r w:rsidRPr="00B123A1">
        <w:rPr>
          <w:rFonts w:hint="eastAsia"/>
        </w:rPr>
        <w:t>I</w:t>
      </w:r>
      <w:r w:rsidRPr="00B123A1">
        <w:t xml:space="preserve">nverse Raman </w:t>
      </w:r>
      <w:r w:rsidRPr="00B123A1">
        <w:rPr>
          <w:rFonts w:hint="eastAsia"/>
        </w:rPr>
        <w:t>S</w:t>
      </w:r>
      <w:r w:rsidRPr="00B123A1">
        <w:t>cattering</w:t>
      </w:r>
      <w:r w:rsidRPr="00B123A1">
        <w:rPr>
          <w:rFonts w:hint="eastAsia"/>
        </w:rPr>
        <w:t>，</w:t>
      </w:r>
      <w:r w:rsidRPr="00B123A1">
        <w:t>IRS</w:t>
      </w:r>
      <w:r w:rsidRPr="00B123A1">
        <w:rPr>
          <w:rFonts w:hint="eastAsia"/>
        </w:rPr>
        <w:t>）过程，</w:t>
      </w:r>
      <w:bookmarkStart w:id="94" w:name="OLE_LINK67"/>
      <w:r w:rsidRPr="00B123A1">
        <w:rPr>
          <w:rFonts w:hint="eastAsia"/>
        </w:rPr>
        <w:t>该过程中，能量由反斯托克斯波长处的信号光转移到泵浦光，泵浦功率增强而信号功率衰</w:t>
      </w:r>
      <w:bookmarkEnd w:id="94"/>
      <w:r w:rsidRPr="00B123A1">
        <w:rPr>
          <w:rFonts w:hint="eastAsia"/>
        </w:rPr>
        <w:t>减，即对信号光造成额外的损耗</w:t>
      </w:r>
      <w:bookmarkEnd w:id="92"/>
      <w:bookmarkEnd w:id="93"/>
      <w:r w:rsidRPr="00B123A1">
        <w:rPr>
          <w:rFonts w:hint="eastAsia"/>
        </w:rPr>
        <w:t>。</w:t>
      </w:r>
      <w:r w:rsidRPr="00B123A1">
        <w:rPr>
          <w:rFonts w:hint="eastAsia"/>
        </w:rPr>
        <w:t>2015</w:t>
      </w:r>
      <w:r w:rsidRPr="00B123A1">
        <w:rPr>
          <w:rFonts w:hint="eastAsia"/>
        </w:rPr>
        <w:t>年，</w:t>
      </w:r>
      <w:bookmarkStart w:id="95" w:name="OLE_LINK70"/>
      <w:bookmarkStart w:id="96" w:name="OLE_LINK71"/>
      <w:r w:rsidRPr="00B123A1">
        <w:t>B Jin</w:t>
      </w:r>
      <w:bookmarkEnd w:id="95"/>
      <w:bookmarkEnd w:id="96"/>
      <w:r w:rsidRPr="00B123A1">
        <w:rPr>
          <w:rFonts w:hint="eastAsia"/>
        </w:rPr>
        <w:t>等人利用微环内</w:t>
      </w:r>
      <w:r w:rsidRPr="00B123A1">
        <w:rPr>
          <w:rFonts w:hint="eastAsia"/>
        </w:rPr>
        <w:t>IRS</w:t>
      </w:r>
      <w:r w:rsidRPr="00B123A1">
        <w:rPr>
          <w:rFonts w:hint="eastAsia"/>
        </w:rPr>
        <w:t>效应，实现了分数阶可调的微环微分器</w:t>
      </w:r>
      <w:r w:rsidRPr="00B123A1">
        <w:rPr>
          <w:rFonts w:hint="eastAsia"/>
        </w:rPr>
        <w:t>[28]</w:t>
      </w:r>
      <w:r w:rsidRPr="00B123A1">
        <w:rPr>
          <w:rFonts w:hint="eastAsia"/>
        </w:rPr>
        <w:t>。</w:t>
      </w:r>
    </w:p>
    <w:p w:rsidR="006A3E41" w:rsidRPr="00B123A1" w:rsidRDefault="006A3E41" w:rsidP="006A3E41">
      <w:pPr>
        <w:spacing w:line="240" w:lineRule="auto"/>
        <w:jc w:val="center"/>
      </w:pPr>
      <w:r>
        <w:rPr>
          <w:noProof/>
        </w:rPr>
        <w:drawing>
          <wp:inline distT="0" distB="0" distL="0" distR="0" wp14:anchorId="1128DE70" wp14:editId="1E835C08">
            <wp:extent cx="2904762" cy="1304762"/>
            <wp:effectExtent l="0" t="0" r="0" b="0"/>
            <wp:docPr id="948" name="图片 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904762" cy="1304762"/>
                    </a:xfrm>
                    <a:prstGeom prst="rect">
                      <a:avLst/>
                    </a:prstGeom>
                  </pic:spPr>
                </pic:pic>
              </a:graphicData>
            </a:graphic>
          </wp:inline>
        </w:drawing>
      </w:r>
    </w:p>
    <w:p w:rsidR="008F2D4E" w:rsidRDefault="008F2D4E" w:rsidP="006A3E41">
      <w:pPr>
        <w:pStyle w:val="a7"/>
      </w:pPr>
      <w:r w:rsidRPr="006A3E41">
        <w:rPr>
          <w:rFonts w:hint="eastAsia"/>
        </w:rPr>
        <w:t>图</w:t>
      </w:r>
      <w:r w:rsidRPr="006A3E41">
        <w:rPr>
          <w:rFonts w:hint="eastAsia"/>
        </w:rPr>
        <w:t xml:space="preserve"> 1</w:t>
      </w:r>
      <w:r w:rsidR="00660224" w:rsidRPr="006A3E41">
        <w:rPr>
          <w:rFonts w:hint="eastAsia"/>
        </w:rPr>
        <w:t>-</w:t>
      </w:r>
      <w:r w:rsidRPr="006A3E41">
        <w:rPr>
          <w:rFonts w:hint="eastAsia"/>
        </w:rPr>
        <w:t>14</w:t>
      </w:r>
      <w:r w:rsidRPr="006A3E41">
        <w:t xml:space="preserve"> </w:t>
      </w:r>
      <w:r w:rsidRPr="006A3E41">
        <w:rPr>
          <w:rFonts w:hint="eastAsia"/>
        </w:rPr>
        <w:t>基于微环内</w:t>
      </w:r>
      <w:r w:rsidRPr="006A3E41">
        <w:rPr>
          <w:rFonts w:hint="eastAsia"/>
        </w:rPr>
        <w:t>IRS</w:t>
      </w:r>
      <w:r w:rsidRPr="006A3E41">
        <w:rPr>
          <w:rFonts w:hint="eastAsia"/>
        </w:rPr>
        <w:t>效应的分数阶可调的微环微分器</w:t>
      </w:r>
    </w:p>
    <w:p w:rsidR="008F2D4E" w:rsidRPr="00B123A1" w:rsidRDefault="00433E24" w:rsidP="00433E24">
      <w:pPr>
        <w:pStyle w:val="2"/>
      </w:pPr>
      <w:bookmarkStart w:id="97" w:name="_Toc497781667"/>
      <w:bookmarkStart w:id="98" w:name="_Toc501121512"/>
      <w:r>
        <w:rPr>
          <w:rFonts w:hint="eastAsia"/>
        </w:rPr>
        <w:t>1.4</w:t>
      </w:r>
      <w:r w:rsidR="008F2D4E" w:rsidRPr="00B123A1">
        <w:t>本论文</w:t>
      </w:r>
      <w:r w:rsidR="008F2D4E" w:rsidRPr="00B123A1">
        <w:rPr>
          <w:rFonts w:hint="eastAsia"/>
        </w:rPr>
        <w:t>研究内容及结构安排</w:t>
      </w:r>
      <w:bookmarkEnd w:id="97"/>
      <w:bookmarkEnd w:id="98"/>
      <w:r w:rsidR="006E6F73">
        <w:t xml:space="preserve"> </w:t>
      </w:r>
    </w:p>
    <w:p w:rsidR="008F2D4E" w:rsidRPr="00B123A1" w:rsidRDefault="008F2D4E" w:rsidP="008F2D4E">
      <w:pPr>
        <w:ind w:firstLine="380"/>
        <w:rPr>
          <w:rFonts w:ascii="Times" w:hAnsi="Times" w:cs="Times"/>
        </w:rPr>
      </w:pPr>
      <w:r w:rsidRPr="00B123A1">
        <w:rPr>
          <w:rFonts w:hint="eastAsia"/>
        </w:rPr>
        <w:t>本论文将从基于微环谐振腔的全光微分方程求解以及全光时域微分器两个方面进行研究。项目内容具有重要的科学意义和应用价值，其成果将对光计算机和全光通信网的发展起到推动作用。论文结构安排如下：</w:t>
      </w:r>
    </w:p>
    <w:p w:rsidR="008F2D4E" w:rsidRPr="00B123A1" w:rsidRDefault="008F2D4E" w:rsidP="008F2D4E">
      <w:pPr>
        <w:ind w:firstLine="380"/>
        <w:rPr>
          <w:rFonts w:cs="Times New Roman"/>
        </w:rPr>
      </w:pPr>
      <w:r w:rsidRPr="00B123A1">
        <w:rPr>
          <w:rFonts w:hAnsi="Times" w:hint="eastAsia"/>
        </w:rPr>
        <w:t>第一章主要介绍论文课题的研究背景意义</w:t>
      </w:r>
      <w:r w:rsidR="000D62B1">
        <w:rPr>
          <w:rFonts w:hAnsi="Times" w:hint="eastAsia"/>
        </w:rPr>
        <w:t>以及发展现状：归纳介绍了全光信息处理、微环谐振腔以及微分运算的</w:t>
      </w:r>
      <w:r w:rsidRPr="00B123A1">
        <w:rPr>
          <w:rFonts w:hAnsi="Times" w:hint="eastAsia"/>
        </w:rPr>
        <w:t>研究背景，系统总结了微环谐振腔以及微分运算的研究意义以及研究现状</w:t>
      </w:r>
      <w:r w:rsidRPr="00B123A1">
        <w:rPr>
          <w:rFonts w:cs="Times New Roman" w:hint="eastAsia"/>
        </w:rPr>
        <w:t>。</w:t>
      </w:r>
    </w:p>
    <w:p w:rsidR="008F2D4E" w:rsidRPr="00B123A1" w:rsidRDefault="008F2D4E" w:rsidP="008F2D4E">
      <w:pPr>
        <w:ind w:firstLine="420"/>
      </w:pPr>
      <w:r w:rsidRPr="00B123A1">
        <w:rPr>
          <w:rFonts w:cs="Times New Roman" w:hint="eastAsia"/>
        </w:rPr>
        <w:t>第二章主要</w:t>
      </w:r>
      <w:r w:rsidR="00403A41">
        <w:rPr>
          <w:rFonts w:cs="Times New Roman" w:hint="eastAsia"/>
          <w:highlight w:val="yellow"/>
        </w:rPr>
        <w:t>阐述</w:t>
      </w:r>
      <w:r w:rsidRPr="00B123A1">
        <w:rPr>
          <w:rFonts w:cs="Times New Roman" w:hint="eastAsia"/>
        </w:rPr>
        <w:t>微环微分器的相关理论，</w:t>
      </w:r>
      <w:r w:rsidRPr="00B123A1">
        <w:rPr>
          <w:rFonts w:hint="eastAsia"/>
        </w:rPr>
        <w:t>从光波导理论出发，简单介绍了绝缘体上硅（</w:t>
      </w:r>
      <w:r w:rsidRPr="00B123A1">
        <w:rPr>
          <w:rFonts w:hint="eastAsia"/>
        </w:rPr>
        <w:t>SOI</w:t>
      </w:r>
      <w:r w:rsidRPr="00B123A1">
        <w:rPr>
          <w:rFonts w:hint="eastAsia"/>
        </w:rPr>
        <w:t>）的结构，介绍微环谐振腔的基本原理以及其基本结构和物理特性，本章最后将介绍微环谐振腔的重要物理参数。</w:t>
      </w:r>
    </w:p>
    <w:p w:rsidR="008F2D4E" w:rsidRPr="00B123A1" w:rsidRDefault="008F2D4E" w:rsidP="008F2D4E">
      <w:pPr>
        <w:ind w:firstLine="420"/>
      </w:pPr>
      <w:r w:rsidRPr="00B123A1">
        <w:rPr>
          <w:rFonts w:hint="eastAsia"/>
        </w:rPr>
        <w:t>第三章主要实现了基于微环谐振腔的全光微分方程的求解。首先对全光微分求解的理论进行了推导与仿真，阐述微环内</w:t>
      </w:r>
      <w:r w:rsidRPr="00B123A1">
        <w:rPr>
          <w:rFonts w:hint="eastAsia"/>
        </w:rPr>
        <w:t>IR</w:t>
      </w:r>
      <w:r w:rsidRPr="00B123A1">
        <w:t>S</w:t>
      </w:r>
      <w:r w:rsidRPr="00B123A1">
        <w:rPr>
          <w:rFonts w:hint="eastAsia"/>
        </w:rPr>
        <w:t>效应的机理，以及实现微分方程求解器常系数</w:t>
      </w:r>
      <w:r w:rsidRPr="00B123A1">
        <w:rPr>
          <w:rFonts w:hint="eastAsia"/>
        </w:rPr>
        <w:t>k</w:t>
      </w:r>
      <w:r w:rsidRPr="00B123A1">
        <w:rPr>
          <w:rFonts w:hint="eastAsia"/>
        </w:rPr>
        <w:t>可调的原理，对基于微环内</w:t>
      </w:r>
      <w:r w:rsidRPr="00B123A1">
        <w:rPr>
          <w:rFonts w:hint="eastAsia"/>
        </w:rPr>
        <w:t>IRS</w:t>
      </w:r>
      <w:r w:rsidRPr="00B123A1">
        <w:rPr>
          <w:rFonts w:hint="eastAsia"/>
        </w:rPr>
        <w:t>效应实现常系数</w:t>
      </w:r>
      <w:r w:rsidRPr="00B123A1">
        <w:rPr>
          <w:rFonts w:hint="eastAsia"/>
        </w:rPr>
        <w:t>k</w:t>
      </w:r>
      <w:r w:rsidRPr="00B123A1">
        <w:rPr>
          <w:rFonts w:hint="eastAsia"/>
        </w:rPr>
        <w:t>可调的全光微分器进行了仿真，给出了仿真结果以及分析，证明了该方案具有可行性，同时该方案的准确性也得以验证。</w:t>
      </w:r>
    </w:p>
    <w:p w:rsidR="002F44B3" w:rsidRPr="00B123A1" w:rsidRDefault="002F44B3" w:rsidP="008F2D4E">
      <w:pPr>
        <w:ind w:firstLine="420"/>
      </w:pPr>
    </w:p>
    <w:p w:rsidR="008F2D4E" w:rsidRPr="00B123A1" w:rsidRDefault="008F2D4E" w:rsidP="008F2D4E">
      <w:pPr>
        <w:ind w:firstLine="380"/>
        <w:rPr>
          <w:rFonts w:cs="Times New Roman"/>
        </w:rPr>
      </w:pPr>
      <w:r w:rsidRPr="00B123A1">
        <w:rPr>
          <w:rFonts w:cs="Times New Roman" w:hint="eastAsia"/>
        </w:rPr>
        <w:lastRenderedPageBreak/>
        <w:t>第四章首先对</w:t>
      </w:r>
      <w:r w:rsidR="00D93030" w:rsidRPr="00B123A1">
        <w:rPr>
          <w:rFonts w:cs="Times New Roman" w:hint="eastAsia"/>
        </w:rPr>
        <w:t>理想</w:t>
      </w:r>
      <w:r w:rsidRPr="00B123A1">
        <w:rPr>
          <w:rFonts w:cs="Times New Roman" w:hint="eastAsia"/>
        </w:rPr>
        <w:t>微分器实现原理以及基于微环的微分器的实现原理</w:t>
      </w:r>
      <w:r w:rsidR="00D93030" w:rsidRPr="00B123A1">
        <w:rPr>
          <w:rFonts w:cs="Times New Roman" w:hint="eastAsia"/>
        </w:rPr>
        <w:t>进行阐述</w:t>
      </w:r>
      <w:r w:rsidR="00525B05" w:rsidRPr="00B123A1">
        <w:rPr>
          <w:rFonts w:cs="Times New Roman" w:hint="eastAsia"/>
        </w:rPr>
        <w:t>，介绍了</w:t>
      </w:r>
      <w:r w:rsidR="00D93030" w:rsidRPr="00B123A1">
        <w:rPr>
          <w:rFonts w:cs="Times New Roman" w:hint="eastAsia"/>
        </w:rPr>
        <w:t>跑道型微环谐振腔的传输理论，然后对</w:t>
      </w:r>
      <w:r w:rsidR="00D93030" w:rsidRPr="00B123A1">
        <w:rPr>
          <w:rFonts w:hint="eastAsia"/>
        </w:rPr>
        <w:t>跑道型</w:t>
      </w:r>
      <w:r w:rsidR="00D93030" w:rsidRPr="00B123A1">
        <w:t>微环谐振器</w:t>
      </w:r>
      <w:r w:rsidR="00D93030" w:rsidRPr="00B123A1">
        <w:rPr>
          <w:rFonts w:hint="eastAsia"/>
        </w:rPr>
        <w:t>的</w:t>
      </w:r>
      <w:r w:rsidR="00525B05" w:rsidRPr="00B123A1">
        <w:rPr>
          <w:rFonts w:hint="eastAsia"/>
        </w:rPr>
        <w:t>进行</w:t>
      </w:r>
      <w:r w:rsidR="00D93030" w:rsidRPr="00B123A1">
        <w:rPr>
          <w:rFonts w:hint="eastAsia"/>
        </w:rPr>
        <w:t>仿真</w:t>
      </w:r>
      <w:r w:rsidR="00525B05" w:rsidRPr="00B123A1">
        <w:rPr>
          <w:rFonts w:cs="Times New Roman" w:hint="eastAsia"/>
        </w:rPr>
        <w:t>与设计，利用跑道型微环谐振腔实现</w:t>
      </w:r>
      <w:r w:rsidR="00E766CD" w:rsidRPr="00B123A1">
        <w:rPr>
          <w:rFonts w:cs="Times New Roman" w:hint="eastAsia"/>
        </w:rPr>
        <w:t>小于</w:t>
      </w:r>
      <w:r w:rsidR="00E766CD" w:rsidRPr="00B123A1">
        <w:rPr>
          <w:rFonts w:cs="Times New Roman" w:hint="eastAsia"/>
        </w:rPr>
        <w:t>1</w:t>
      </w:r>
      <w:r w:rsidR="00E766CD" w:rsidRPr="00B123A1">
        <w:rPr>
          <w:rFonts w:cs="Times New Roman" w:hint="eastAsia"/>
        </w:rPr>
        <w:t>、等于</w:t>
      </w:r>
      <w:r w:rsidR="00E766CD" w:rsidRPr="00B123A1">
        <w:rPr>
          <w:rFonts w:cs="Times New Roman" w:hint="eastAsia"/>
        </w:rPr>
        <w:t>1</w:t>
      </w:r>
      <w:r w:rsidR="00E766CD" w:rsidRPr="00B123A1">
        <w:rPr>
          <w:rFonts w:cs="Times New Roman" w:hint="eastAsia"/>
        </w:rPr>
        <w:t>和大于</w:t>
      </w:r>
      <w:r w:rsidR="00E766CD" w:rsidRPr="00B123A1">
        <w:rPr>
          <w:rFonts w:cs="Times New Roman" w:hint="eastAsia"/>
        </w:rPr>
        <w:t xml:space="preserve">1 </w:t>
      </w:r>
      <w:r w:rsidR="00E766CD" w:rsidRPr="00B123A1">
        <w:rPr>
          <w:rFonts w:cs="Times New Roman" w:hint="eastAsia"/>
        </w:rPr>
        <w:t>阶的微分，并进行结果的分析与讨论。</w:t>
      </w:r>
    </w:p>
    <w:p w:rsidR="008F2D4E" w:rsidRPr="00B123A1" w:rsidRDefault="008F2D4E" w:rsidP="008F2D4E">
      <w:pPr>
        <w:ind w:firstLine="380"/>
        <w:rPr>
          <w:rFonts w:cs="Times New Roman"/>
        </w:rPr>
      </w:pPr>
    </w:p>
    <w:p w:rsidR="008F2D4E" w:rsidRPr="00B123A1" w:rsidRDefault="008F2D4E" w:rsidP="008F2D4E">
      <w:pPr>
        <w:ind w:firstLine="380"/>
        <w:rPr>
          <w:rFonts w:cs="Times New Roman"/>
        </w:rPr>
      </w:pPr>
      <w:r w:rsidRPr="00B123A1">
        <w:rPr>
          <w:rFonts w:cs="Times New Roman" w:hint="eastAsia"/>
        </w:rPr>
        <w:t>第五章</w:t>
      </w:r>
      <w:r w:rsidRPr="00B123A1">
        <w:rPr>
          <w:rFonts w:hint="eastAsia"/>
        </w:rPr>
        <w:t>对本论文研究工作进行了总结，找出目前研究中存在的不足，提出了各项工作可以改进的方向，并对后续的研究工作进行了安排和展望。</w:t>
      </w:r>
    </w:p>
    <w:p w:rsidR="00590D68" w:rsidRDefault="00590D68" w:rsidP="008F2D4E"/>
    <w:p w:rsidR="00590D68" w:rsidRDefault="00590D68">
      <w:pPr>
        <w:widowControl/>
        <w:spacing w:line="240" w:lineRule="auto"/>
        <w:jc w:val="left"/>
      </w:pPr>
      <w:r>
        <w:br w:type="page"/>
      </w:r>
    </w:p>
    <w:p w:rsidR="002F44B3" w:rsidRPr="00B123A1" w:rsidRDefault="00403A41" w:rsidP="00D70D5D">
      <w:pPr>
        <w:pStyle w:val="1"/>
      </w:pPr>
      <w:bookmarkStart w:id="99" w:name="_Toc497781668"/>
      <w:bookmarkStart w:id="100" w:name="_Toc501121513"/>
      <w:r>
        <w:lastRenderedPageBreak/>
        <w:t>第二章</w:t>
      </w:r>
      <w:r>
        <w:rPr>
          <w:rFonts w:hint="eastAsia"/>
        </w:rPr>
        <w:t xml:space="preserve"> </w:t>
      </w:r>
      <w:r w:rsidR="002F44B3" w:rsidRPr="00B123A1">
        <w:t>微环谐振</w:t>
      </w:r>
      <w:r w:rsidR="002F44B3" w:rsidRPr="00B123A1">
        <w:rPr>
          <w:rFonts w:hint="eastAsia"/>
        </w:rPr>
        <w:t>器</w:t>
      </w:r>
      <w:r w:rsidR="002F44B3" w:rsidRPr="00B123A1">
        <w:t>的</w:t>
      </w:r>
      <w:r w:rsidR="002F44B3" w:rsidRPr="00B123A1">
        <w:rPr>
          <w:rFonts w:hint="eastAsia"/>
        </w:rPr>
        <w:t>理论基础</w:t>
      </w:r>
      <w:bookmarkEnd w:id="99"/>
      <w:bookmarkEnd w:id="100"/>
    </w:p>
    <w:p w:rsidR="002F44B3" w:rsidRPr="00B123A1" w:rsidRDefault="002F44B3" w:rsidP="002F44B3">
      <w:pPr>
        <w:ind w:firstLine="420"/>
      </w:pPr>
      <w:r w:rsidRPr="00B123A1">
        <w:rPr>
          <w:rFonts w:hint="eastAsia"/>
        </w:rPr>
        <w:t>微环谐振腔作为基本的光子器件，在光电以及光学信息处理领域发挥着重要作用。微环谐振腔为行波腔其输入输出需要通过耦合器来实现，且不需要腔面进行光反馈，从而具有一般行波腔不具有的特性可特点，且</w:t>
      </w:r>
      <w:r w:rsidRPr="00B123A1">
        <w:rPr>
          <w:rFonts w:hint="eastAsia"/>
        </w:rPr>
        <w:t>SOI</w:t>
      </w:r>
      <w:r w:rsidRPr="00B123A1">
        <w:rPr>
          <w:rFonts w:hint="eastAsia"/>
        </w:rPr>
        <w:t>波导的发展也有效的减小了微环谐振腔的尺寸，因此极大的促进了光子器件的集成。微环谐振腔具有器件尺寸小、制作工艺成熟，能够与</w:t>
      </w:r>
      <w:r w:rsidRPr="00B123A1">
        <w:rPr>
          <w:rFonts w:cs="Times New Roman"/>
        </w:rPr>
        <w:t>CMOS</w:t>
      </w:r>
      <w:r w:rsidRPr="00B123A1">
        <w:rPr>
          <w:rFonts w:hint="eastAsia"/>
        </w:rPr>
        <w:t>技术兼容、便于光电集成以及响应时间短等优点，在许多光学领域得到的广泛的应用。本章将从光波导理论出发，介绍微环谐振腔的基本原理以及其基本结构和物理特性，本章最后将介绍微环谐振腔的重要物理参数。</w:t>
      </w:r>
    </w:p>
    <w:p w:rsidR="002F44B3" w:rsidRPr="00B123A1" w:rsidRDefault="002F44B3" w:rsidP="002F44B3">
      <w:pPr>
        <w:pStyle w:val="2"/>
      </w:pPr>
      <w:bookmarkStart w:id="101" w:name="_Toc497781669"/>
      <w:bookmarkStart w:id="102" w:name="_Toc501121514"/>
      <w:r w:rsidRPr="00B123A1">
        <w:rPr>
          <w:rFonts w:hint="eastAsia"/>
        </w:rPr>
        <w:t>2.1</w:t>
      </w:r>
      <w:r w:rsidRPr="00B123A1">
        <w:t>微环谐振器</w:t>
      </w:r>
      <w:r w:rsidRPr="00B123A1">
        <w:rPr>
          <w:rFonts w:hint="eastAsia"/>
        </w:rPr>
        <w:t>的基本原理</w:t>
      </w:r>
      <w:bookmarkEnd w:id="101"/>
      <w:bookmarkEnd w:id="102"/>
    </w:p>
    <w:p w:rsidR="002F44B3" w:rsidRPr="00B123A1" w:rsidRDefault="002F44B3" w:rsidP="002F44B3">
      <w:pPr>
        <w:ind w:firstLineChars="200" w:firstLine="480"/>
      </w:pPr>
      <w:r w:rsidRPr="00B123A1">
        <w:rPr>
          <w:rFonts w:hint="eastAsia"/>
        </w:rPr>
        <w:t>硅基微环谐振器是基于能够有效束缚光场并能定向传播的光波导构成的光子器件，我们可以通过以麦克斯韦方程组为核心的导波光学理论描述相关的物理过程。为了方便对具体的微环谐振器进行建模与分析，我们可以将微环谐振器等效为滤波器，以耦合模理论进行建模与分析。</w:t>
      </w:r>
    </w:p>
    <w:p w:rsidR="002F44B3" w:rsidRPr="00B123A1" w:rsidRDefault="002F44B3" w:rsidP="002F44B3">
      <w:pPr>
        <w:pStyle w:val="3"/>
      </w:pPr>
      <w:bookmarkStart w:id="103" w:name="_Toc501121515"/>
      <w:r w:rsidRPr="00B123A1">
        <w:t xml:space="preserve">2.1.1 </w:t>
      </w:r>
      <w:r w:rsidRPr="00B123A1">
        <w:rPr>
          <w:rFonts w:hint="eastAsia"/>
        </w:rPr>
        <w:t>绝缘体上硅（</w:t>
      </w:r>
      <w:r w:rsidRPr="00B123A1">
        <w:rPr>
          <w:rFonts w:hint="eastAsia"/>
        </w:rPr>
        <w:t>SOI</w:t>
      </w:r>
      <w:r w:rsidRPr="00B123A1">
        <w:rPr>
          <w:rFonts w:hint="eastAsia"/>
        </w:rPr>
        <w:t>）</w:t>
      </w:r>
      <w:bookmarkEnd w:id="103"/>
    </w:p>
    <w:p w:rsidR="002F44B3" w:rsidRPr="00B123A1" w:rsidRDefault="002F44B3" w:rsidP="002F44B3">
      <w:pPr>
        <w:ind w:firstLineChars="200" w:firstLine="480"/>
      </w:pPr>
      <w:r w:rsidRPr="00B123A1">
        <w:t>绝缘体上硅（</w:t>
      </w:r>
      <w:r w:rsidRPr="00B123A1">
        <w:t>Silicon-On-Insulator</w:t>
      </w:r>
      <w:r w:rsidRPr="00B123A1">
        <w:t>，</w:t>
      </w:r>
      <w:r w:rsidRPr="00B123A1">
        <w:t>SOI</w:t>
      </w:r>
      <w:r w:rsidRPr="00B123A1">
        <w:t>）是</w:t>
      </w:r>
      <w:r w:rsidRPr="00B123A1">
        <w:rPr>
          <w:rFonts w:hint="eastAsia"/>
        </w:rPr>
        <w:t>一种新型的硅基光电子集成材料，是当前</w:t>
      </w:r>
      <w:r w:rsidRPr="00B123A1">
        <w:t>最常见的用于硅光子器件的波导结构，其结构如图</w:t>
      </w:r>
      <w:r w:rsidR="004E212D">
        <w:t>2</w:t>
      </w:r>
      <w:r w:rsidRPr="00B123A1">
        <w:t>-1</w:t>
      </w:r>
      <w:r w:rsidRPr="00B123A1">
        <w:t>所示</w:t>
      </w:r>
      <w:r w:rsidRPr="00B123A1">
        <w:rPr>
          <w:rFonts w:hint="eastAsia"/>
        </w:rPr>
        <w:t>，可以看出，</w:t>
      </w:r>
      <w:r w:rsidRPr="00B123A1">
        <w:rPr>
          <w:rFonts w:hint="eastAsia"/>
        </w:rPr>
        <w:t>SOI</w:t>
      </w:r>
      <w:r w:rsidRPr="00B123A1">
        <w:rPr>
          <w:rFonts w:hint="eastAsia"/>
        </w:rPr>
        <w:t>波导类似于三明治结构，</w:t>
      </w:r>
      <w:r w:rsidRPr="00B123A1">
        <w:t>中间层为硅材料，光波在硅材料中传输</w:t>
      </w:r>
      <w:r w:rsidRPr="00B123A1">
        <w:rPr>
          <w:rFonts w:hint="eastAsia"/>
        </w:rPr>
        <w:t>，通常中间层比较薄，一般</w:t>
      </w:r>
      <w:r w:rsidRPr="00B123A1">
        <w:rPr>
          <w:rFonts w:hint="eastAsia"/>
        </w:rPr>
        <w:t>100</w:t>
      </w:r>
      <w:r w:rsidRPr="00B123A1">
        <w:rPr>
          <w:rFonts w:hint="eastAsia"/>
        </w:rPr>
        <w:t>纳米到</w:t>
      </w:r>
      <w:r w:rsidRPr="00B123A1">
        <w:rPr>
          <w:rFonts w:hint="eastAsia"/>
        </w:rPr>
        <w:t>2</w:t>
      </w:r>
      <w:r w:rsidRPr="00B123A1">
        <w:rPr>
          <w:rFonts w:hint="eastAsia"/>
        </w:rPr>
        <w:t>微米</w:t>
      </w:r>
      <w:r w:rsidRPr="00B123A1">
        <w:t>；硅材料的上表层一般覆盖二氧化硅作为包层，某些情况下，空气也是常见的包层；硅材料的底部需要一个</w:t>
      </w:r>
      <w:r w:rsidRPr="00B123A1">
        <w:rPr>
          <w:rFonts w:hint="eastAsia"/>
        </w:rPr>
        <w:t>几百微米</w:t>
      </w:r>
      <w:r w:rsidRPr="00B123A1">
        <w:t>大的衬底，限于目前的工艺，一般在</w:t>
      </w:r>
      <w:r w:rsidRPr="00B123A1">
        <w:t>SOI</w:t>
      </w:r>
      <w:r w:rsidRPr="00B123A1">
        <w:t>中的衬底也选择硅材料，且可以忽略其对光场的影响。</w:t>
      </w:r>
    </w:p>
    <w:p w:rsidR="002F44B3" w:rsidRPr="00B123A1" w:rsidRDefault="002F44B3" w:rsidP="002F44B3">
      <w:pPr>
        <w:ind w:firstLineChars="200" w:firstLine="480"/>
      </w:pPr>
      <w:r w:rsidRPr="00B123A1">
        <w:rPr>
          <w:rFonts w:hint="eastAsia"/>
        </w:rPr>
        <w:t>对</w:t>
      </w:r>
      <w:r w:rsidRPr="00B123A1">
        <w:t>SOI</w:t>
      </w:r>
      <w:r w:rsidRPr="00B123A1">
        <w:rPr>
          <w:rFonts w:hint="eastAsia"/>
        </w:rPr>
        <w:t>波导按横截面形状的不同进行分类，可以分为条形波导、脊形波导（如图</w:t>
      </w:r>
      <w:r w:rsidRPr="00B123A1">
        <w:t>2</w:t>
      </w:r>
      <w:r w:rsidR="00A9460A">
        <w:rPr>
          <w:rFonts w:hint="eastAsia"/>
        </w:rPr>
        <w:t>-</w:t>
      </w:r>
      <w:r w:rsidRPr="00B123A1">
        <w:t>1</w:t>
      </w:r>
      <w:r w:rsidR="00202ED6">
        <w:rPr>
          <w:rFonts w:hint="eastAsia"/>
        </w:rPr>
        <w:t>）、槽形波导</w:t>
      </w:r>
      <w:r w:rsidRPr="00B123A1">
        <w:rPr>
          <w:rFonts w:hint="eastAsia"/>
        </w:rPr>
        <w:t>等多种类型</w:t>
      </w:r>
      <w:r w:rsidRPr="00B123A1">
        <w:rPr>
          <w:vertAlign w:val="superscript"/>
        </w:rPr>
        <w:t>[3-5]</w:t>
      </w:r>
      <w:r w:rsidRPr="00B123A1">
        <w:rPr>
          <w:rFonts w:hint="eastAsia"/>
        </w:rPr>
        <w:t>。</w:t>
      </w:r>
    </w:p>
    <w:p w:rsidR="002F44B3" w:rsidRPr="00B123A1" w:rsidRDefault="002F44B3" w:rsidP="002F44B3">
      <w:pPr>
        <w:ind w:firstLine="420"/>
      </w:pPr>
      <w:r w:rsidRPr="00B123A1">
        <w:rPr>
          <w:rFonts w:hint="eastAsia"/>
        </w:rPr>
        <w:t>如图</w:t>
      </w:r>
      <w:r w:rsidRPr="00B123A1">
        <w:rPr>
          <w:rFonts w:hint="eastAsia"/>
        </w:rPr>
        <w:t>2-</w:t>
      </w:r>
      <w:r w:rsidRPr="00B123A1">
        <w:t>1</w:t>
      </w:r>
      <w:r w:rsidRPr="00B123A1">
        <w:rPr>
          <w:rFonts w:hint="eastAsia"/>
        </w:rPr>
        <w:t>所示为微环谐振器中最常见的光波导结构，</w:t>
      </w:r>
      <w:r w:rsidRPr="00B123A1">
        <w:rPr>
          <w:rFonts w:hint="eastAsia"/>
        </w:rPr>
        <w:t>2-</w:t>
      </w:r>
      <w:r w:rsidRPr="00B123A1">
        <w:t>1</w:t>
      </w:r>
      <w:r w:rsidRPr="00B123A1">
        <w:rPr>
          <w:rFonts w:hint="eastAsia"/>
        </w:rPr>
        <w:t>（</w:t>
      </w:r>
      <w:r w:rsidRPr="00B123A1">
        <w:rPr>
          <w:rFonts w:hint="eastAsia"/>
        </w:rPr>
        <w:t>a</w:t>
      </w:r>
      <w:r w:rsidRPr="00B123A1">
        <w:rPr>
          <w:rFonts w:hint="eastAsia"/>
        </w:rPr>
        <w:t>）为条形波导结构，（</w:t>
      </w:r>
      <w:r w:rsidRPr="00B123A1">
        <w:rPr>
          <w:rFonts w:hint="eastAsia"/>
        </w:rPr>
        <w:t>b</w:t>
      </w:r>
      <w:r w:rsidRPr="00B123A1">
        <w:rPr>
          <w:rFonts w:hint="eastAsia"/>
        </w:rPr>
        <w:t>）为脊型波导结构，</w:t>
      </w:r>
      <w:r w:rsidRPr="00B123A1">
        <w:rPr>
          <w:rFonts w:hint="eastAsia"/>
        </w:rPr>
        <w:t>n1</w:t>
      </w:r>
      <w:r w:rsidRPr="00B123A1">
        <w:rPr>
          <w:rFonts w:hint="eastAsia"/>
        </w:rPr>
        <w:t>表示波导包层折射率，</w:t>
      </w:r>
      <w:r w:rsidRPr="00B123A1">
        <w:rPr>
          <w:rFonts w:hint="eastAsia"/>
        </w:rPr>
        <w:t>n</w:t>
      </w:r>
      <w:r w:rsidRPr="00B123A1">
        <w:t>2</w:t>
      </w:r>
      <w:r w:rsidRPr="00B123A1">
        <w:rPr>
          <w:rFonts w:hint="eastAsia"/>
        </w:rPr>
        <w:t>表示波导芯区折射率，</w:t>
      </w:r>
      <w:r w:rsidRPr="00B123A1">
        <w:rPr>
          <w:rFonts w:hint="eastAsia"/>
        </w:rPr>
        <w:t>n</w:t>
      </w:r>
      <w:r w:rsidRPr="00B123A1">
        <w:t>3</w:t>
      </w:r>
      <w:r w:rsidRPr="00B123A1">
        <w:rPr>
          <w:rFonts w:hint="eastAsia"/>
        </w:rPr>
        <w:t>表示波导衬底材料的折射率，三者满足</w:t>
      </w:r>
      <w:r w:rsidRPr="00B123A1">
        <w:rPr>
          <w:rFonts w:hint="eastAsia"/>
        </w:rPr>
        <w:t>n1&gt;n2,n3</w:t>
      </w:r>
      <w:r w:rsidRPr="00B123A1">
        <w:rPr>
          <w:rFonts w:hint="eastAsia"/>
        </w:rPr>
        <w:t>的关系。</w:t>
      </w:r>
    </w:p>
    <w:p w:rsidR="002F44B3" w:rsidRPr="00B123A1" w:rsidRDefault="00590D68" w:rsidP="002F44B3">
      <w:pPr>
        <w:spacing w:line="240" w:lineRule="auto"/>
        <w:ind w:firstLine="420"/>
        <w:jc w:val="center"/>
      </w:pPr>
      <w:r w:rsidRPr="00B123A1">
        <w:rPr>
          <w:noProof/>
        </w:rPr>
        <w:object w:dxaOrig="5986" w:dyaOrig="315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299.25pt;height:157.5pt;mso-width-percent:0;mso-height-percent:0;mso-width-percent:0;mso-height-percent:0" o:ole="">
            <v:imagedata r:id="rId37" o:title=""/>
          </v:shape>
          <o:OLEObject Type="Embed" ProgID="Visio.Drawing.15" ShapeID="_x0000_i1025" DrawAspect="Content" ObjectID="_1574891275" r:id="rId38"/>
        </w:object>
      </w:r>
    </w:p>
    <w:p w:rsidR="002F44B3" w:rsidRPr="00B123A1" w:rsidRDefault="002F44B3" w:rsidP="00DE3DF5">
      <w:pPr>
        <w:pStyle w:val="a7"/>
      </w:pPr>
      <w:r w:rsidRPr="00B123A1">
        <w:rPr>
          <w:rFonts w:hint="eastAsia"/>
        </w:rPr>
        <w:t>图</w:t>
      </w:r>
      <w:r w:rsidRPr="00B123A1">
        <w:rPr>
          <w:rFonts w:hint="eastAsia"/>
        </w:rPr>
        <w:t>2</w:t>
      </w:r>
      <w:r w:rsidRPr="00B123A1">
        <w:t>-1</w:t>
      </w:r>
      <w:r w:rsidRPr="00B123A1">
        <w:rPr>
          <w:rFonts w:hint="eastAsia"/>
        </w:rPr>
        <w:t xml:space="preserve"> </w:t>
      </w:r>
      <w:r w:rsidRPr="00B123A1">
        <w:rPr>
          <w:rFonts w:hint="eastAsia"/>
        </w:rPr>
        <w:t>（</w:t>
      </w:r>
      <w:r w:rsidRPr="00B123A1">
        <w:rPr>
          <w:rFonts w:hint="eastAsia"/>
        </w:rPr>
        <w:t>a</w:t>
      </w:r>
      <w:r w:rsidRPr="00B123A1">
        <w:rPr>
          <w:rFonts w:hint="eastAsia"/>
        </w:rPr>
        <w:t>）为条形波导结构，（</w:t>
      </w:r>
      <w:r w:rsidRPr="00B123A1">
        <w:rPr>
          <w:rFonts w:hint="eastAsia"/>
        </w:rPr>
        <w:t>b</w:t>
      </w:r>
      <w:r w:rsidRPr="00B123A1">
        <w:rPr>
          <w:rFonts w:hint="eastAsia"/>
        </w:rPr>
        <w:t>）为脊型波导结构</w:t>
      </w:r>
    </w:p>
    <w:p w:rsidR="002F44B3" w:rsidRPr="00B123A1" w:rsidRDefault="002F44B3" w:rsidP="002F44B3">
      <w:pPr>
        <w:ind w:firstLineChars="200" w:firstLine="480"/>
      </w:pPr>
      <w:r w:rsidRPr="00B123A1">
        <w:rPr>
          <w:rFonts w:hint="eastAsia"/>
        </w:rPr>
        <w:t>基于</w:t>
      </w:r>
      <w:r w:rsidRPr="00B123A1">
        <w:rPr>
          <w:rFonts w:hint="eastAsia"/>
        </w:rPr>
        <w:t>SOI</w:t>
      </w:r>
      <w:r w:rsidRPr="00B123A1">
        <w:rPr>
          <w:rFonts w:hint="eastAsia"/>
        </w:rPr>
        <w:t>波导的光电子器件可以显著减小结电容与漏电流，因而能够低耗能且高速运行。</w:t>
      </w:r>
      <w:r w:rsidRPr="00B123A1">
        <w:rPr>
          <w:rFonts w:hint="eastAsia"/>
        </w:rPr>
        <w:t>S</w:t>
      </w:r>
      <w:r w:rsidRPr="00B123A1">
        <w:t>OI</w:t>
      </w:r>
      <w:r w:rsidRPr="00B123A1">
        <w:rPr>
          <w:rFonts w:hint="eastAsia"/>
        </w:rPr>
        <w:t>材料从最初的应用于航空航天领域到目前广泛应用于</w:t>
      </w:r>
      <w:r w:rsidRPr="00B123A1">
        <w:rPr>
          <w:rFonts w:hint="eastAsia"/>
        </w:rPr>
        <w:t>MEMS</w:t>
      </w:r>
      <w:r w:rsidRPr="00B123A1">
        <w:rPr>
          <w:rFonts w:hint="eastAsia"/>
        </w:rPr>
        <w:t>、光电子器件集成等领域。不同形状与结构的</w:t>
      </w:r>
      <w:r w:rsidRPr="00B123A1">
        <w:t>SOI</w:t>
      </w:r>
      <w:r w:rsidRPr="00B123A1">
        <w:rPr>
          <w:rFonts w:hint="eastAsia"/>
        </w:rPr>
        <w:t>波导具有一定的特性，但一般都具有以下特点：</w:t>
      </w:r>
    </w:p>
    <w:p w:rsidR="002F44B3" w:rsidRPr="00B123A1" w:rsidRDefault="002F44B3" w:rsidP="002F44B3">
      <w:pPr>
        <w:pStyle w:val="a3"/>
        <w:numPr>
          <w:ilvl w:val="0"/>
          <w:numId w:val="5"/>
        </w:numPr>
        <w:ind w:firstLineChars="0"/>
      </w:pPr>
      <w:r w:rsidRPr="00B123A1">
        <w:rPr>
          <w:rFonts w:hint="eastAsia"/>
        </w:rPr>
        <w:t>开启电压低，功耗低。</w:t>
      </w:r>
    </w:p>
    <w:p w:rsidR="002F44B3" w:rsidRPr="00B123A1" w:rsidRDefault="002F44B3" w:rsidP="002F44B3">
      <w:pPr>
        <w:ind w:firstLine="420"/>
      </w:pPr>
      <w:r w:rsidRPr="00B123A1">
        <w:rPr>
          <w:rFonts w:hint="eastAsia"/>
        </w:rPr>
        <w:t>SOI</w:t>
      </w:r>
      <w:r w:rsidRPr="00B123A1">
        <w:rPr>
          <w:rFonts w:hint="eastAsia"/>
        </w:rPr>
        <w:t>波导一般能够节省</w:t>
      </w:r>
      <w:r w:rsidRPr="00B123A1">
        <w:rPr>
          <w:rFonts w:hint="eastAsia"/>
        </w:rPr>
        <w:t>5</w:t>
      </w:r>
      <w:r w:rsidRPr="00B123A1">
        <w:t>0</w:t>
      </w:r>
      <w:r w:rsidRPr="00B123A1">
        <w:rPr>
          <w:rFonts w:hint="eastAsia"/>
        </w:rPr>
        <w:t>%</w:t>
      </w:r>
      <w:r w:rsidRPr="00B123A1">
        <w:rPr>
          <w:rFonts w:hint="eastAsia"/>
        </w:rPr>
        <w:t>以上的能耗，在亚微米低压、低功耗集成电路中占主导地位，广泛应用于高能耗领域。</w:t>
      </w:r>
      <w:r w:rsidRPr="00B123A1">
        <w:rPr>
          <w:rFonts w:hint="eastAsia"/>
        </w:rPr>
        <w:t xml:space="preserve"> </w:t>
      </w:r>
    </w:p>
    <w:p w:rsidR="002F44B3" w:rsidRPr="00B123A1" w:rsidRDefault="002F44B3" w:rsidP="002F44B3">
      <w:pPr>
        <w:pStyle w:val="a3"/>
        <w:numPr>
          <w:ilvl w:val="0"/>
          <w:numId w:val="5"/>
        </w:numPr>
        <w:ind w:firstLineChars="0"/>
      </w:pPr>
      <w:r w:rsidRPr="00B123A1">
        <w:rPr>
          <w:rFonts w:hint="eastAsia"/>
        </w:rPr>
        <w:t>很强的光场束缚能力</w:t>
      </w:r>
    </w:p>
    <w:p w:rsidR="002F44B3" w:rsidRPr="00B123A1" w:rsidRDefault="002F44B3" w:rsidP="002F44B3">
      <w:pPr>
        <w:ind w:firstLineChars="200" w:firstLine="480"/>
      </w:pPr>
      <w:r w:rsidRPr="00B123A1">
        <w:rPr>
          <w:rFonts w:hint="eastAsia"/>
        </w:rPr>
        <w:t>硅材料具有很高的折射率（</w:t>
      </w:r>
      <w:r w:rsidRPr="00B123A1">
        <w:rPr>
          <w:rFonts w:hint="eastAsia"/>
        </w:rPr>
        <w:t>~</w:t>
      </w:r>
      <w:r w:rsidRPr="00B123A1">
        <w:t>3.6</w:t>
      </w:r>
      <w:r w:rsidRPr="00B123A1">
        <w:rPr>
          <w:rFonts w:hint="eastAsia"/>
        </w:rPr>
        <w:t>），</w:t>
      </w:r>
      <w:r w:rsidRPr="00B123A1">
        <w:rPr>
          <w:rFonts w:hint="eastAsia"/>
        </w:rPr>
        <w:t>SOI</w:t>
      </w:r>
      <w:r w:rsidRPr="00B123A1">
        <w:rPr>
          <w:rFonts w:hint="eastAsia"/>
        </w:rPr>
        <w:t>波导的包层一般为二氧化硅或者空气，前者的折射率仅为</w:t>
      </w:r>
      <w:r w:rsidRPr="00B123A1">
        <w:rPr>
          <w:rFonts w:hint="eastAsia"/>
        </w:rPr>
        <w:t>1.45</w:t>
      </w:r>
      <w:r w:rsidRPr="00B123A1">
        <w:rPr>
          <w:rFonts w:hint="eastAsia"/>
        </w:rPr>
        <w:t>，空气的折射率为</w:t>
      </w:r>
      <w:r w:rsidRPr="00B123A1">
        <w:rPr>
          <w:rFonts w:hint="eastAsia"/>
        </w:rPr>
        <w:t xml:space="preserve">1 </w:t>
      </w:r>
      <w:r w:rsidRPr="00B123A1">
        <w:rPr>
          <w:rFonts w:hint="eastAsia"/>
        </w:rPr>
        <w:t>，远远小于作为波导芯层的折射率，因此芯层与包层之间具有很大的折射率差，即</w:t>
      </w:r>
      <w:r w:rsidRPr="00B123A1">
        <w:t>SOI</w:t>
      </w:r>
      <w:r w:rsidRPr="00B123A1">
        <w:rPr>
          <w:rFonts w:hint="eastAsia"/>
        </w:rPr>
        <w:t>波导的数值孔径较大。数值孔径与波导对光场的束缚能力相关，数值孔径越大，波导对光场的束缚能力越强，因此</w:t>
      </w:r>
      <w:r w:rsidRPr="00B123A1">
        <w:rPr>
          <w:rFonts w:hint="eastAsia"/>
        </w:rPr>
        <w:t>SOI</w:t>
      </w:r>
      <w:r w:rsidRPr="00B123A1">
        <w:rPr>
          <w:rFonts w:hint="eastAsia"/>
        </w:rPr>
        <w:t>波导具有很强的光场束缚能力，也就意味着波导可以</w:t>
      </w:r>
      <w:r w:rsidR="009458D5">
        <w:rPr>
          <w:rFonts w:hint="eastAsia"/>
        </w:rPr>
        <w:t>有更小的弯曲半径，有助于减小光</w:t>
      </w:r>
      <w:r w:rsidRPr="00B123A1">
        <w:rPr>
          <w:rFonts w:hint="eastAsia"/>
        </w:rPr>
        <w:t>器件尺寸，提高光子</w:t>
      </w:r>
      <w:r w:rsidR="009458D5">
        <w:rPr>
          <w:rFonts w:hint="eastAsia"/>
        </w:rPr>
        <w:t>器件</w:t>
      </w:r>
      <w:r w:rsidRPr="00B123A1">
        <w:rPr>
          <w:rFonts w:hint="eastAsia"/>
        </w:rPr>
        <w:t>集成的能力。</w:t>
      </w:r>
    </w:p>
    <w:p w:rsidR="002F44B3" w:rsidRPr="00B123A1" w:rsidRDefault="002F44B3" w:rsidP="002F44B3">
      <w:pPr>
        <w:pStyle w:val="a3"/>
        <w:numPr>
          <w:ilvl w:val="0"/>
          <w:numId w:val="5"/>
        </w:numPr>
        <w:ind w:firstLineChars="0"/>
      </w:pPr>
      <w:r w:rsidRPr="00B123A1">
        <w:rPr>
          <w:rFonts w:hint="eastAsia"/>
        </w:rPr>
        <w:t>较小的寄生电容，良好的高频特性</w:t>
      </w:r>
    </w:p>
    <w:p w:rsidR="002F44B3" w:rsidRPr="00B123A1" w:rsidRDefault="002F44B3" w:rsidP="002F44B3">
      <w:pPr>
        <w:ind w:firstLine="420"/>
      </w:pPr>
      <w:r w:rsidRPr="00B123A1">
        <w:rPr>
          <w:rFonts w:hint="eastAsia"/>
        </w:rPr>
        <w:t>当</w:t>
      </w:r>
      <w:r w:rsidRPr="00B123A1">
        <w:rPr>
          <w:rFonts w:hint="eastAsia"/>
        </w:rPr>
        <w:t>SOI</w:t>
      </w:r>
      <w:r w:rsidRPr="00B123A1">
        <w:rPr>
          <w:rFonts w:hint="eastAsia"/>
        </w:rPr>
        <w:t>波导处于特定的电压下，其制备的光子器件的运行速度比普通硅材料制备的光器件运行速度提高</w:t>
      </w:r>
      <w:r w:rsidRPr="00B123A1">
        <w:t xml:space="preserve"> 20% ~ 35%</w:t>
      </w:r>
      <w:r w:rsidRPr="00B123A1">
        <w:rPr>
          <w:rFonts w:hint="eastAsia"/>
        </w:rPr>
        <w:t>，在高速光运算领域，可以大大提高信息处理效率。</w:t>
      </w:r>
      <w:r w:rsidRPr="00B123A1">
        <w:rPr>
          <w:rFonts w:hint="eastAsia"/>
        </w:rPr>
        <w:t xml:space="preserve"> </w:t>
      </w:r>
    </w:p>
    <w:p w:rsidR="002F44B3" w:rsidRPr="00B123A1" w:rsidRDefault="002F44B3" w:rsidP="002F44B3">
      <w:pPr>
        <w:ind w:firstLine="420"/>
      </w:pPr>
      <w:r w:rsidRPr="00B123A1">
        <w:rPr>
          <w:rFonts w:hint="eastAsia"/>
        </w:rPr>
        <w:t>（</w:t>
      </w:r>
      <w:r w:rsidRPr="00B123A1">
        <w:rPr>
          <w:rFonts w:hint="eastAsia"/>
        </w:rPr>
        <w:t>4</w:t>
      </w:r>
      <w:r w:rsidRPr="00B123A1">
        <w:rPr>
          <w:rFonts w:hint="eastAsia"/>
        </w:rPr>
        <w:t>）非线性效应显著</w:t>
      </w:r>
    </w:p>
    <w:p w:rsidR="002F44B3" w:rsidRPr="00B123A1" w:rsidRDefault="002F44B3" w:rsidP="002F44B3">
      <w:pPr>
        <w:ind w:firstLineChars="200" w:firstLine="480"/>
      </w:pPr>
      <w:r w:rsidRPr="00B123A1">
        <w:rPr>
          <w:rFonts w:hint="eastAsia"/>
        </w:rPr>
        <w:t>SOI</w:t>
      </w:r>
      <w:r w:rsidRPr="00B123A1">
        <w:rPr>
          <w:rFonts w:hint="eastAsia"/>
        </w:rPr>
        <w:t>波导具有很小的横截面积，一般仅为几百纳米量级，且硅材料非线性折射率系数很高。横截面积小，光场束缚能力强，这两个特点可以有效地减小光波的有效模场面积。因此，</w:t>
      </w:r>
      <w:r w:rsidRPr="00B123A1">
        <w:t>SOI</w:t>
      </w:r>
      <w:r w:rsidRPr="00B123A1">
        <w:rPr>
          <w:rFonts w:hint="eastAsia"/>
        </w:rPr>
        <w:t>波导通常具有很大的非线性系数，不需要很大的入射功率且只需要较短的传播距离，便能够产生非线性效应。在</w:t>
      </w:r>
      <w:r w:rsidRPr="00B123A1">
        <w:rPr>
          <w:rFonts w:hint="eastAsia"/>
        </w:rPr>
        <w:t>1</w:t>
      </w:r>
      <w:r w:rsidRPr="00B123A1">
        <w:t>550</w:t>
      </w:r>
      <w:r w:rsidRPr="00B123A1">
        <w:rPr>
          <w:rFonts w:hint="eastAsia"/>
        </w:rPr>
        <w:t>nm</w:t>
      </w:r>
      <w:r w:rsidRPr="00B123A1">
        <w:rPr>
          <w:rFonts w:hint="eastAsia"/>
        </w:rPr>
        <w:t>波长处，通过合理设计波导横截面尺寸，</w:t>
      </w:r>
      <w:r w:rsidRPr="00B123A1">
        <w:rPr>
          <w:rFonts w:hint="eastAsia"/>
        </w:rPr>
        <w:t>SOI</w:t>
      </w:r>
      <w:r w:rsidRPr="00B123A1">
        <w:rPr>
          <w:rFonts w:hint="eastAsia"/>
        </w:rPr>
        <w:t>波导的拉曼增益系数与</w:t>
      </w:r>
      <w:r w:rsidRPr="00B123A1">
        <w:t>Kerr</w:t>
      </w:r>
      <w:r w:rsidRPr="00B123A1">
        <w:rPr>
          <w:rFonts w:hint="eastAsia"/>
        </w:rPr>
        <w:t>系数分别比二氧化硅中的高</w:t>
      </w:r>
      <w:r w:rsidRPr="00B123A1">
        <w:t>2</w:t>
      </w:r>
      <w:r w:rsidRPr="00B123A1">
        <w:rPr>
          <w:rFonts w:hint="eastAsia"/>
        </w:rPr>
        <w:t>~</w:t>
      </w:r>
      <w:r w:rsidRPr="00B123A1">
        <w:t>3</w:t>
      </w:r>
      <w:r w:rsidRPr="00B123A1">
        <w:rPr>
          <w:rFonts w:hint="eastAsia"/>
        </w:rPr>
        <w:t>个数量级，非线性效应非常显著，有助于在波导中研究光学非</w:t>
      </w:r>
      <w:r w:rsidRPr="00B123A1">
        <w:rPr>
          <w:rFonts w:hint="eastAsia"/>
        </w:rPr>
        <w:lastRenderedPageBreak/>
        <w:t>线性以及利用光学非线性效应实现光学信号处理，例如</w:t>
      </w:r>
      <w:r w:rsidRPr="00B123A1">
        <w:rPr>
          <w:rFonts w:hint="eastAsia"/>
        </w:rPr>
        <w:t>2015</w:t>
      </w:r>
      <w:r w:rsidRPr="00B123A1">
        <w:rPr>
          <w:rFonts w:hint="eastAsia"/>
        </w:rPr>
        <w:t>年，</w:t>
      </w:r>
      <w:r w:rsidRPr="00B123A1">
        <w:rPr>
          <w:rFonts w:hint="eastAsia"/>
        </w:rPr>
        <w:t>Boyuan. J</w:t>
      </w:r>
      <w:r w:rsidRPr="00B123A1">
        <w:rPr>
          <w:rFonts w:hint="eastAsia"/>
        </w:rPr>
        <w:t>在利用波导中的高非线性效应实现波长转换。</w:t>
      </w:r>
    </w:p>
    <w:p w:rsidR="002F44B3" w:rsidRPr="00B123A1" w:rsidRDefault="002F44B3" w:rsidP="002F44B3">
      <w:pPr>
        <w:ind w:firstLineChars="200" w:firstLine="480"/>
      </w:pPr>
      <w:r w:rsidRPr="00B123A1">
        <w:rPr>
          <w:rFonts w:hint="eastAsia"/>
        </w:rPr>
        <w:t>（</w:t>
      </w:r>
      <w:r w:rsidRPr="00B123A1">
        <w:t>5</w:t>
      </w:r>
      <w:r w:rsidRPr="00B123A1">
        <w:rPr>
          <w:rFonts w:hint="eastAsia"/>
        </w:rPr>
        <w:t>）横截面尺寸和形状对色散影响较大</w:t>
      </w:r>
    </w:p>
    <w:p w:rsidR="002F44B3" w:rsidRPr="00B123A1" w:rsidRDefault="002F44B3" w:rsidP="002F44B3">
      <w:pPr>
        <w:ind w:firstLineChars="200" w:firstLine="480"/>
      </w:pPr>
      <w:r w:rsidRPr="00B123A1">
        <w:rPr>
          <w:rFonts w:hint="eastAsia"/>
        </w:rPr>
        <w:t>材料色散和波导色散的共同构成了波导的总色散。由于</w:t>
      </w:r>
      <w:r w:rsidRPr="00B123A1">
        <w:t>SOI</w:t>
      </w:r>
      <w:r w:rsidRPr="00B123A1">
        <w:rPr>
          <w:rFonts w:hint="eastAsia"/>
        </w:rPr>
        <w:t>波导具有较小的横截面积以及很强的光场束缚能力的特点，波导色散远大于材料色散，在总色散中起主导作用。</w:t>
      </w:r>
      <w:r w:rsidRPr="00B123A1">
        <w:rPr>
          <w:rFonts w:hint="eastAsia"/>
        </w:rPr>
        <w:t>SOI</w:t>
      </w:r>
      <w:r w:rsidRPr="00B123A1">
        <w:rPr>
          <w:rFonts w:hint="eastAsia"/>
        </w:rPr>
        <w:t>波导的横截面尺寸能够调整零色散波长。例如，</w:t>
      </w:r>
      <w:r w:rsidRPr="00B123A1">
        <w:rPr>
          <w:rFonts w:hint="eastAsia"/>
        </w:rPr>
        <w:t>2006</w:t>
      </w:r>
      <w:r w:rsidRPr="00B123A1">
        <w:rPr>
          <w:rFonts w:hint="eastAsia"/>
        </w:rPr>
        <w:t>年，</w:t>
      </w:r>
      <w:r w:rsidRPr="00B123A1">
        <w:t>Q. Lin</w:t>
      </w:r>
      <w:r w:rsidRPr="00B123A1">
        <w:rPr>
          <w:rFonts w:hint="eastAsia"/>
        </w:rPr>
        <w:t>等人设计了一种横截面为</w:t>
      </w:r>
      <w:r w:rsidRPr="00B123A1">
        <w:t>841</w:t>
      </w:r>
      <w:r w:rsidRPr="00B123A1">
        <w:rPr>
          <w:rFonts w:hint="eastAsia"/>
        </w:rPr>
        <w:t>×</w:t>
      </w:r>
      <w:r w:rsidRPr="00B123A1">
        <w:t>815 nm</w:t>
      </w:r>
      <w:r w:rsidRPr="00B123A1">
        <w:rPr>
          <w:rFonts w:hint="eastAsia"/>
        </w:rPr>
        <w:t>的带状</w:t>
      </w:r>
      <w:r w:rsidRPr="00B123A1">
        <w:rPr>
          <w:rFonts w:hint="eastAsia"/>
        </w:rPr>
        <w:t>SOI</w:t>
      </w:r>
      <w:r w:rsidRPr="00B123A1">
        <w:rPr>
          <w:rFonts w:hint="eastAsia"/>
        </w:rPr>
        <w:t>波导，使得</w:t>
      </w:r>
      <w:r w:rsidRPr="00B123A1">
        <w:t>TE</w:t>
      </w:r>
      <w:r w:rsidRPr="00B123A1">
        <w:rPr>
          <w:rFonts w:hint="eastAsia"/>
        </w:rPr>
        <w:t>和</w:t>
      </w:r>
      <w:r w:rsidRPr="00B123A1">
        <w:t>TM</w:t>
      </w:r>
      <w:r w:rsidRPr="00B123A1">
        <w:rPr>
          <w:rFonts w:hint="eastAsia"/>
        </w:rPr>
        <w:t>模的零色散波长都在</w:t>
      </w:r>
      <w:r w:rsidRPr="00B123A1">
        <w:t>1551 nm</w:t>
      </w:r>
      <w:r w:rsidRPr="00B123A1">
        <w:rPr>
          <w:rFonts w:hint="eastAsia"/>
        </w:rPr>
        <w:t>附近</w:t>
      </w:r>
      <w:r w:rsidRPr="00B123A1">
        <w:rPr>
          <w:vertAlign w:val="superscript"/>
        </w:rPr>
        <w:t>[9]</w:t>
      </w:r>
      <w:r w:rsidRPr="00B123A1">
        <w:rPr>
          <w:rFonts w:hint="eastAsia"/>
        </w:rPr>
        <w:t>。此外，</w:t>
      </w:r>
      <w:r w:rsidRPr="00B123A1">
        <w:t xml:space="preserve"> SOI</w:t>
      </w:r>
      <w:r w:rsidRPr="00B123A1">
        <w:rPr>
          <w:rFonts w:hint="eastAsia"/>
        </w:rPr>
        <w:t>波导横截面的形状会对色散</w:t>
      </w:r>
      <w:r w:rsidRPr="00B123A1">
        <w:t>-</w:t>
      </w:r>
      <w:r w:rsidRPr="00B123A1">
        <w:rPr>
          <w:rFonts w:hint="eastAsia"/>
        </w:rPr>
        <w:t>波长曲线产生显著影响。</w:t>
      </w:r>
      <w:r w:rsidRPr="00B123A1">
        <w:rPr>
          <w:rFonts w:hint="eastAsia"/>
        </w:rPr>
        <w:t>2</w:t>
      </w:r>
      <w:r w:rsidRPr="00B123A1">
        <w:t>012</w:t>
      </w:r>
      <w:r w:rsidRPr="00B123A1">
        <w:rPr>
          <w:rFonts w:hint="eastAsia"/>
        </w:rPr>
        <w:t>年，</w:t>
      </w:r>
      <w:r w:rsidRPr="00B123A1">
        <w:t>Ming Zhu</w:t>
      </w:r>
      <w:r w:rsidRPr="00B123A1">
        <w:rPr>
          <w:rFonts w:hint="eastAsia"/>
        </w:rPr>
        <w:t>等人利用双槽形</w:t>
      </w:r>
      <w:r w:rsidRPr="00B123A1">
        <w:rPr>
          <w:rFonts w:hint="eastAsia"/>
        </w:rPr>
        <w:t>SOI</w:t>
      </w:r>
      <w:r w:rsidRPr="00B123A1">
        <w:rPr>
          <w:rFonts w:hint="eastAsia"/>
        </w:rPr>
        <w:t>波导，在</w:t>
      </w:r>
      <w:r w:rsidRPr="00B123A1">
        <w:t>1098nm</w:t>
      </w:r>
      <w:r w:rsidRPr="00B123A1">
        <w:rPr>
          <w:rFonts w:hint="eastAsia"/>
        </w:rPr>
        <w:t>的范围内有</w:t>
      </w:r>
      <w:r w:rsidRPr="00B123A1">
        <w:t>4</w:t>
      </w:r>
      <w:r w:rsidRPr="00B123A1">
        <w:rPr>
          <w:rFonts w:hint="eastAsia"/>
        </w:rPr>
        <w:t>个零色散点，使得该波导具有平坦低色散特性</w:t>
      </w:r>
      <w:r w:rsidRPr="00B123A1">
        <w:rPr>
          <w:vertAlign w:val="superscript"/>
        </w:rPr>
        <w:t xml:space="preserve"> [10]</w:t>
      </w:r>
      <w:r w:rsidRPr="00B123A1">
        <w:rPr>
          <w:rFonts w:hint="eastAsia"/>
        </w:rPr>
        <w:t>，这种波导将超宽带信号处理应用于近红外区域的具有巨大潜力。例如，利用此波导可产生飞秒脉冲泵浦的高达</w:t>
      </w:r>
      <w:r w:rsidRPr="00B123A1">
        <w:rPr>
          <w:rFonts w:hint="eastAsia"/>
        </w:rPr>
        <w:t>1630 nm</w:t>
      </w:r>
      <w:r w:rsidRPr="00B123A1">
        <w:rPr>
          <w:rFonts w:hint="eastAsia"/>
        </w:rPr>
        <w:t>的超连续谱。</w:t>
      </w:r>
    </w:p>
    <w:p w:rsidR="002F44B3" w:rsidRPr="00B123A1" w:rsidRDefault="002F44B3" w:rsidP="002F44B3">
      <w:pPr>
        <w:ind w:firstLineChars="200" w:firstLine="480"/>
        <w:rPr>
          <w:rFonts w:ascii="宋体" w:hAnsi="宋体"/>
          <w:sz w:val="21"/>
          <w:szCs w:val="21"/>
        </w:rPr>
      </w:pPr>
      <w:r w:rsidRPr="00B123A1">
        <w:t>SOI</w:t>
      </w:r>
      <w:r w:rsidRPr="00B123A1">
        <w:rPr>
          <w:rFonts w:hint="eastAsia"/>
        </w:rPr>
        <w:t>波导兼容集成电路成熟的制作工艺，为硅光子器件提供了一个理想的平台。当前，已在</w:t>
      </w:r>
      <w:r w:rsidRPr="00B123A1">
        <w:t>SOI</w:t>
      </w:r>
      <w:r w:rsidRPr="00B123A1">
        <w:rPr>
          <w:rFonts w:hint="eastAsia"/>
        </w:rPr>
        <w:t>平台上实现了光源、调制器、解调器、光开关、传感器、以及光交换器件等各式各样功能和结构的光器件，为硅基光集成器件的繁荣和发展奠定了基石。</w:t>
      </w:r>
    </w:p>
    <w:p w:rsidR="002F44B3" w:rsidRPr="00B123A1" w:rsidRDefault="002F44B3" w:rsidP="002F44B3">
      <w:pPr>
        <w:pStyle w:val="3"/>
        <w:spacing w:after="0"/>
      </w:pPr>
      <w:bookmarkStart w:id="104" w:name="_Toc501121516"/>
      <w:bookmarkStart w:id="105" w:name="_Toc497781670"/>
      <w:r w:rsidRPr="00B123A1">
        <w:rPr>
          <w:rFonts w:hint="eastAsia"/>
        </w:rPr>
        <w:t>2</w:t>
      </w:r>
      <w:r w:rsidRPr="00B123A1">
        <w:t xml:space="preserve">.1.2 </w:t>
      </w:r>
      <w:r w:rsidR="00403A41">
        <w:t>介质</w:t>
      </w:r>
      <w:r w:rsidRPr="00B123A1">
        <w:rPr>
          <w:rFonts w:hint="eastAsia"/>
        </w:rPr>
        <w:t>波导</w:t>
      </w:r>
      <w:r w:rsidR="00403A41">
        <w:rPr>
          <w:rFonts w:hint="eastAsia"/>
        </w:rPr>
        <w:t>中的</w:t>
      </w:r>
      <w:r w:rsidR="00403A41">
        <w:t>光场</w:t>
      </w:r>
      <w:bookmarkEnd w:id="104"/>
    </w:p>
    <w:p w:rsidR="002F44B3" w:rsidRPr="00B123A1" w:rsidRDefault="00403A41" w:rsidP="000D62B1">
      <w:pPr>
        <w:ind w:firstLineChars="200" w:firstLine="480"/>
      </w:pPr>
      <w:r>
        <w:t>介质</w:t>
      </w:r>
      <w:r w:rsidR="002F44B3" w:rsidRPr="00B123A1">
        <w:rPr>
          <w:rFonts w:hint="eastAsia"/>
        </w:rPr>
        <w:t>波导可以对光起很强的束缚能力，引导光在波导中向特定方向稳定传播。由于光本质上也是一种电磁波，因此</w:t>
      </w:r>
      <w:r w:rsidR="002F44B3" w:rsidRPr="00B123A1">
        <w:t>光在光波导里面的传播</w:t>
      </w:r>
      <w:r w:rsidR="002F44B3" w:rsidRPr="00B123A1">
        <w:rPr>
          <w:rFonts w:hint="eastAsia"/>
        </w:rPr>
        <w:t>可以利用麦克斯韦电磁波方程来描述。在光波导中，按照</w:t>
      </w:r>
      <w:r w:rsidR="002F44B3" w:rsidRPr="00B123A1">
        <w:t>国际单位制</w:t>
      </w:r>
      <w:r w:rsidR="002F44B3" w:rsidRPr="00B123A1">
        <w:rPr>
          <w:rFonts w:hint="eastAsia"/>
        </w:rPr>
        <w:t>（</w:t>
      </w:r>
      <w:r w:rsidR="002F44B3" w:rsidRPr="00B123A1">
        <w:rPr>
          <w:rFonts w:hint="eastAsia"/>
        </w:rPr>
        <w:t>SI</w:t>
      </w:r>
      <w:r w:rsidR="002F44B3" w:rsidRPr="00B123A1">
        <w:t>）</w:t>
      </w:r>
      <w:r w:rsidR="002F44B3" w:rsidRPr="00B123A1">
        <w:rPr>
          <w:rFonts w:hint="eastAsia"/>
        </w:rPr>
        <w:t>，麦克斯韦电磁耦合方程组可以描述成以下形式：</w:t>
      </w:r>
    </w:p>
    <w:p w:rsidR="002F44B3" w:rsidRPr="00B123A1" w:rsidRDefault="002F44B3" w:rsidP="002F44B3">
      <w:pPr>
        <w:pStyle w:val="a3"/>
        <w:ind w:firstLine="480"/>
      </w:pPr>
    </w:p>
    <w:p w:rsidR="002F44B3" w:rsidRPr="00961409" w:rsidRDefault="00590D68" w:rsidP="00D13A66">
      <w:pPr>
        <w:pStyle w:val="Eqs"/>
        <w:ind w:left="425" w:right="120"/>
        <w:rPr>
          <w:sz w:val="24"/>
          <w:szCs w:val="24"/>
        </w:rPr>
      </w:pPr>
      <w:r w:rsidRPr="00961409">
        <w:rPr>
          <w:noProof/>
          <w:sz w:val="24"/>
          <w:szCs w:val="24"/>
        </w:rPr>
        <w:object w:dxaOrig="1320" w:dyaOrig="630">
          <v:shape id="_x0000_i1026" type="#_x0000_t75" alt="" style="width:66pt;height:32.25pt;mso-width-percent:0;mso-height-percent:0;mso-width-percent:0;mso-height-percent:0" o:ole="">
            <v:imagedata r:id="rId39" o:title=""/>
          </v:shape>
          <o:OLEObject Type="Embed" ProgID="Equation.DSMT4" ShapeID="_x0000_i1026" DrawAspect="Content" ObjectID="_1574891276" r:id="rId40"/>
        </w:object>
      </w:r>
      <w:r w:rsidR="002F44B3" w:rsidRPr="00961409">
        <w:rPr>
          <w:sz w:val="24"/>
          <w:szCs w:val="24"/>
        </w:rPr>
        <w:t xml:space="preserve">                              (2</w:t>
      </w:r>
      <w:r w:rsidR="00D13A66" w:rsidRPr="00961409">
        <w:rPr>
          <w:sz w:val="24"/>
          <w:szCs w:val="24"/>
        </w:rPr>
        <w:t>.</w:t>
      </w:r>
      <w:r w:rsidR="002F44B3" w:rsidRPr="00961409">
        <w:rPr>
          <w:sz w:val="24"/>
          <w:szCs w:val="24"/>
        </w:rPr>
        <w:t>1)</w:t>
      </w:r>
    </w:p>
    <w:p w:rsidR="002F44B3" w:rsidRPr="00961409" w:rsidRDefault="00590D68" w:rsidP="00D13A66">
      <w:pPr>
        <w:pStyle w:val="Eqs"/>
        <w:ind w:left="425" w:right="120"/>
        <w:rPr>
          <w:sz w:val="24"/>
          <w:szCs w:val="24"/>
        </w:rPr>
      </w:pPr>
      <w:r w:rsidRPr="00961409">
        <w:rPr>
          <w:noProof/>
          <w:sz w:val="24"/>
          <w:szCs w:val="24"/>
        </w:rPr>
        <w:object w:dxaOrig="1605" w:dyaOrig="630">
          <v:shape id="_x0000_i1027" type="#_x0000_t75" alt="" style="width:80.25pt;height:32.25pt;mso-width-percent:0;mso-height-percent:0;mso-width-percent:0;mso-height-percent:0" o:ole="">
            <v:imagedata r:id="rId41" o:title=""/>
          </v:shape>
          <o:OLEObject Type="Embed" ProgID="Equation.DSMT4" ShapeID="_x0000_i1027" DrawAspect="Content" ObjectID="_1574891277" r:id="rId42"/>
        </w:object>
      </w:r>
      <w:r w:rsidR="002F44B3" w:rsidRPr="00961409">
        <w:rPr>
          <w:sz w:val="24"/>
          <w:szCs w:val="24"/>
        </w:rPr>
        <w:t xml:space="preserve">                            (2</w:t>
      </w:r>
      <w:r w:rsidR="00D13A66" w:rsidRPr="00961409">
        <w:rPr>
          <w:sz w:val="24"/>
          <w:szCs w:val="24"/>
        </w:rPr>
        <w:t>.</w:t>
      </w:r>
      <w:r w:rsidR="002F44B3" w:rsidRPr="00961409">
        <w:rPr>
          <w:sz w:val="24"/>
          <w:szCs w:val="24"/>
        </w:rPr>
        <w:t>2)</w:t>
      </w:r>
    </w:p>
    <w:p w:rsidR="002F44B3" w:rsidRPr="00961409" w:rsidRDefault="00590D68" w:rsidP="00D13A66">
      <w:pPr>
        <w:pStyle w:val="Eqs"/>
        <w:wordWrap w:val="0"/>
        <w:ind w:left="425" w:right="120"/>
        <w:rPr>
          <w:sz w:val="24"/>
          <w:szCs w:val="24"/>
        </w:rPr>
      </w:pPr>
      <w:r w:rsidRPr="00961409">
        <w:rPr>
          <w:noProof/>
          <w:sz w:val="24"/>
          <w:szCs w:val="24"/>
        </w:rPr>
        <w:object w:dxaOrig="1035" w:dyaOrig="390">
          <v:shape id="_x0000_i1028" type="#_x0000_t75" alt="" style="width:52.5pt;height:20.25pt;mso-width-percent:0;mso-height-percent:0;mso-width-percent:0;mso-height-percent:0" o:ole="">
            <v:imagedata r:id="rId43" o:title=""/>
          </v:shape>
          <o:OLEObject Type="Embed" ProgID="Equation.DSMT4" ShapeID="_x0000_i1028" DrawAspect="Content" ObjectID="_1574891278" r:id="rId44"/>
        </w:object>
      </w:r>
      <w:r w:rsidR="002F44B3" w:rsidRPr="00961409">
        <w:rPr>
          <w:sz w:val="24"/>
          <w:szCs w:val="24"/>
        </w:rPr>
        <w:t xml:space="preserve">                                 (2</w:t>
      </w:r>
      <w:r w:rsidR="00D13A66" w:rsidRPr="00961409">
        <w:rPr>
          <w:sz w:val="24"/>
          <w:szCs w:val="24"/>
        </w:rPr>
        <w:t>.</w:t>
      </w:r>
      <w:r w:rsidR="002F44B3" w:rsidRPr="00961409">
        <w:rPr>
          <w:sz w:val="24"/>
          <w:szCs w:val="24"/>
        </w:rPr>
        <w:t>3)</w:t>
      </w:r>
    </w:p>
    <w:p w:rsidR="002F44B3" w:rsidRPr="00961409" w:rsidRDefault="002F44B3" w:rsidP="00D13A66">
      <w:pPr>
        <w:wordWrap w:val="0"/>
        <w:ind w:firstLine="420"/>
        <w:jc w:val="right"/>
        <w:rPr>
          <w:rFonts w:cs="Times New Roman"/>
        </w:rPr>
      </w:pPr>
      <w:r w:rsidRPr="00961409">
        <w:rPr>
          <w:rFonts w:cs="Times New Roman"/>
          <w:noProof/>
        </w:rPr>
        <w:t xml:space="preserve"> </w:t>
      </w:r>
      <w:r w:rsidR="00590D68" w:rsidRPr="00961409">
        <w:rPr>
          <w:rFonts w:cs="Times New Roman"/>
          <w:noProof/>
        </w:rPr>
        <w:object w:dxaOrig="900" w:dyaOrig="270">
          <v:shape id="_x0000_i1029" type="#_x0000_t75" alt="" style="width:45pt;height:13.5pt;mso-width-percent:0;mso-height-percent:0;mso-width-percent:0;mso-height-percent:0" o:ole="">
            <v:imagedata r:id="rId45" o:title=""/>
          </v:shape>
          <o:OLEObject Type="Embed" ProgID="Equation.DSMT4" ShapeID="_x0000_i1029" DrawAspect="Content" ObjectID="_1574891279" r:id="rId46"/>
        </w:object>
      </w:r>
      <w:r w:rsidRPr="00961409">
        <w:rPr>
          <w:rFonts w:cs="Times New Roman"/>
        </w:rPr>
        <w:t xml:space="preserve">                                 </w:t>
      </w:r>
      <w:r w:rsidRPr="00961409">
        <w:rPr>
          <w:rStyle w:val="EqsChar"/>
        </w:rPr>
        <w:t>(2</w:t>
      </w:r>
      <w:r w:rsidR="00D13A66" w:rsidRPr="00961409">
        <w:rPr>
          <w:rStyle w:val="EqsChar"/>
        </w:rPr>
        <w:t>.</w:t>
      </w:r>
      <w:r w:rsidRPr="00961409">
        <w:rPr>
          <w:rStyle w:val="EqsChar"/>
        </w:rPr>
        <w:t>4)</w:t>
      </w:r>
      <w:r w:rsidR="00D13A66" w:rsidRPr="00961409">
        <w:rPr>
          <w:rFonts w:cs="Times New Roman"/>
        </w:rPr>
        <w:t xml:space="preserve"> </w:t>
      </w:r>
    </w:p>
    <w:p w:rsidR="002F44B3" w:rsidRPr="00B123A1" w:rsidRDefault="002F44B3" w:rsidP="002F44B3">
      <w:pPr>
        <w:jc w:val="left"/>
      </w:pPr>
      <w:r w:rsidRPr="00B123A1">
        <w:rPr>
          <w:rFonts w:hint="eastAsia"/>
        </w:rPr>
        <w:t>其中</w:t>
      </w:r>
      <w:r w:rsidRPr="00B123A1">
        <w:rPr>
          <w:rFonts w:hint="eastAsia"/>
          <w:b/>
          <w:i/>
        </w:rPr>
        <w:t>E</w:t>
      </w:r>
      <w:r w:rsidRPr="00B123A1">
        <w:rPr>
          <w:rFonts w:hint="eastAsia"/>
        </w:rPr>
        <w:t>表示电场强度</w:t>
      </w:r>
      <w:r w:rsidRPr="00B123A1">
        <w:t>，</w:t>
      </w:r>
      <w:r w:rsidRPr="00B123A1">
        <w:rPr>
          <w:b/>
          <w:i/>
        </w:rPr>
        <w:t>H</w:t>
      </w:r>
      <w:r w:rsidRPr="00B123A1">
        <w:rPr>
          <w:rFonts w:hint="eastAsia"/>
        </w:rPr>
        <w:t>表示</w:t>
      </w:r>
      <w:r w:rsidRPr="00B123A1">
        <w:t>磁</w:t>
      </w:r>
      <w:r w:rsidRPr="00B123A1">
        <w:rPr>
          <w:rFonts w:hint="eastAsia"/>
        </w:rPr>
        <w:t>感应</w:t>
      </w:r>
      <w:r w:rsidRPr="00B123A1">
        <w:t>强度</w:t>
      </w:r>
      <w:r w:rsidRPr="00B123A1">
        <w:rPr>
          <w:rFonts w:hint="eastAsia"/>
        </w:rPr>
        <w:t>，</w:t>
      </w:r>
      <w:r w:rsidRPr="00B123A1">
        <w:rPr>
          <w:rFonts w:hint="eastAsia"/>
        </w:rPr>
        <w:t>D</w:t>
      </w:r>
      <w:r w:rsidRPr="00B123A1">
        <w:t>表示</w:t>
      </w:r>
      <w:r w:rsidRPr="00B123A1">
        <w:rPr>
          <w:rFonts w:hint="eastAsia"/>
        </w:rPr>
        <w:t>电位移矢量，表征介质对电场的响应，而</w:t>
      </w:r>
      <w:r w:rsidRPr="00B123A1">
        <w:rPr>
          <w:rFonts w:hint="eastAsia"/>
        </w:rPr>
        <w:t>B</w:t>
      </w:r>
      <w:r w:rsidRPr="00B123A1">
        <w:rPr>
          <w:rFonts w:hint="eastAsia"/>
        </w:rPr>
        <w:t>表示磁感应强度，表示介质对磁场的响应，</w:t>
      </w:r>
      <w:r w:rsidRPr="00D13A66">
        <w:rPr>
          <w:i/>
        </w:rPr>
        <w:t>J</w:t>
      </w:r>
      <w:r w:rsidRPr="00B123A1">
        <w:t>表示</w:t>
      </w:r>
      <w:r w:rsidRPr="00B123A1">
        <w:rPr>
          <w:rFonts w:hint="eastAsia"/>
        </w:rPr>
        <w:t>波导中</w:t>
      </w:r>
      <w:r w:rsidRPr="00B123A1">
        <w:t>电流密度</w:t>
      </w:r>
      <w:r w:rsidRPr="00B123A1">
        <w:rPr>
          <w:rFonts w:hint="eastAsia"/>
        </w:rPr>
        <w:t>，</w:t>
      </w:r>
      <m:oMath>
        <m:sSub>
          <m:sSubPr>
            <m:ctrlPr>
              <w:rPr>
                <w:rFonts w:ascii="Cambria Math" w:hAnsi="Cambria Math"/>
              </w:rPr>
            </m:ctrlPr>
          </m:sSubPr>
          <m:e>
            <m:r>
              <w:rPr>
                <w:rFonts w:ascii="Cambria Math" w:hAnsi="Cambria Math"/>
              </w:rPr>
              <m:t>ρ</m:t>
            </m:r>
          </m:e>
          <m:sub>
            <m:r>
              <w:rPr>
                <w:rFonts w:ascii="Cambria Math" w:hAnsi="Cambria Math"/>
              </w:rPr>
              <m:t>f</m:t>
            </m:r>
          </m:sub>
        </m:sSub>
      </m:oMath>
      <w:r w:rsidRPr="00B123A1">
        <w:t>表示电荷密度。</w:t>
      </w:r>
      <w:r w:rsidRPr="00B123A1">
        <w:rPr>
          <w:rFonts w:hint="eastAsia"/>
        </w:rPr>
        <w:t>为了依据电流以及电荷分布确定上述场矢量，需要以电磁场作用下物质方程作为麦克斯韦方程组的补充，电磁场下物质方程如下函</w:t>
      </w:r>
      <w:r w:rsidRPr="00B123A1">
        <w:rPr>
          <w:rFonts w:hint="eastAsia"/>
        </w:rPr>
        <w:lastRenderedPageBreak/>
        <w:t>数式</w:t>
      </w:r>
      <w:r w:rsidRPr="00B123A1">
        <w:t>:</w:t>
      </w:r>
    </w:p>
    <w:p w:rsidR="002F44B3" w:rsidRPr="00961409" w:rsidRDefault="00590D68" w:rsidP="002F44B3">
      <w:pPr>
        <w:pStyle w:val="Eqs"/>
        <w:rPr>
          <w:sz w:val="24"/>
          <w:szCs w:val="24"/>
        </w:rPr>
      </w:pPr>
      <w:r w:rsidRPr="00590D68">
        <w:rPr>
          <w:rFonts w:ascii="Cambria Math" w:hAnsi="Cambria Math" w:cstheme="minorBidi"/>
          <w:noProof/>
          <w:sz w:val="24"/>
          <w:szCs w:val="24"/>
        </w:rPr>
        <w:object w:dxaOrig="1275" w:dyaOrig="375">
          <v:shape id="_x0000_i1030" type="#_x0000_t75" alt="" style="width:63.75pt;height:18.75pt;mso-width-percent:0;mso-height-percent:0;mso-width-percent:0;mso-height-percent:0" o:ole="">
            <v:imagedata r:id="rId47" o:title=""/>
          </v:shape>
          <o:OLEObject Type="Embed" ProgID="Equation.DSMT4" ShapeID="_x0000_i1030" DrawAspect="Content" ObjectID="_1574891280" r:id="rId48"/>
        </w:object>
      </w:r>
      <w:r w:rsidR="002F44B3" w:rsidRPr="00B123A1">
        <w:rPr>
          <w:rFonts w:ascii="Cambria Math" w:hAnsi="Cambria Math"/>
          <w:sz w:val="24"/>
          <w:szCs w:val="24"/>
        </w:rPr>
        <w:t xml:space="preserve">                               </w:t>
      </w:r>
      <w:r w:rsidR="002F44B3" w:rsidRPr="00961409">
        <w:rPr>
          <w:sz w:val="24"/>
          <w:szCs w:val="24"/>
        </w:rPr>
        <w:t>（</w:t>
      </w:r>
      <w:r w:rsidR="002F44B3" w:rsidRPr="00961409">
        <w:rPr>
          <w:sz w:val="24"/>
          <w:szCs w:val="24"/>
        </w:rPr>
        <w:t>2</w:t>
      </w:r>
      <w:r w:rsidR="00DE3DF5" w:rsidRPr="00961409">
        <w:rPr>
          <w:sz w:val="24"/>
          <w:szCs w:val="24"/>
        </w:rPr>
        <w:t>.</w:t>
      </w:r>
      <w:r w:rsidR="002F44B3" w:rsidRPr="00961409">
        <w:rPr>
          <w:sz w:val="24"/>
          <w:szCs w:val="24"/>
        </w:rPr>
        <w:t>5</w:t>
      </w:r>
      <w:r w:rsidR="002F44B3" w:rsidRPr="00961409">
        <w:rPr>
          <w:sz w:val="24"/>
          <w:szCs w:val="24"/>
        </w:rPr>
        <w:t>）</w:t>
      </w:r>
    </w:p>
    <w:p w:rsidR="002F44B3" w:rsidRPr="00961409" w:rsidRDefault="00590D68" w:rsidP="002F44B3">
      <w:pPr>
        <w:pStyle w:val="Eqs"/>
        <w:rPr>
          <w:sz w:val="24"/>
          <w:szCs w:val="24"/>
        </w:rPr>
      </w:pPr>
      <w:r w:rsidRPr="00961409">
        <w:rPr>
          <w:noProof/>
          <w:sz w:val="24"/>
          <w:szCs w:val="24"/>
        </w:rPr>
        <w:object w:dxaOrig="1425" w:dyaOrig="375">
          <v:shape id="_x0000_i1031" type="#_x0000_t75" alt="" style="width:69.75pt;height:18.75pt;mso-width-percent:0;mso-height-percent:0;mso-width-percent:0;mso-height-percent:0" o:ole="">
            <v:imagedata r:id="rId49" o:title=""/>
          </v:shape>
          <o:OLEObject Type="Embed" ProgID="Equation.DSMT4" ShapeID="_x0000_i1031" DrawAspect="Content" ObjectID="_1574891281" r:id="rId50"/>
        </w:object>
      </w:r>
      <w:r w:rsidR="002F44B3" w:rsidRPr="00961409">
        <w:rPr>
          <w:sz w:val="24"/>
          <w:szCs w:val="24"/>
        </w:rPr>
        <w:t xml:space="preserve">                              </w:t>
      </w:r>
      <w:r w:rsidR="002F44B3" w:rsidRPr="00961409">
        <w:rPr>
          <w:sz w:val="24"/>
          <w:szCs w:val="24"/>
        </w:rPr>
        <w:t>（</w:t>
      </w:r>
      <w:r w:rsidR="002F44B3" w:rsidRPr="00961409">
        <w:rPr>
          <w:sz w:val="24"/>
          <w:szCs w:val="24"/>
        </w:rPr>
        <w:t>2</w:t>
      </w:r>
      <w:r w:rsidR="00DE3DF5" w:rsidRPr="00961409">
        <w:rPr>
          <w:sz w:val="24"/>
          <w:szCs w:val="24"/>
        </w:rPr>
        <w:t>.</w:t>
      </w:r>
      <w:r w:rsidR="002F44B3" w:rsidRPr="00961409">
        <w:rPr>
          <w:sz w:val="24"/>
          <w:szCs w:val="24"/>
        </w:rPr>
        <w:t>6</w:t>
      </w:r>
      <w:r w:rsidR="002F44B3" w:rsidRPr="00961409">
        <w:rPr>
          <w:sz w:val="24"/>
          <w:szCs w:val="24"/>
        </w:rPr>
        <w:t>）</w:t>
      </w:r>
    </w:p>
    <w:p w:rsidR="002F44B3" w:rsidRPr="00B123A1" w:rsidRDefault="002F44B3" w:rsidP="002F44B3">
      <w:r w:rsidRPr="00B123A1">
        <w:rPr>
          <w:rFonts w:hint="eastAsia"/>
        </w:rPr>
        <w:t>其中，</w:t>
      </w:r>
      <w:r w:rsidRPr="00B123A1">
        <w:rPr>
          <w:rFonts w:hint="eastAsia"/>
          <w:i/>
        </w:rPr>
        <w:t>P</w:t>
      </w:r>
      <w:r w:rsidRPr="00B123A1">
        <w:rPr>
          <w:rFonts w:hint="eastAsia"/>
        </w:rPr>
        <w:t>为介质对电场</w:t>
      </w:r>
      <w:r w:rsidRPr="00B123A1">
        <w:rPr>
          <w:rFonts w:hint="eastAsia"/>
        </w:rPr>
        <w:t>E</w:t>
      </w:r>
      <w:r w:rsidRPr="00B123A1">
        <w:rPr>
          <w:rFonts w:hint="eastAsia"/>
        </w:rPr>
        <w:t>响应产生的电偶极子，</w:t>
      </w:r>
      <w:r w:rsidRPr="00B123A1">
        <w:t>用来描述介质的线性以及非线性效应。</w:t>
      </w:r>
      <m:oMath>
        <m:r>
          <m:rPr>
            <m:sty m:val="p"/>
          </m:rPr>
          <w:rPr>
            <w:rFonts w:ascii="Cambria Math" w:hAnsi="Cambria Math"/>
          </w:rPr>
          <m:t>ε</m:t>
        </m:r>
      </m:oMath>
      <w:r w:rsidRPr="00B123A1">
        <w:rPr>
          <w:rFonts w:hint="eastAsia"/>
        </w:rPr>
        <w:t xml:space="preserve"> </w:t>
      </w:r>
      <w:r w:rsidRPr="00B123A1">
        <w:rPr>
          <w:rFonts w:hint="eastAsia"/>
        </w:rPr>
        <w:t>为介质介电常数，可以表示为</w:t>
      </w:r>
      <m:oMath>
        <m:r>
          <m:rPr>
            <m:sty m:val="p"/>
          </m:rPr>
          <w:rPr>
            <w:rFonts w:ascii="Cambria Math" w:hAnsi="Cambria Math"/>
          </w:rPr>
          <m:t>ε</m:t>
        </m:r>
        <m:r>
          <m:rPr>
            <m:sty m:val="p"/>
          </m:rPr>
          <w:rPr>
            <w:rFonts w:ascii="Cambria Math" w:hAnsi="Cambria Math" w:hint="eastAsia"/>
          </w:rPr>
          <m:t>=</m:t>
        </m:r>
        <w:bookmarkStart w:id="106" w:name="OLE_LINK5"/>
        <w:bookmarkStart w:id="107" w:name="OLE_LINK13"/>
        <m:sSub>
          <m:sSubPr>
            <m:ctrlPr>
              <w:rPr>
                <w:rFonts w:ascii="Cambria Math" w:hAnsi="Cambria Math"/>
              </w:rPr>
            </m:ctrlPr>
          </m:sSubPr>
          <m:e>
            <m:r>
              <w:rPr>
                <w:rFonts w:ascii="Cambria Math" w:hAnsi="Cambria Math"/>
              </w:rPr>
              <m:t>ε</m:t>
            </m:r>
          </m:e>
          <m:sub>
            <m:r>
              <w:rPr>
                <w:rFonts w:ascii="Cambria Math" w:hAnsi="Cambria Math"/>
              </w:rPr>
              <m:t>0</m:t>
            </m:r>
          </m:sub>
        </m:sSub>
        <w:bookmarkEnd w:id="106"/>
        <w:bookmarkEnd w:id="107"/>
        <m:sSub>
          <m:sSubPr>
            <m:ctrlPr>
              <w:rPr>
                <w:rFonts w:ascii="Cambria Math" w:hAnsi="Cambria Math"/>
                <w:i/>
              </w:rPr>
            </m:ctrlPr>
          </m:sSubPr>
          <m:e>
            <m:r>
              <w:rPr>
                <w:rFonts w:ascii="Cambria Math" w:hAnsi="Cambria Math"/>
              </w:rPr>
              <m:t>ε</m:t>
            </m:r>
          </m:e>
          <m:sub>
            <m:r>
              <w:rPr>
                <w:rFonts w:ascii="Cambria Math" w:hAnsi="Cambria Math"/>
              </w:rPr>
              <m:t>r</m:t>
            </m:r>
          </m:sub>
        </m:sSub>
      </m:oMath>
      <w:r w:rsidRPr="00B123A1">
        <w:rPr>
          <w:rFonts w:hint="eastAsia"/>
        </w:rPr>
        <w:t>，</w:t>
      </w:r>
      <m:oMath>
        <m:sSub>
          <m:sSubPr>
            <m:ctrlPr>
              <w:rPr>
                <w:rFonts w:ascii="Cambria Math" w:hAnsi="Cambria Math"/>
              </w:rPr>
            </m:ctrlPr>
          </m:sSubPr>
          <m:e>
            <m:r>
              <w:rPr>
                <w:rFonts w:ascii="Cambria Math" w:hAnsi="Cambria Math"/>
              </w:rPr>
              <m:t>ε</m:t>
            </m:r>
          </m:e>
          <m:sub>
            <m:r>
              <w:rPr>
                <w:rFonts w:ascii="Cambria Math" w:hAnsi="Cambria Math"/>
              </w:rPr>
              <m:t>0</m:t>
            </m:r>
          </m:sub>
        </m:sSub>
      </m:oMath>
      <w:r w:rsidRPr="00B123A1">
        <w:rPr>
          <w:rFonts w:hint="eastAsia"/>
        </w:rPr>
        <w:t>为</w:t>
      </w:r>
      <w:r w:rsidRPr="00B123A1">
        <w:t>真空介电常数</w:t>
      </w:r>
      <w:r w:rsidRPr="00B123A1">
        <w:rPr>
          <w:rFonts w:hint="eastAsia"/>
        </w:rPr>
        <w:t>，通常取值为</w:t>
      </w:r>
      <m:oMath>
        <m:sSub>
          <m:sSubPr>
            <m:ctrlPr>
              <w:rPr>
                <w:rFonts w:ascii="Cambria Math" w:hAnsi="Cambria Math"/>
              </w:rPr>
            </m:ctrlPr>
          </m:sSubPr>
          <m:e>
            <m:r>
              <w:rPr>
                <w:rFonts w:ascii="Cambria Math" w:hAnsi="Cambria Math"/>
              </w:rPr>
              <m:t>ε</m:t>
            </m:r>
          </m:e>
          <m:sub>
            <m:r>
              <w:rPr>
                <w:rFonts w:ascii="Cambria Math" w:hAnsi="Cambria Math"/>
              </w:rPr>
              <m:t>0</m:t>
            </m:r>
          </m:sub>
        </m:sSub>
        <m:r>
          <w:rPr>
            <w:rFonts w:ascii="Cambria Math" w:hAnsi="Cambria Math" w:hint="eastAsia"/>
          </w:rPr>
          <m:t>=</m:t>
        </m:r>
        <m:r>
          <w:rPr>
            <w:rFonts w:ascii="Cambria Math" w:hAnsi="Cambria Math"/>
          </w:rPr>
          <m:t>8.8542</m:t>
        </m:r>
        <m:r>
          <m:rPr>
            <m:sty m:val="p"/>
          </m:rPr>
          <w:rPr>
            <w:rFonts w:ascii="Cambria Math" w:hAnsi="Cambria Math"/>
          </w:rPr>
          <m:t>×</m:t>
        </m:r>
        <m:sSup>
          <m:sSupPr>
            <m:ctrlPr>
              <w:rPr>
                <w:rFonts w:ascii="Cambria Math" w:hAnsi="Cambria Math"/>
              </w:rPr>
            </m:ctrlPr>
          </m:sSupPr>
          <m:e>
            <m:r>
              <w:rPr>
                <w:rFonts w:ascii="Cambria Math" w:hAnsi="Cambria Math"/>
              </w:rPr>
              <m:t>10</m:t>
            </m:r>
          </m:e>
          <m:sup>
            <m:r>
              <w:rPr>
                <w:rFonts w:ascii="微软雅黑" w:eastAsia="微软雅黑" w:hAnsi="微软雅黑" w:cs="微软雅黑" w:hint="eastAsia"/>
              </w:rPr>
              <m:t>-</m:t>
            </m:r>
            <m:r>
              <w:rPr>
                <w:rFonts w:ascii="Cambria Math" w:hAnsi="Cambria Math"/>
              </w:rPr>
              <m:t>12</m:t>
            </m:r>
          </m:sup>
        </m:sSup>
        <m:f>
          <m:fPr>
            <m:type m:val="lin"/>
            <m:ctrlPr>
              <w:rPr>
                <w:rFonts w:ascii="Cambria Math" w:hAnsi="Cambria Math"/>
              </w:rPr>
            </m:ctrlPr>
          </m:fPr>
          <m:num>
            <m:sSup>
              <m:sSupPr>
                <m:ctrlPr>
                  <w:rPr>
                    <w:rFonts w:ascii="Cambria Math" w:hAnsi="Cambria Math"/>
                    <w:i/>
                  </w:rPr>
                </m:ctrlPr>
              </m:sSupPr>
              <m:e>
                <m:r>
                  <w:rPr>
                    <w:rFonts w:ascii="Cambria Math" w:hAnsi="Cambria Math"/>
                  </w:rPr>
                  <m:t>C</m:t>
                </m:r>
              </m:e>
              <m:sup>
                <m:r>
                  <w:rPr>
                    <w:rFonts w:ascii="Cambria Math" w:hAnsi="Cambria Math"/>
                  </w:rPr>
                  <m:t>2</m:t>
                </m:r>
              </m:sup>
            </m:sSup>
          </m:num>
          <m:den>
            <m:r>
              <w:rPr>
                <w:rFonts w:ascii="Cambria Math" w:hAnsi="Cambria Math"/>
              </w:rPr>
              <m:t>N∙</m:t>
            </m:r>
            <m:sSup>
              <m:sSupPr>
                <m:ctrlPr>
                  <w:rPr>
                    <w:rFonts w:ascii="Cambria Math" w:hAnsi="Cambria Math"/>
                    <w:i/>
                  </w:rPr>
                </m:ctrlPr>
              </m:sSupPr>
              <m:e>
                <m:r>
                  <w:rPr>
                    <w:rFonts w:ascii="Cambria Math" w:hAnsi="Cambria Math" w:hint="eastAsia"/>
                  </w:rPr>
                  <m:t>m</m:t>
                </m:r>
              </m:e>
              <m:sup>
                <m:r>
                  <w:rPr>
                    <w:rFonts w:ascii="Cambria Math" w:hAnsi="Cambria Math"/>
                  </w:rPr>
                  <m:t>2</m:t>
                </m:r>
              </m:sup>
            </m:sSup>
          </m:den>
        </m:f>
        <m:r>
          <m:rPr>
            <m:sty m:val="p"/>
          </m:rPr>
          <w:rPr>
            <w:rFonts w:ascii="Cambria Math" w:hAnsi="Cambria Math" w:hint="eastAsia"/>
          </w:rPr>
          <m:t>，</m:t>
        </m:r>
        <m:sSub>
          <m:sSubPr>
            <m:ctrlPr>
              <w:rPr>
                <w:rFonts w:ascii="Cambria Math" w:hAnsi="Cambria Math"/>
              </w:rPr>
            </m:ctrlPr>
          </m:sSubPr>
          <m:e>
            <m:r>
              <w:rPr>
                <w:rFonts w:ascii="Cambria Math" w:hAnsi="Cambria Math"/>
              </w:rPr>
              <m:t>ε</m:t>
            </m:r>
          </m:e>
          <m:sub>
            <m:r>
              <w:rPr>
                <w:rFonts w:ascii="Cambria Math" w:hAnsi="Cambria Math" w:hint="eastAsia"/>
              </w:rPr>
              <m:t>r</m:t>
            </m:r>
          </m:sub>
        </m:sSub>
      </m:oMath>
      <w:r w:rsidRPr="00B123A1">
        <w:t>为介质相对介电常数</w:t>
      </w:r>
      <w:r w:rsidRPr="00B123A1">
        <w:rPr>
          <w:rFonts w:hint="eastAsia"/>
        </w:rPr>
        <w:t>；</w:t>
      </w:r>
      <m:oMath>
        <m:r>
          <m:rPr>
            <m:sty m:val="p"/>
          </m:rPr>
          <w:rPr>
            <w:rFonts w:ascii="Cambria Math" w:hAnsi="Cambria Math"/>
          </w:rPr>
          <m:t>μ</m:t>
        </m:r>
      </m:oMath>
      <w:r w:rsidRPr="00B123A1">
        <w:rPr>
          <w:rFonts w:hint="eastAsia"/>
        </w:rPr>
        <w:t xml:space="preserve"> </w:t>
      </w:r>
      <w:r w:rsidRPr="00B123A1">
        <w:rPr>
          <w:rFonts w:hint="eastAsia"/>
        </w:rPr>
        <w:t>为介质磁导率，</w:t>
      </w:r>
      <m:oMath>
        <m:r>
          <m:rPr>
            <m:sty m:val="p"/>
          </m:rPr>
          <w:rPr>
            <w:rFonts w:ascii="Cambria Math" w:hAnsi="Cambria Math"/>
          </w:rPr>
          <m:t>μ</m:t>
        </m:r>
        <m:r>
          <m:rPr>
            <m:sty m:val="p"/>
          </m:rPr>
          <w:rPr>
            <w:rFonts w:ascii="Cambria Math" w:hAnsi="Cambria Math" w:hint="eastAsia"/>
          </w:rPr>
          <m:t>=</m:t>
        </m:r>
        <w:bookmarkStart w:id="108" w:name="OLE_LINK16"/>
        <w:bookmarkStart w:id="109" w:name="OLE_LINK18"/>
        <m:sSub>
          <m:sSubPr>
            <m:ctrlPr>
              <w:rPr>
                <w:rFonts w:ascii="Cambria Math" w:hAnsi="Cambria Math"/>
              </w:rPr>
            </m:ctrlPr>
          </m:sSubPr>
          <m:e>
            <m:r>
              <w:rPr>
                <w:rFonts w:ascii="Cambria Math" w:hAnsi="Cambria Math"/>
              </w:rPr>
              <m:t>μ</m:t>
            </m:r>
          </m:e>
          <m:sub>
            <m:r>
              <w:rPr>
                <w:rFonts w:ascii="Cambria Math" w:hAnsi="Cambria Math"/>
              </w:rPr>
              <m:t>0</m:t>
            </m:r>
          </m:sub>
        </m:sSub>
        <w:bookmarkStart w:id="110" w:name="OLE_LINK26"/>
        <w:bookmarkEnd w:id="108"/>
        <w:bookmarkEnd w:id="109"/>
        <m:sSub>
          <m:sSubPr>
            <m:ctrlPr>
              <w:rPr>
                <w:rFonts w:ascii="Cambria Math" w:hAnsi="Cambria Math"/>
                <w:i/>
              </w:rPr>
            </m:ctrlPr>
          </m:sSubPr>
          <m:e>
            <m:r>
              <w:rPr>
                <w:rFonts w:ascii="Cambria Math" w:hAnsi="Cambria Math"/>
              </w:rPr>
              <m:t>μ</m:t>
            </m:r>
          </m:e>
          <m:sub>
            <m:r>
              <w:rPr>
                <w:rFonts w:ascii="Cambria Math" w:hAnsi="Cambria Math"/>
              </w:rPr>
              <m:t>r</m:t>
            </m:r>
          </m:sub>
        </m:sSub>
      </m:oMath>
      <w:bookmarkEnd w:id="110"/>
      <w:r w:rsidRPr="00B123A1">
        <w:rPr>
          <w:rFonts w:hint="eastAsia"/>
        </w:rPr>
        <w:t>，</w:t>
      </w:r>
      <w:bookmarkStart w:id="111" w:name="OLE_LINK24"/>
      <w:bookmarkStart w:id="112" w:name="OLE_LINK25"/>
      <m:oMath>
        <m:sSub>
          <m:sSubPr>
            <m:ctrlPr>
              <w:rPr>
                <w:rFonts w:ascii="Cambria Math" w:hAnsi="Cambria Math"/>
              </w:rPr>
            </m:ctrlPr>
          </m:sSubPr>
          <m:e>
            <m:r>
              <w:rPr>
                <w:rFonts w:ascii="Cambria Math" w:hAnsi="Cambria Math"/>
              </w:rPr>
              <m:t>μ</m:t>
            </m:r>
          </m:e>
          <m:sub>
            <m:r>
              <w:rPr>
                <w:rFonts w:ascii="Cambria Math" w:hAnsi="Cambria Math"/>
              </w:rPr>
              <m:t>0</m:t>
            </m:r>
          </m:sub>
        </m:sSub>
      </m:oMath>
      <w:bookmarkEnd w:id="111"/>
      <w:bookmarkEnd w:id="112"/>
      <w:r w:rsidRPr="00B123A1">
        <w:rPr>
          <w:rFonts w:hint="eastAsia"/>
        </w:rPr>
        <w:t xml:space="preserve"> </w:t>
      </w:r>
      <w:r w:rsidRPr="00B123A1">
        <w:rPr>
          <w:rFonts w:hint="eastAsia"/>
        </w:rPr>
        <w:t>为真空</w:t>
      </w:r>
      <w:r w:rsidRPr="00B123A1">
        <w:t>磁导</w:t>
      </w:r>
      <w:r w:rsidRPr="00B123A1">
        <w:rPr>
          <w:rFonts w:hint="eastAsia"/>
        </w:rPr>
        <w:t>率，一般取值</w:t>
      </w:r>
      <m:oMath>
        <m:sSub>
          <m:sSubPr>
            <m:ctrlPr>
              <w:rPr>
                <w:rFonts w:ascii="Cambria Math" w:hAnsi="Cambria Math"/>
              </w:rPr>
            </m:ctrlPr>
          </m:sSubPr>
          <m:e>
            <m:r>
              <w:rPr>
                <w:rFonts w:ascii="Cambria Math" w:hAnsi="Cambria Math"/>
              </w:rPr>
              <m:t>μ</m:t>
            </m:r>
          </m:e>
          <m:sub>
            <m:r>
              <w:rPr>
                <w:rFonts w:ascii="Cambria Math" w:hAnsi="Cambria Math"/>
              </w:rPr>
              <m:t>0</m:t>
            </m:r>
          </m:sub>
        </m:sSub>
        <m:r>
          <w:rPr>
            <w:rFonts w:ascii="Cambria Math" w:hAnsi="Cambria Math" w:hint="eastAsia"/>
          </w:rPr>
          <m:t>=</m:t>
        </m:r>
        <m:r>
          <w:rPr>
            <w:rFonts w:ascii="Cambria Math" w:hAnsi="Cambria Math"/>
          </w:rPr>
          <m:t>4π×</m:t>
        </m:r>
        <m:sSup>
          <m:sSupPr>
            <m:ctrlPr>
              <w:rPr>
                <w:rFonts w:ascii="Cambria Math" w:hAnsi="Cambria Math"/>
                <w:i/>
              </w:rPr>
            </m:ctrlPr>
          </m:sSupPr>
          <m:e>
            <m:r>
              <w:rPr>
                <w:rFonts w:ascii="Cambria Math" w:hAnsi="Cambria Math"/>
              </w:rPr>
              <m:t>10</m:t>
            </m:r>
          </m:e>
          <m:sup>
            <m:r>
              <w:rPr>
                <w:rFonts w:ascii="微软雅黑" w:eastAsia="微软雅黑" w:hAnsi="微软雅黑" w:cs="微软雅黑" w:hint="eastAsia"/>
              </w:rPr>
              <m:t>-</m:t>
            </m:r>
            <m:r>
              <w:rPr>
                <w:rFonts w:ascii="Cambria Math" w:hAnsi="Cambria Math"/>
              </w:rPr>
              <m:t>7</m:t>
            </m:r>
          </m:sup>
        </m:sSup>
        <m:r>
          <w:rPr>
            <w:rFonts w:ascii="Cambria Math" w:hAnsi="Cambria Math"/>
          </w:rPr>
          <m:t>N∙</m:t>
        </m:r>
        <m:f>
          <m:fPr>
            <m:type m:val="lin"/>
            <m:ctrlPr>
              <w:rPr>
                <w:rFonts w:ascii="Cambria Math" w:hAnsi="Cambria Math"/>
                <w:i/>
              </w:rPr>
            </m:ctrlPr>
          </m:fPr>
          <m:num>
            <m:sSup>
              <m:sSupPr>
                <m:ctrlPr>
                  <w:rPr>
                    <w:rFonts w:ascii="Cambria Math" w:hAnsi="Cambria Math"/>
                    <w:i/>
                  </w:rPr>
                </m:ctrlPr>
              </m:sSupPr>
              <m:e>
                <m:r>
                  <w:rPr>
                    <w:rFonts w:ascii="Cambria Math" w:hAnsi="Cambria Math"/>
                  </w:rPr>
                  <m:t>s</m:t>
                </m:r>
              </m:e>
              <m:sup>
                <m:r>
                  <w:rPr>
                    <w:rFonts w:ascii="Cambria Math" w:hAnsi="Cambria Math"/>
                  </w:rPr>
                  <m:t>2</m:t>
                </m:r>
              </m:sup>
            </m:sSup>
          </m:num>
          <m:den>
            <m:sSup>
              <m:sSupPr>
                <m:ctrlPr>
                  <w:rPr>
                    <w:rFonts w:ascii="Cambria Math" w:hAnsi="Cambria Math"/>
                    <w:i/>
                  </w:rPr>
                </m:ctrlPr>
              </m:sSupPr>
              <m:e>
                <m:r>
                  <w:rPr>
                    <w:rFonts w:ascii="Cambria Math" w:hAnsi="Cambria Math"/>
                  </w:rPr>
                  <m:t>C</m:t>
                </m:r>
              </m:e>
              <m:sup>
                <m:r>
                  <w:rPr>
                    <w:rFonts w:ascii="Cambria Math" w:hAnsi="Cambria Math"/>
                  </w:rPr>
                  <m:t>2</m:t>
                </m:r>
              </m:sup>
            </m:sSup>
          </m:den>
        </m:f>
      </m:oMath>
      <w:r w:rsidRPr="00B123A1">
        <w:rPr>
          <w:rFonts w:hint="eastAsia"/>
        </w:rPr>
        <w:t>，</w:t>
      </w:r>
      <w:bookmarkStart w:id="113" w:name="OLE_LINK30"/>
      <m:oMath>
        <m:sSub>
          <m:sSubPr>
            <m:ctrlPr>
              <w:rPr>
                <w:rFonts w:ascii="Cambria Math" w:hAnsi="Cambria Math"/>
              </w:rPr>
            </m:ctrlPr>
          </m:sSubPr>
          <m:e>
            <m:r>
              <w:rPr>
                <w:rFonts w:ascii="Cambria Math" w:hAnsi="Cambria Math"/>
              </w:rPr>
              <m:t>μ</m:t>
            </m:r>
          </m:e>
          <m:sub>
            <m:r>
              <w:rPr>
                <w:rFonts w:ascii="Cambria Math" w:hAnsi="Cambria Math" w:hint="eastAsia"/>
              </w:rPr>
              <m:t>r</m:t>
            </m:r>
          </m:sub>
        </m:sSub>
      </m:oMath>
      <w:r w:rsidRPr="00B123A1">
        <w:t>为介质</w:t>
      </w:r>
      <w:bookmarkEnd w:id="113"/>
      <w:r w:rsidRPr="00B123A1">
        <w:t>相对磁导率</w:t>
      </w:r>
      <w:r w:rsidRPr="00B123A1">
        <w:rPr>
          <w:rFonts w:hint="eastAsia"/>
        </w:rPr>
        <w:t>。</w:t>
      </w:r>
      <w:r w:rsidRPr="00B123A1">
        <w:t>对于非磁介质</w:t>
      </w:r>
      <w:r w:rsidRPr="00B123A1">
        <w:rPr>
          <w:rFonts w:hint="eastAsia"/>
        </w:rPr>
        <w:t>，</w:t>
      </w:r>
      <w:r w:rsidRPr="00B123A1">
        <w:rPr>
          <w:rFonts w:hint="eastAsia"/>
        </w:rPr>
        <w:t>M=</w:t>
      </w:r>
      <w:r w:rsidRPr="00B123A1">
        <w:t>0</w:t>
      </w:r>
      <w:r w:rsidRPr="00B123A1">
        <w:t>，</w:t>
      </w:r>
      <m:oMath>
        <m:r>
          <w:rPr>
            <w:rFonts w:ascii="Cambria Math" w:hAnsi="Cambria Math"/>
          </w:rPr>
          <m:t>μ=</m:t>
        </m:r>
        <m:sSub>
          <m:sSubPr>
            <m:ctrlPr>
              <w:rPr>
                <w:rFonts w:ascii="Cambria Math" w:hAnsi="Cambria Math"/>
                <w:i/>
              </w:rPr>
            </m:ctrlPr>
          </m:sSubPr>
          <m:e>
            <m:r>
              <w:rPr>
                <w:rFonts w:ascii="Cambria Math" w:hAnsi="Cambria Math"/>
              </w:rPr>
              <m:t>μ</m:t>
            </m:r>
          </m:e>
          <m:sub>
            <m:r>
              <w:rPr>
                <w:rFonts w:ascii="Cambria Math" w:hAnsi="Cambria Math"/>
              </w:rPr>
              <m:t>0</m:t>
            </m:r>
          </m:sub>
        </m:sSub>
      </m:oMath>
      <w:r w:rsidRPr="00B123A1">
        <w:t>。</w:t>
      </w:r>
      <w:r w:rsidRPr="00B123A1">
        <w:rPr>
          <w:rFonts w:hint="eastAsia"/>
        </w:rPr>
        <w:t>若</w:t>
      </w:r>
      <w:r w:rsidRPr="00B123A1">
        <w:rPr>
          <w:rFonts w:hint="eastAsia"/>
        </w:rPr>
        <w:t>c</w:t>
      </w:r>
      <w:r w:rsidRPr="00B123A1">
        <w:rPr>
          <w:rFonts w:hint="eastAsia"/>
        </w:rPr>
        <w:t>表示真空光速，则</w:t>
      </w:r>
      <m:oMath>
        <m:sSub>
          <m:sSubPr>
            <m:ctrlPr>
              <w:rPr>
                <w:rFonts w:ascii="Cambria Math" w:hAnsi="Cambria Math"/>
              </w:rPr>
            </m:ctrlPr>
          </m:sSubPr>
          <m:e>
            <m:r>
              <w:rPr>
                <w:rFonts w:ascii="Cambria Math" w:hAnsi="Cambria Math"/>
              </w:rPr>
              <m:t>ε</m:t>
            </m:r>
          </m:e>
          <m:sub>
            <m:r>
              <w:rPr>
                <w:rFonts w:ascii="Cambria Math" w:hAnsi="Cambria Math"/>
              </w:rPr>
              <m:t>0</m:t>
            </m:r>
          </m:sub>
        </m:sSub>
        <m:sSub>
          <m:sSubPr>
            <m:ctrlPr>
              <w:rPr>
                <w:rFonts w:ascii="Cambria Math" w:hAnsi="Cambria Math"/>
                <w:i/>
              </w:rPr>
            </m:ctrlPr>
          </m:sSubPr>
          <m:e>
            <m:r>
              <w:rPr>
                <w:rFonts w:ascii="Cambria Math" w:hAnsi="Cambria Math"/>
              </w:rPr>
              <m:t>μ</m:t>
            </m:r>
          </m:e>
          <m:sub>
            <m:r>
              <w:rPr>
                <w:rFonts w:ascii="Cambria Math" w:hAnsi="Cambria Math"/>
              </w:rPr>
              <m:t>r</m:t>
            </m:r>
          </m:sub>
        </m:sSub>
        <m:r>
          <w:rPr>
            <w:rFonts w:ascii="Cambria Math" w:hAnsi="Cambria Math" w:hint="eastAsia"/>
          </w:rPr>
          <m:t>=</m:t>
        </m:r>
        <m:f>
          <m:fPr>
            <m:type m:val="lin"/>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hint="eastAsia"/>
                  </w:rPr>
                  <m:t>c</m:t>
                </m:r>
              </m:e>
              <m:sup>
                <m:r>
                  <w:rPr>
                    <w:rFonts w:ascii="Cambria Math" w:hAnsi="Cambria Math"/>
                  </w:rPr>
                  <m:t>2</m:t>
                </m:r>
              </m:sup>
            </m:sSup>
          </m:den>
        </m:f>
      </m:oMath>
      <w:r w:rsidRPr="00B123A1">
        <w:rPr>
          <w:rFonts w:hint="eastAsia"/>
        </w:rPr>
        <w:t>。若只考虑单一频率</w:t>
      </w:r>
      <m:oMath>
        <m:r>
          <m:rPr>
            <m:sty m:val="p"/>
          </m:rPr>
          <w:rPr>
            <w:rFonts w:ascii="Cambria Math" w:hAnsi="Cambria Math"/>
          </w:rPr>
          <m:t>ω</m:t>
        </m:r>
      </m:oMath>
      <w:r w:rsidRPr="00B123A1">
        <w:rPr>
          <w:rFonts w:hint="eastAsia"/>
        </w:rPr>
        <w:t>，</w:t>
      </w:r>
      <w:r w:rsidRPr="00B123A1">
        <w:t>可以用矢量</w:t>
      </w:r>
      <w:r w:rsidRPr="00B123A1">
        <w:rPr>
          <w:rFonts w:hint="eastAsia"/>
        </w:rPr>
        <w:t>A</w:t>
      </w:r>
      <w:r w:rsidRPr="00B123A1">
        <w:t>表示电磁场</w:t>
      </w:r>
      <w:r w:rsidRPr="00B123A1">
        <w:rPr>
          <w:rFonts w:hint="eastAsia"/>
        </w:rPr>
        <w:t>，</w:t>
      </w:r>
      <w:r w:rsidRPr="00B123A1">
        <w:rPr>
          <w:rFonts w:hint="eastAsia"/>
        </w:rPr>
        <w:t xml:space="preserve"> A</w:t>
      </w:r>
      <w:r w:rsidRPr="00B123A1">
        <w:t>可以表示为</w:t>
      </w:r>
    </w:p>
    <w:p w:rsidR="002F44B3" w:rsidRPr="00B123A1" w:rsidRDefault="000720CB" w:rsidP="002F44B3">
      <w:pPr>
        <w:spacing w:line="240" w:lineRule="auto"/>
        <w:jc w:val="center"/>
      </w:pPr>
      <m:oMathPara>
        <m:oMath>
          <m:eqArr>
            <m:eqArrPr>
              <m:maxDist m:val="1"/>
              <m:ctrlPr>
                <w:rPr>
                  <w:rFonts w:ascii="Cambria Math" w:hAnsi="Cambria Math"/>
                  <w:i/>
                </w:rPr>
              </m:ctrlPr>
            </m:eqArrPr>
            <m:e>
              <m:r>
                <m:rPr>
                  <m:sty m:val="b"/>
                </m:rPr>
                <w:rPr>
                  <w:rFonts w:ascii="Cambria Math" w:hAnsi="Cambria Math"/>
                </w:rPr>
                <m:t>A</m:t>
              </m:r>
              <m:d>
                <m:dPr>
                  <m:ctrlPr>
                    <w:rPr>
                      <w:rFonts w:ascii="Cambria Math" w:hAnsi="Cambria Math"/>
                    </w:rPr>
                  </m:ctrlPr>
                </m:dPr>
                <m:e>
                  <m:r>
                    <m:rPr>
                      <m:sty m:val="b"/>
                    </m:rPr>
                    <w:rPr>
                      <w:rFonts w:ascii="Cambria Math" w:hAnsi="Cambria Math"/>
                    </w:rPr>
                    <m:t>r</m:t>
                  </m:r>
                  <m:r>
                    <m:rPr>
                      <m:sty m:val="p"/>
                    </m:rPr>
                    <w:rPr>
                      <w:rFonts w:ascii="Cambria Math" w:hAnsi="Cambria Math"/>
                    </w:rPr>
                    <m:t>,</m:t>
                  </m:r>
                  <m:r>
                    <w:rPr>
                      <w:rFonts w:ascii="Cambria Math" w:hAnsi="Cambria Math"/>
                    </w:rPr>
                    <m:t>t</m:t>
                  </m:r>
                </m:e>
              </m:d>
              <m:r>
                <w:rPr>
                  <w:rFonts w:ascii="Cambria Math" w:hAnsi="Cambria Math"/>
                </w:rPr>
                <m:t>=</m:t>
              </m:r>
              <m:r>
                <m:rPr>
                  <m:sty m:val="p"/>
                </m:rPr>
                <w:rPr>
                  <w:rFonts w:ascii="Cambria Math" w:hAnsi="Cambria Math"/>
                </w:rPr>
                <m:t>Re</m:t>
              </m:r>
              <m:d>
                <m:dPr>
                  <m:begChr m:val="{"/>
                  <m:endChr m:val="}"/>
                  <m:ctrlPr>
                    <w:rPr>
                      <w:rFonts w:ascii="Cambria Math" w:hAnsi="Cambria Math"/>
                    </w:rPr>
                  </m:ctrlPr>
                </m:dPr>
                <m:e>
                  <m:bar>
                    <m:barPr>
                      <m:pos m:val="top"/>
                      <m:ctrlPr>
                        <w:rPr>
                          <w:rFonts w:ascii="Cambria Math" w:hAnsi="Cambria Math"/>
                          <w:i/>
                        </w:rPr>
                      </m:ctrlPr>
                    </m:barPr>
                    <m:e>
                      <m:r>
                        <m:rPr>
                          <m:sty m:val="p"/>
                        </m:rPr>
                        <w:rPr>
                          <w:rFonts w:ascii="Cambria Math" w:hAnsi="Cambria Math"/>
                        </w:rPr>
                        <m:t>A</m:t>
                      </m:r>
                    </m:e>
                  </m:bar>
                  <m:d>
                    <m:dPr>
                      <m:ctrlPr>
                        <w:rPr>
                          <w:rFonts w:ascii="Cambria Math" w:hAnsi="Cambria Math"/>
                          <w:i/>
                        </w:rPr>
                      </m:ctrlPr>
                    </m:dPr>
                    <m:e>
                      <m:r>
                        <w:rPr>
                          <w:rFonts w:ascii="Cambria Math" w:hAnsi="Cambria Math"/>
                        </w:rPr>
                        <m:t>x,y</m:t>
                      </m:r>
                    </m:e>
                  </m:d>
                  <m:sSup>
                    <m:sSupPr>
                      <m:ctrlPr>
                        <w:rPr>
                          <w:rFonts w:ascii="Cambria Math" w:hAnsi="Cambria Math"/>
                          <w:i/>
                        </w:rPr>
                      </m:ctrlPr>
                    </m:sSupPr>
                    <m:e>
                      <m:r>
                        <w:rPr>
                          <w:rFonts w:ascii="Cambria Math" w:hAnsi="Cambria Math"/>
                        </w:rPr>
                        <m:t>e</m:t>
                      </m:r>
                    </m:e>
                    <m:sup>
                      <m:r>
                        <w:rPr>
                          <w:rFonts w:ascii="Cambria Math" w:hAnsi="Cambria Math"/>
                        </w:rPr>
                        <m:t>jβz</m:t>
                      </m:r>
                    </m:sup>
                  </m:sSup>
                  <m:sSup>
                    <m:sSupPr>
                      <m:ctrlPr>
                        <w:rPr>
                          <w:rFonts w:ascii="Cambria Math" w:hAnsi="Cambria Math"/>
                          <w:i/>
                        </w:rPr>
                      </m:ctrlPr>
                    </m:sSupPr>
                    <m:e>
                      <m:r>
                        <w:rPr>
                          <w:rFonts w:ascii="Cambria Math" w:hAnsi="Cambria Math"/>
                        </w:rPr>
                        <m:t>e</m:t>
                      </m:r>
                    </m:e>
                    <m:sup>
                      <m:r>
                        <w:rPr>
                          <w:rFonts w:ascii="Cambria Math" w:hAnsi="Cambria Math"/>
                        </w:rPr>
                        <m:t>-jωt</m:t>
                      </m:r>
                    </m:sup>
                  </m:sSup>
                </m:e>
              </m:d>
              <m:r>
                <w:rPr>
                  <w:rFonts w:ascii="Cambria Math" w:hAnsi="Cambria Math"/>
                </w:rPr>
                <m:t>#</m:t>
              </m:r>
              <m:d>
                <m:dPr>
                  <m:ctrlPr>
                    <w:rPr>
                      <w:rFonts w:ascii="Cambria Math" w:hAnsi="Cambria Math"/>
                      <w:i/>
                    </w:rPr>
                  </m:ctrlPr>
                </m:dPr>
                <m:e>
                  <m:r>
                    <w:rPr>
                      <w:rFonts w:ascii="Cambria Math" w:hAnsi="Cambria Math"/>
                    </w:rPr>
                    <m:t>2.7</m:t>
                  </m:r>
                </m:e>
              </m:d>
            </m:e>
          </m:eqArr>
        </m:oMath>
      </m:oMathPara>
    </w:p>
    <w:p w:rsidR="002F44B3" w:rsidRPr="00B123A1" w:rsidRDefault="000720CB" w:rsidP="002F44B3">
      <m:oMath>
        <m:bar>
          <m:barPr>
            <m:pos m:val="top"/>
            <m:ctrlPr>
              <w:rPr>
                <w:rFonts w:ascii="Cambria Math" w:hAnsi="Cambria Math"/>
                <w:i/>
              </w:rPr>
            </m:ctrlPr>
          </m:barPr>
          <m:e>
            <m:r>
              <m:rPr>
                <m:sty m:val="p"/>
              </m:rPr>
              <w:rPr>
                <w:rFonts w:ascii="Cambria Math" w:hAnsi="Cambria Math"/>
              </w:rPr>
              <m:t>A</m:t>
            </m:r>
          </m:e>
        </m:bar>
        <m:d>
          <m:dPr>
            <m:ctrlPr>
              <w:rPr>
                <w:rFonts w:ascii="Cambria Math" w:hAnsi="Cambria Math"/>
                <w:i/>
              </w:rPr>
            </m:ctrlPr>
          </m:dPr>
          <m:e>
            <m:r>
              <w:rPr>
                <w:rFonts w:ascii="Cambria Math" w:hAnsi="Cambria Math"/>
              </w:rPr>
              <m:t>x,y</m:t>
            </m:r>
          </m:e>
        </m:d>
      </m:oMath>
      <w:r w:rsidR="002F44B3" w:rsidRPr="00B123A1">
        <w:rPr>
          <w:rFonts w:hint="eastAsia"/>
        </w:rPr>
        <w:t>表示电磁场的传播模式，</w:t>
      </w:r>
      <m:oMath>
        <m:r>
          <w:rPr>
            <w:rFonts w:ascii="Cambria Math" w:hAnsi="Cambria Math"/>
          </w:rPr>
          <m:t>β</m:t>
        </m:r>
      </m:oMath>
      <w:r w:rsidR="002F44B3" w:rsidRPr="00B123A1">
        <w:rPr>
          <w:rFonts w:hint="eastAsia"/>
        </w:rPr>
        <w:t xml:space="preserve"> </w:t>
      </w:r>
      <w:r w:rsidR="002F44B3" w:rsidRPr="00B123A1">
        <w:t>表示光场沿方向</w:t>
      </w:r>
      <w:r w:rsidR="002F44B3" w:rsidRPr="00B123A1">
        <w:rPr>
          <w:rFonts w:hint="eastAsia"/>
        </w:rPr>
        <w:t>z</w:t>
      </w:r>
      <w:r w:rsidR="002F44B3" w:rsidRPr="00B123A1">
        <w:t>传播的传播常数。</w:t>
      </w:r>
      <w:r w:rsidR="002F44B3" w:rsidRPr="00B123A1">
        <w:t xml:space="preserve"> </w:t>
      </w:r>
      <w:r w:rsidR="002F44B3" w:rsidRPr="00B123A1">
        <w:rPr>
          <w:rFonts w:hint="eastAsia"/>
        </w:rPr>
        <w:t>光场传输的亥姆霍兹方程可由下式表示：</w:t>
      </w:r>
    </w:p>
    <w:p w:rsidR="002F44B3" w:rsidRPr="00B123A1" w:rsidRDefault="000720CB" w:rsidP="002F44B3">
      <w:pPr>
        <w:spacing w:line="240" w:lineRule="auto"/>
        <w:jc w:val="center"/>
      </w:pPr>
      <m:oMathPara>
        <m:oMath>
          <m:eqArr>
            <m:eqArrPr>
              <m:maxDist m:val="1"/>
              <m:ctrlPr>
                <w:rPr>
                  <w:rFonts w:ascii="Cambria Math" w:hAnsi="Cambria Math"/>
                  <w:i/>
                </w:rPr>
              </m:ctrlPr>
            </m:eqArrPr>
            <m:e>
              <m:sSup>
                <m:sSupPr>
                  <m:ctrlPr>
                    <w:rPr>
                      <w:rFonts w:ascii="Cambria Math" w:hAnsi="Cambria Math"/>
                      <w:i/>
                    </w:rPr>
                  </m:ctrlPr>
                </m:sSupPr>
                <m:e>
                  <m:r>
                    <m:rPr>
                      <m:sty m:val="p"/>
                    </m:rPr>
                    <w:rPr>
                      <w:rFonts w:ascii="Cambria Math" w:hAnsi="Cambria Math"/>
                    </w:rPr>
                    <m:t>∇</m:t>
                  </m:r>
                </m:e>
                <m:sup>
                  <m:r>
                    <w:rPr>
                      <w:rFonts w:ascii="Cambria Math" w:hAnsi="Cambria Math"/>
                    </w:rPr>
                    <m:t>2</m:t>
                  </m:r>
                </m:sup>
              </m:sSup>
              <m:bar>
                <m:barPr>
                  <m:pos m:val="top"/>
                  <m:ctrlPr>
                    <w:rPr>
                      <w:rFonts w:ascii="Cambria Math" w:hAnsi="Cambria Math"/>
                      <w:i/>
                    </w:rPr>
                  </m:ctrlPr>
                </m:barPr>
                <m:e>
                  <m:r>
                    <m:rPr>
                      <m:sty m:val="b"/>
                    </m:rPr>
                    <w:rPr>
                      <w:rFonts w:ascii="Cambria Math" w:hAnsi="Cambria Math"/>
                    </w:rPr>
                    <m:t>E</m:t>
                  </m:r>
                </m:e>
              </m:bar>
              <m:r>
                <w:rPr>
                  <w:rFonts w:ascii="Cambria Math" w:hAnsi="Cambria Math"/>
                </w:rPr>
                <m:t>+</m:t>
              </m:r>
              <m:sSup>
                <m:sSupPr>
                  <m:ctrlPr>
                    <w:rPr>
                      <w:rFonts w:ascii="Cambria Math" w:hAnsi="Cambria Math"/>
                      <w:i/>
                    </w:rPr>
                  </m:ctrlPr>
                </m:sSupPr>
                <m:e>
                  <m:r>
                    <w:rPr>
                      <w:rFonts w:ascii="Cambria Math" w:hAnsi="Cambria Math"/>
                    </w:rPr>
                    <m:t>k</m:t>
                  </m:r>
                </m:e>
                <m:sup>
                  <m:r>
                    <w:rPr>
                      <w:rFonts w:ascii="Cambria Math" w:hAnsi="Cambria Math"/>
                    </w:rPr>
                    <m:t>2</m:t>
                  </m:r>
                </m:sup>
              </m:sSup>
              <m:bar>
                <m:barPr>
                  <m:pos m:val="top"/>
                  <m:ctrlPr>
                    <w:rPr>
                      <w:rFonts w:ascii="Cambria Math" w:hAnsi="Cambria Math"/>
                      <w:i/>
                    </w:rPr>
                  </m:ctrlPr>
                </m:barPr>
                <m:e>
                  <m:r>
                    <m:rPr>
                      <m:sty m:val="b"/>
                    </m:rPr>
                    <w:rPr>
                      <w:rFonts w:ascii="Cambria Math" w:hAnsi="Cambria Math"/>
                    </w:rPr>
                    <m:t>E</m:t>
                  </m:r>
                </m:e>
              </m:bar>
              <m:r>
                <w:rPr>
                  <w:rFonts w:ascii="Cambria Math" w:hAnsi="Cambria Math"/>
                </w:rPr>
                <m:t>=0#</m:t>
              </m:r>
              <m:d>
                <m:dPr>
                  <m:ctrlPr>
                    <w:rPr>
                      <w:rFonts w:ascii="Cambria Math" w:hAnsi="Cambria Math"/>
                      <w:i/>
                    </w:rPr>
                  </m:ctrlPr>
                </m:dPr>
                <m:e>
                  <m:r>
                    <w:rPr>
                      <w:rFonts w:ascii="Cambria Math" w:hAnsi="Cambria Math"/>
                    </w:rPr>
                    <m:t>2.8</m:t>
                  </m:r>
                </m:e>
              </m:d>
            </m:e>
          </m:eqArr>
        </m:oMath>
      </m:oMathPara>
    </w:p>
    <w:p w:rsidR="002F44B3" w:rsidRPr="00B123A1" w:rsidRDefault="000720CB" w:rsidP="002F44B3">
      <w:pPr>
        <w:spacing w:line="240" w:lineRule="auto"/>
        <w:jc w:val="center"/>
      </w:pPr>
      <m:oMathPara>
        <m:oMath>
          <m:eqArr>
            <m:eqArrPr>
              <m:maxDist m:val="1"/>
              <m:ctrlPr>
                <w:rPr>
                  <w:rFonts w:ascii="Cambria Math" w:hAnsi="Cambria Math"/>
                  <w:i/>
                </w:rPr>
              </m:ctrlPr>
            </m:eqArrPr>
            <m:e>
              <m:sSup>
                <m:sSupPr>
                  <m:ctrlPr>
                    <w:rPr>
                      <w:rFonts w:ascii="Cambria Math" w:hAnsi="Cambria Math"/>
                      <w:i/>
                    </w:rPr>
                  </m:ctrlPr>
                </m:sSupPr>
                <m:e>
                  <m:r>
                    <m:rPr>
                      <m:sty m:val="p"/>
                    </m:rPr>
                    <w:rPr>
                      <w:rFonts w:ascii="Cambria Math" w:hAnsi="Cambria Math"/>
                    </w:rPr>
                    <m:t>∇</m:t>
                  </m:r>
                </m:e>
                <m:sup>
                  <m:r>
                    <w:rPr>
                      <w:rFonts w:ascii="Cambria Math" w:hAnsi="Cambria Math"/>
                    </w:rPr>
                    <m:t>2</m:t>
                  </m:r>
                </m:sup>
              </m:sSup>
              <m:bar>
                <m:barPr>
                  <m:pos m:val="top"/>
                  <m:ctrlPr>
                    <w:rPr>
                      <w:rFonts w:ascii="Cambria Math" w:hAnsi="Cambria Math"/>
                      <w:i/>
                    </w:rPr>
                  </m:ctrlPr>
                </m:barPr>
                <m:e>
                  <m:r>
                    <m:rPr>
                      <m:sty m:val="b"/>
                    </m:rPr>
                    <w:rPr>
                      <w:rFonts w:ascii="Cambria Math" w:hAnsi="Cambria Math"/>
                    </w:rPr>
                    <m:t>H</m:t>
                  </m:r>
                </m:e>
              </m:bar>
              <m:r>
                <w:rPr>
                  <w:rFonts w:ascii="Cambria Math" w:hAnsi="Cambria Math"/>
                </w:rPr>
                <m:t>+</m:t>
              </m:r>
              <m:sSup>
                <m:sSupPr>
                  <m:ctrlPr>
                    <w:rPr>
                      <w:rFonts w:ascii="Cambria Math" w:hAnsi="Cambria Math"/>
                      <w:i/>
                    </w:rPr>
                  </m:ctrlPr>
                </m:sSupPr>
                <m:e>
                  <m:r>
                    <w:rPr>
                      <w:rFonts w:ascii="Cambria Math" w:hAnsi="Cambria Math"/>
                    </w:rPr>
                    <m:t>k</m:t>
                  </m:r>
                </m:e>
                <m:sup>
                  <m:r>
                    <w:rPr>
                      <w:rFonts w:ascii="Cambria Math" w:hAnsi="Cambria Math"/>
                    </w:rPr>
                    <m:t>2</m:t>
                  </m:r>
                </m:sup>
              </m:sSup>
              <m:bar>
                <m:barPr>
                  <m:pos m:val="top"/>
                  <m:ctrlPr>
                    <w:rPr>
                      <w:rFonts w:ascii="Cambria Math" w:hAnsi="Cambria Math"/>
                      <w:i/>
                    </w:rPr>
                  </m:ctrlPr>
                </m:barPr>
                <m:e>
                  <m:r>
                    <m:rPr>
                      <m:sty m:val="b"/>
                    </m:rPr>
                    <w:rPr>
                      <w:rFonts w:ascii="Cambria Math" w:hAnsi="Cambria Math"/>
                    </w:rPr>
                    <m:t>H</m:t>
                  </m:r>
                </m:e>
              </m:bar>
              <m:r>
                <w:rPr>
                  <w:rFonts w:ascii="Cambria Math" w:hAnsi="Cambria Math"/>
                </w:rPr>
                <m:t>=0#</m:t>
              </m:r>
              <m:d>
                <m:dPr>
                  <m:ctrlPr>
                    <w:rPr>
                      <w:rFonts w:ascii="Cambria Math" w:hAnsi="Cambria Math"/>
                      <w:i/>
                    </w:rPr>
                  </m:ctrlPr>
                </m:dPr>
                <m:e>
                  <m:r>
                    <w:rPr>
                      <w:rFonts w:ascii="Cambria Math" w:hAnsi="Cambria Math"/>
                    </w:rPr>
                    <m:t>2.9</m:t>
                  </m:r>
                </m:e>
              </m:d>
            </m:e>
          </m:eqArr>
        </m:oMath>
      </m:oMathPara>
    </w:p>
    <w:p w:rsidR="002F44B3" w:rsidRPr="00B123A1" w:rsidRDefault="002F44B3" w:rsidP="002F44B3">
      <w:r w:rsidRPr="00B123A1">
        <w:rPr>
          <w:rFonts w:hint="eastAsia"/>
        </w:rPr>
        <w:t>其中，</w:t>
      </w:r>
      <w:r w:rsidRPr="00B123A1">
        <w:rPr>
          <w:rFonts w:hint="eastAsia"/>
        </w:rPr>
        <w:t>k</w:t>
      </w:r>
      <w:r w:rsidRPr="00B123A1">
        <w:rPr>
          <w:rFonts w:hint="eastAsia"/>
        </w:rPr>
        <w:t>代表光场传播常数。按照式</w:t>
      </w:r>
      <w:r w:rsidRPr="00B123A1">
        <w:rPr>
          <w:rFonts w:hint="eastAsia"/>
        </w:rPr>
        <w:t>2.</w:t>
      </w:r>
      <w:r w:rsidRPr="00B123A1">
        <w:t>7</w:t>
      </w:r>
      <w:r w:rsidRPr="00B123A1">
        <w:rPr>
          <w:rFonts w:hint="eastAsia"/>
        </w:rPr>
        <w:t>的表示方法</w:t>
      </w:r>
      <w:r w:rsidRPr="00B123A1">
        <w:t>，电场</w:t>
      </w:r>
      <w:r w:rsidRPr="00B123A1">
        <w:rPr>
          <w:rFonts w:hint="eastAsia"/>
        </w:rPr>
        <w:t>E</w:t>
      </w:r>
      <w:r w:rsidRPr="00B123A1">
        <w:t>、磁场</w:t>
      </w:r>
      <w:r w:rsidRPr="00B123A1">
        <w:rPr>
          <w:rFonts w:hint="eastAsia"/>
        </w:rPr>
        <w:t>H</w:t>
      </w:r>
      <w:r w:rsidRPr="00B123A1">
        <w:t>分别可以表示为</w:t>
      </w:r>
      <w:r w:rsidRPr="00B123A1">
        <w:rPr>
          <w:rFonts w:hint="eastAsia"/>
        </w:rPr>
        <w:t>：</w:t>
      </w:r>
    </w:p>
    <w:p w:rsidR="002F44B3" w:rsidRPr="00B123A1" w:rsidRDefault="000720CB" w:rsidP="002F44B3">
      <w:pPr>
        <w:spacing w:line="240" w:lineRule="auto"/>
        <w:jc w:val="center"/>
      </w:pPr>
      <m:oMathPara>
        <m:oMath>
          <m:eqArr>
            <m:eqArrPr>
              <m:maxDist m:val="1"/>
              <m:ctrlPr>
                <w:rPr>
                  <w:rFonts w:ascii="Cambria Math" w:hAnsi="Cambria Math"/>
                  <w:i/>
                </w:rPr>
              </m:ctrlPr>
            </m:eqArrPr>
            <m:e>
              <m:r>
                <m:rPr>
                  <m:sty m:val="b"/>
                </m:rPr>
                <w:rPr>
                  <w:rFonts w:ascii="Cambria Math" w:hAnsi="Cambria Math"/>
                </w:rPr>
                <m:t>E</m:t>
              </m:r>
              <m:d>
                <m:dPr>
                  <m:ctrlPr>
                    <w:rPr>
                      <w:rFonts w:ascii="Cambria Math" w:hAnsi="Cambria Math"/>
                    </w:rPr>
                  </m:ctrlPr>
                </m:dPr>
                <m:e>
                  <m:r>
                    <m:rPr>
                      <m:sty m:val="b"/>
                    </m:rPr>
                    <w:rPr>
                      <w:rFonts w:ascii="Cambria Math" w:hAnsi="Cambria Math"/>
                    </w:rPr>
                    <m:t>r</m:t>
                  </m:r>
                  <m:r>
                    <m:rPr>
                      <m:sty m:val="p"/>
                    </m:rPr>
                    <w:rPr>
                      <w:rFonts w:ascii="Cambria Math" w:hAnsi="Cambria Math"/>
                    </w:rPr>
                    <m:t>,</m:t>
                  </m:r>
                  <m:r>
                    <w:rPr>
                      <w:rFonts w:ascii="Cambria Math" w:hAnsi="Cambria Math"/>
                    </w:rPr>
                    <m:t>t</m:t>
                  </m:r>
                </m:e>
              </m:d>
              <m:r>
                <w:rPr>
                  <w:rFonts w:ascii="Cambria Math" w:hAnsi="Cambria Math"/>
                </w:rPr>
                <m:t>=</m:t>
              </m:r>
              <m:r>
                <m:rPr>
                  <m:sty m:val="p"/>
                </m:rPr>
                <w:rPr>
                  <w:rFonts w:ascii="Cambria Math" w:hAnsi="Cambria Math"/>
                </w:rPr>
                <m:t>Re</m:t>
              </m:r>
              <m:d>
                <m:dPr>
                  <m:begChr m:val="{"/>
                  <m:endChr m:val="}"/>
                  <m:ctrlPr>
                    <w:rPr>
                      <w:rFonts w:ascii="Cambria Math" w:hAnsi="Cambria Math"/>
                    </w:rPr>
                  </m:ctrlPr>
                </m:dPr>
                <m:e>
                  <w:bookmarkStart w:id="114" w:name="OLE_LINK14"/>
                  <w:bookmarkStart w:id="115" w:name="OLE_LINK15"/>
                  <m:bar>
                    <m:barPr>
                      <m:pos m:val="top"/>
                      <m:ctrlPr>
                        <w:rPr>
                          <w:rFonts w:ascii="Cambria Math" w:hAnsi="Cambria Math"/>
                          <w:i/>
                        </w:rPr>
                      </m:ctrlPr>
                    </m:barPr>
                    <m:e>
                      <m:r>
                        <m:rPr>
                          <m:sty m:val="b"/>
                        </m:rPr>
                        <w:rPr>
                          <w:rFonts w:ascii="Cambria Math" w:hAnsi="Cambria Math"/>
                        </w:rPr>
                        <m:t>E</m:t>
                      </m:r>
                    </m:e>
                  </m:bar>
                  <w:bookmarkEnd w:id="114"/>
                  <w:bookmarkEnd w:id="115"/>
                  <m:d>
                    <m:dPr>
                      <m:ctrlPr>
                        <w:rPr>
                          <w:rFonts w:ascii="Cambria Math" w:hAnsi="Cambria Math"/>
                          <w:i/>
                        </w:rPr>
                      </m:ctrlPr>
                    </m:dPr>
                    <m:e>
                      <m:r>
                        <w:rPr>
                          <w:rFonts w:ascii="Cambria Math" w:hAnsi="Cambria Math"/>
                        </w:rPr>
                        <m:t>x,y</m:t>
                      </m:r>
                    </m:e>
                  </m:d>
                  <m:sSup>
                    <m:sSupPr>
                      <m:ctrlPr>
                        <w:rPr>
                          <w:rFonts w:ascii="Cambria Math" w:hAnsi="Cambria Math"/>
                          <w:i/>
                        </w:rPr>
                      </m:ctrlPr>
                    </m:sSupPr>
                    <m:e>
                      <m:r>
                        <w:rPr>
                          <w:rFonts w:ascii="Cambria Math" w:hAnsi="Cambria Math"/>
                        </w:rPr>
                        <m:t>e</m:t>
                      </m:r>
                    </m:e>
                    <m:sup>
                      <m:r>
                        <w:rPr>
                          <w:rFonts w:ascii="Cambria Math" w:hAnsi="Cambria Math"/>
                        </w:rPr>
                        <m:t>jβz</m:t>
                      </m:r>
                    </m:sup>
                  </m:sSup>
                  <m:sSup>
                    <m:sSupPr>
                      <m:ctrlPr>
                        <w:rPr>
                          <w:rFonts w:ascii="Cambria Math" w:hAnsi="Cambria Math"/>
                          <w:i/>
                        </w:rPr>
                      </m:ctrlPr>
                    </m:sSupPr>
                    <m:e>
                      <m:r>
                        <w:rPr>
                          <w:rFonts w:ascii="Cambria Math" w:hAnsi="Cambria Math"/>
                        </w:rPr>
                        <m:t>e</m:t>
                      </m:r>
                    </m:e>
                    <m:sup>
                      <m:r>
                        <w:rPr>
                          <w:rFonts w:ascii="Cambria Math" w:hAnsi="Cambria Math"/>
                        </w:rPr>
                        <m:t>-jωt</m:t>
                      </m:r>
                    </m:sup>
                  </m:sSup>
                </m:e>
              </m:d>
              <m:r>
                <w:rPr>
                  <w:rFonts w:ascii="Cambria Math" w:hAnsi="Cambria Math"/>
                </w:rPr>
                <m:t>#</m:t>
              </m:r>
              <m:d>
                <m:dPr>
                  <m:ctrlPr>
                    <w:rPr>
                      <w:rFonts w:ascii="Cambria Math" w:hAnsi="Cambria Math"/>
                      <w:i/>
                    </w:rPr>
                  </m:ctrlPr>
                </m:dPr>
                <m:e>
                  <m:r>
                    <w:rPr>
                      <w:rFonts w:ascii="Cambria Math" w:hAnsi="Cambria Math"/>
                    </w:rPr>
                    <m:t>2.10</m:t>
                  </m:r>
                </m:e>
              </m:d>
            </m:e>
          </m:eqArr>
        </m:oMath>
      </m:oMathPara>
    </w:p>
    <w:p w:rsidR="002F44B3" w:rsidRPr="00B123A1" w:rsidRDefault="000720CB" w:rsidP="002F44B3">
      <w:pPr>
        <w:spacing w:line="240" w:lineRule="auto"/>
        <w:jc w:val="center"/>
      </w:pPr>
      <m:oMathPara>
        <m:oMath>
          <m:eqArr>
            <m:eqArrPr>
              <m:maxDist m:val="1"/>
              <m:ctrlPr>
                <w:rPr>
                  <w:rFonts w:ascii="Cambria Math" w:hAnsi="Cambria Math"/>
                  <w:i/>
                </w:rPr>
              </m:ctrlPr>
            </m:eqArrPr>
            <m:e>
              <m:r>
                <m:rPr>
                  <m:sty m:val="b"/>
                </m:rPr>
                <w:rPr>
                  <w:rFonts w:ascii="Cambria Math" w:hAnsi="Cambria Math"/>
                </w:rPr>
                <m:t>H</m:t>
              </m:r>
              <m:d>
                <m:dPr>
                  <m:ctrlPr>
                    <w:rPr>
                      <w:rFonts w:ascii="Cambria Math" w:hAnsi="Cambria Math"/>
                    </w:rPr>
                  </m:ctrlPr>
                </m:dPr>
                <m:e>
                  <m:r>
                    <m:rPr>
                      <m:sty m:val="b"/>
                    </m:rPr>
                    <w:rPr>
                      <w:rFonts w:ascii="Cambria Math" w:hAnsi="Cambria Math"/>
                    </w:rPr>
                    <m:t>r</m:t>
                  </m:r>
                  <m:r>
                    <m:rPr>
                      <m:sty m:val="p"/>
                    </m:rPr>
                    <w:rPr>
                      <w:rFonts w:ascii="Cambria Math" w:hAnsi="Cambria Math"/>
                    </w:rPr>
                    <m:t>,</m:t>
                  </m:r>
                  <m:r>
                    <w:rPr>
                      <w:rFonts w:ascii="Cambria Math" w:hAnsi="Cambria Math"/>
                    </w:rPr>
                    <m:t>t</m:t>
                  </m:r>
                </m:e>
              </m:d>
              <m:r>
                <w:rPr>
                  <w:rFonts w:ascii="Cambria Math" w:hAnsi="Cambria Math"/>
                </w:rPr>
                <m:t>=</m:t>
              </m:r>
              <m:r>
                <m:rPr>
                  <m:sty m:val="p"/>
                </m:rPr>
                <w:rPr>
                  <w:rFonts w:ascii="Cambria Math" w:hAnsi="Cambria Math"/>
                </w:rPr>
                <m:t>Re</m:t>
              </m:r>
              <m:d>
                <m:dPr>
                  <m:begChr m:val="{"/>
                  <m:endChr m:val="}"/>
                  <m:ctrlPr>
                    <w:rPr>
                      <w:rFonts w:ascii="Cambria Math" w:hAnsi="Cambria Math"/>
                    </w:rPr>
                  </m:ctrlPr>
                </m:dPr>
                <m:e>
                  <m:bar>
                    <m:barPr>
                      <m:pos m:val="top"/>
                      <m:ctrlPr>
                        <w:rPr>
                          <w:rFonts w:ascii="Cambria Math" w:hAnsi="Cambria Math"/>
                          <w:i/>
                        </w:rPr>
                      </m:ctrlPr>
                    </m:barPr>
                    <m:e>
                      <m:r>
                        <m:rPr>
                          <m:sty m:val="b"/>
                        </m:rPr>
                        <w:rPr>
                          <w:rFonts w:ascii="Cambria Math" w:hAnsi="Cambria Math"/>
                        </w:rPr>
                        <m:t>H</m:t>
                      </m:r>
                    </m:e>
                  </m:bar>
                  <m:d>
                    <m:dPr>
                      <m:ctrlPr>
                        <w:rPr>
                          <w:rFonts w:ascii="Cambria Math" w:hAnsi="Cambria Math"/>
                          <w:i/>
                        </w:rPr>
                      </m:ctrlPr>
                    </m:dPr>
                    <m:e>
                      <m:r>
                        <w:rPr>
                          <w:rFonts w:ascii="Cambria Math" w:hAnsi="Cambria Math"/>
                        </w:rPr>
                        <m:t>x,y</m:t>
                      </m:r>
                    </m:e>
                  </m:d>
                  <m:sSup>
                    <m:sSupPr>
                      <m:ctrlPr>
                        <w:rPr>
                          <w:rFonts w:ascii="Cambria Math" w:hAnsi="Cambria Math"/>
                          <w:i/>
                        </w:rPr>
                      </m:ctrlPr>
                    </m:sSupPr>
                    <m:e>
                      <m:r>
                        <w:rPr>
                          <w:rFonts w:ascii="Cambria Math" w:hAnsi="Cambria Math"/>
                        </w:rPr>
                        <m:t>e</m:t>
                      </m:r>
                    </m:e>
                    <m:sup>
                      <m:r>
                        <w:rPr>
                          <w:rFonts w:ascii="Cambria Math" w:hAnsi="Cambria Math"/>
                        </w:rPr>
                        <m:t>jβz</m:t>
                      </m:r>
                    </m:sup>
                  </m:sSup>
                  <m:sSup>
                    <m:sSupPr>
                      <m:ctrlPr>
                        <w:rPr>
                          <w:rFonts w:ascii="Cambria Math" w:hAnsi="Cambria Math"/>
                          <w:i/>
                        </w:rPr>
                      </m:ctrlPr>
                    </m:sSupPr>
                    <m:e>
                      <m:r>
                        <w:rPr>
                          <w:rFonts w:ascii="Cambria Math" w:hAnsi="Cambria Math"/>
                        </w:rPr>
                        <m:t>e</m:t>
                      </m:r>
                    </m:e>
                    <m:sup>
                      <m:r>
                        <w:rPr>
                          <w:rFonts w:ascii="Cambria Math" w:hAnsi="Cambria Math"/>
                        </w:rPr>
                        <m:t>-jωt</m:t>
                      </m:r>
                    </m:sup>
                  </m:sSup>
                </m:e>
              </m:d>
              <m:r>
                <w:rPr>
                  <w:rFonts w:ascii="Cambria Math" w:hAnsi="Cambria Math"/>
                </w:rPr>
                <m:t>#</m:t>
              </m:r>
              <m:d>
                <m:dPr>
                  <m:ctrlPr>
                    <w:rPr>
                      <w:rFonts w:ascii="Cambria Math" w:hAnsi="Cambria Math"/>
                      <w:i/>
                    </w:rPr>
                  </m:ctrlPr>
                </m:dPr>
                <m:e>
                  <m:r>
                    <w:rPr>
                      <w:rFonts w:ascii="Cambria Math" w:hAnsi="Cambria Math"/>
                    </w:rPr>
                    <m:t>2.11</m:t>
                  </m:r>
                </m:e>
              </m:d>
            </m:e>
          </m:eqArr>
        </m:oMath>
      </m:oMathPara>
    </w:p>
    <w:p w:rsidR="002F44B3" w:rsidRPr="00B123A1" w:rsidRDefault="002F44B3" w:rsidP="002F44B3">
      <w:r w:rsidRPr="00B123A1">
        <w:rPr>
          <w:rFonts w:hint="eastAsia"/>
        </w:rPr>
        <w:t>电场以及磁场在波导中的传播可以由</w:t>
      </w:r>
      <w:r w:rsidRPr="00B123A1">
        <w:t>根据麦</w:t>
      </w:r>
      <w:r w:rsidRPr="00B123A1">
        <w:rPr>
          <w:rFonts w:hint="eastAsia"/>
        </w:rPr>
        <w:t>克斯韦方程组分析，将电场强度与磁场强度分别代入亥姆霍兹方程，可以得到：</w:t>
      </w:r>
    </w:p>
    <w:p w:rsidR="002F44B3" w:rsidRPr="00B123A1" w:rsidRDefault="000720CB" w:rsidP="002F44B3">
      <w:pPr>
        <w:spacing w:line="240" w:lineRule="auto"/>
        <w:jc w:val="center"/>
      </w:pPr>
      <m:oMathPara>
        <m:oMath>
          <m:eqArr>
            <m:eqArrPr>
              <m:maxDist m:val="1"/>
              <m:ctrlPr>
                <w:rPr>
                  <w:rFonts w:ascii="Cambria Math" w:hAnsi="Cambria Math"/>
                  <w:i/>
                </w:rPr>
              </m:ctrlPr>
            </m:eqArrPr>
            <m:e>
              <w:bookmarkStart w:id="116" w:name="OLE_LINK17"/>
              <w:bookmarkStart w:id="117" w:name="OLE_LINK19"/>
              <m:sSubSup>
                <m:sSubSupPr>
                  <m:ctrlPr>
                    <w:rPr>
                      <w:rFonts w:ascii="Cambria Math" w:hAnsi="Cambria Math"/>
                      <w:i/>
                    </w:rPr>
                  </m:ctrlPr>
                </m:sSubSupPr>
                <m:e>
                  <m:r>
                    <m:rPr>
                      <m:sty m:val="p"/>
                    </m:rPr>
                    <w:rPr>
                      <w:rFonts w:ascii="Cambria Math" w:hAnsi="Cambria Math"/>
                    </w:rPr>
                    <m:t>∇</m:t>
                  </m:r>
                </m:e>
                <m:sub>
                  <m:r>
                    <m:rPr>
                      <m:sty m:val="p"/>
                    </m:rPr>
                    <w:rPr>
                      <w:rFonts w:ascii="Cambria Math" w:hAnsi="Cambria Math"/>
                    </w:rPr>
                    <m:t>⊥</m:t>
                  </m:r>
                </m:sub>
                <m:sup>
                  <m:r>
                    <w:rPr>
                      <w:rFonts w:ascii="Cambria Math" w:hAnsi="Cambria Math"/>
                    </w:rPr>
                    <m:t>2</m:t>
                  </m:r>
                </m:sup>
              </m:sSubSup>
              <w:bookmarkEnd w:id="116"/>
              <w:bookmarkEnd w:id="117"/>
              <m:bar>
                <m:barPr>
                  <m:pos m:val="top"/>
                  <m:ctrlPr>
                    <w:rPr>
                      <w:rFonts w:ascii="Cambria Math" w:hAnsi="Cambria Math"/>
                      <w:i/>
                    </w:rPr>
                  </m:ctrlPr>
                </m:barPr>
                <m:e>
                  <m:r>
                    <m:rPr>
                      <m:sty m:val="b"/>
                    </m:rPr>
                    <w:rPr>
                      <w:rFonts w:ascii="Cambria Math" w:hAnsi="Cambria Math"/>
                    </w:rPr>
                    <m:t>E</m:t>
                  </m:r>
                </m:e>
              </m:bar>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0</m:t>
                  </m:r>
                </m:sub>
                <m:sup>
                  <m:r>
                    <w:rPr>
                      <w:rFonts w:ascii="Cambria Math" w:hAnsi="Cambria Math"/>
                    </w:rPr>
                    <m:t>2</m:t>
                  </m:r>
                </m:sup>
              </m:sSubSup>
              <m:d>
                <m:dPr>
                  <m:ctrlPr>
                    <w:rPr>
                      <w:rFonts w:ascii="Cambria Math" w:hAnsi="Cambria Math"/>
                      <w:i/>
                    </w:rPr>
                  </m:ctrlPr>
                </m:dPr>
                <m:e>
                  <m:sSup>
                    <m:sSupPr>
                      <m:ctrlPr>
                        <w:rPr>
                          <w:rFonts w:ascii="Cambria Math" w:hAnsi="Cambria Math"/>
                          <w:i/>
                        </w:rPr>
                      </m:ctrlPr>
                    </m:sSupPr>
                    <m:e>
                      <m:r>
                        <w:rPr>
                          <w:rFonts w:ascii="Cambria Math" w:hAnsi="Cambria Math"/>
                        </w:rPr>
                        <m:t>n</m:t>
                      </m:r>
                    </m:e>
                    <m:sup>
                      <m:r>
                        <w:rPr>
                          <w:rFonts w:ascii="Cambria Math" w:hAnsi="Cambria Math"/>
                        </w:rPr>
                        <m:t>2</m:t>
                      </m:r>
                    </m:sup>
                  </m:sSup>
                  <m:r>
                    <w:rPr>
                      <w:rFonts w:ascii="Cambria Math" w:hAnsi="Cambria Math"/>
                    </w:rPr>
                    <m:t>-</m:t>
                  </m:r>
                  <m:sSubSup>
                    <m:sSubSupPr>
                      <m:ctrlPr>
                        <w:rPr>
                          <w:rFonts w:ascii="Cambria Math" w:hAnsi="Cambria Math"/>
                          <w:i/>
                        </w:rPr>
                      </m:ctrlPr>
                    </m:sSubSupPr>
                    <m:e>
                      <m:r>
                        <w:rPr>
                          <w:rFonts w:ascii="Cambria Math" w:hAnsi="Cambria Math"/>
                        </w:rPr>
                        <m:t>n</m:t>
                      </m:r>
                    </m:e>
                    <m:sub>
                      <m:r>
                        <w:rPr>
                          <w:rFonts w:ascii="Cambria Math" w:hAnsi="Cambria Math"/>
                        </w:rPr>
                        <m:t>eff</m:t>
                      </m:r>
                    </m:sub>
                    <m:sup>
                      <m:r>
                        <w:rPr>
                          <w:rFonts w:ascii="Cambria Math" w:hAnsi="Cambria Math"/>
                        </w:rPr>
                        <m:t>2</m:t>
                      </m:r>
                    </m:sup>
                  </m:sSubSup>
                </m:e>
              </m:d>
              <m:bar>
                <m:barPr>
                  <m:pos m:val="top"/>
                  <m:ctrlPr>
                    <w:rPr>
                      <w:rFonts w:ascii="Cambria Math" w:hAnsi="Cambria Math"/>
                      <w:i/>
                    </w:rPr>
                  </m:ctrlPr>
                </m:barPr>
                <m:e>
                  <m:r>
                    <m:rPr>
                      <m:sty m:val="b"/>
                    </m:rPr>
                    <w:rPr>
                      <w:rFonts w:ascii="Cambria Math" w:hAnsi="Cambria Math"/>
                    </w:rPr>
                    <m:t>E</m:t>
                  </m:r>
                </m:e>
              </m:bar>
              <m:r>
                <w:rPr>
                  <w:rFonts w:ascii="Cambria Math" w:hAnsi="Cambria Math"/>
                </w:rPr>
                <m:t>=0#</m:t>
              </m:r>
              <m:d>
                <m:dPr>
                  <m:ctrlPr>
                    <w:rPr>
                      <w:rFonts w:ascii="Cambria Math" w:hAnsi="Cambria Math"/>
                      <w:i/>
                    </w:rPr>
                  </m:ctrlPr>
                </m:dPr>
                <m:e>
                  <m:r>
                    <w:rPr>
                      <w:rFonts w:ascii="Cambria Math" w:hAnsi="Cambria Math"/>
                    </w:rPr>
                    <m:t>2.12</m:t>
                  </m:r>
                </m:e>
              </m:d>
            </m:e>
          </m:eqArr>
        </m:oMath>
      </m:oMathPara>
    </w:p>
    <w:p w:rsidR="002F44B3" w:rsidRPr="00B123A1" w:rsidRDefault="000720CB" w:rsidP="002F44B3">
      <w:pPr>
        <w:spacing w:line="240" w:lineRule="auto"/>
        <w:jc w:val="center"/>
      </w:pPr>
      <m:oMathPara>
        <m:oMath>
          <m:eqArr>
            <m:eqArrPr>
              <m:maxDist m:val="1"/>
              <m:ctrlPr>
                <w:rPr>
                  <w:rFonts w:ascii="Cambria Math" w:hAnsi="Cambria Math"/>
                  <w:i/>
                </w:rPr>
              </m:ctrlPr>
            </m:eqArrPr>
            <m:e>
              <m:sSubSup>
                <m:sSubSupPr>
                  <m:ctrlPr>
                    <w:rPr>
                      <w:rFonts w:ascii="Cambria Math" w:hAnsi="Cambria Math"/>
                      <w:i/>
                    </w:rPr>
                  </m:ctrlPr>
                </m:sSubSupPr>
                <m:e>
                  <m:r>
                    <m:rPr>
                      <m:sty m:val="p"/>
                    </m:rPr>
                    <w:rPr>
                      <w:rFonts w:ascii="Cambria Math" w:hAnsi="Cambria Math"/>
                    </w:rPr>
                    <m:t>∇</m:t>
                  </m:r>
                </m:e>
                <m:sub>
                  <m:r>
                    <m:rPr>
                      <m:sty m:val="p"/>
                    </m:rPr>
                    <w:rPr>
                      <w:rFonts w:ascii="Cambria Math" w:hAnsi="Cambria Math"/>
                    </w:rPr>
                    <m:t>⊥</m:t>
                  </m:r>
                </m:sub>
                <m:sup>
                  <m:r>
                    <w:rPr>
                      <w:rFonts w:ascii="Cambria Math" w:hAnsi="Cambria Math"/>
                    </w:rPr>
                    <m:t>2</m:t>
                  </m:r>
                </m:sup>
              </m:sSubSup>
              <m:bar>
                <m:barPr>
                  <m:pos m:val="top"/>
                  <m:ctrlPr>
                    <w:rPr>
                      <w:rFonts w:ascii="Cambria Math" w:hAnsi="Cambria Math"/>
                      <w:i/>
                    </w:rPr>
                  </m:ctrlPr>
                </m:barPr>
                <m:e>
                  <m:r>
                    <m:rPr>
                      <m:sty m:val="b"/>
                    </m:rPr>
                    <w:rPr>
                      <w:rFonts w:ascii="Cambria Math" w:hAnsi="Cambria Math"/>
                    </w:rPr>
                    <m:t>H</m:t>
                  </m:r>
                </m:e>
              </m:bar>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0</m:t>
                  </m:r>
                </m:sub>
                <m:sup>
                  <m:r>
                    <w:rPr>
                      <w:rFonts w:ascii="Cambria Math" w:hAnsi="Cambria Math"/>
                    </w:rPr>
                    <m:t>2</m:t>
                  </m:r>
                </m:sup>
              </m:sSubSup>
              <m:d>
                <m:dPr>
                  <m:ctrlPr>
                    <w:rPr>
                      <w:rFonts w:ascii="Cambria Math" w:hAnsi="Cambria Math"/>
                      <w:i/>
                    </w:rPr>
                  </m:ctrlPr>
                </m:dPr>
                <m:e>
                  <m:sSup>
                    <m:sSupPr>
                      <m:ctrlPr>
                        <w:rPr>
                          <w:rFonts w:ascii="Cambria Math" w:hAnsi="Cambria Math"/>
                          <w:i/>
                        </w:rPr>
                      </m:ctrlPr>
                    </m:sSupPr>
                    <m:e>
                      <m:r>
                        <w:rPr>
                          <w:rFonts w:ascii="Cambria Math" w:hAnsi="Cambria Math"/>
                        </w:rPr>
                        <m:t>n</m:t>
                      </m:r>
                    </m:e>
                    <m:sup>
                      <m:r>
                        <w:rPr>
                          <w:rFonts w:ascii="Cambria Math" w:hAnsi="Cambria Math"/>
                        </w:rPr>
                        <m:t>2</m:t>
                      </m:r>
                    </m:sup>
                  </m:sSup>
                  <m:r>
                    <w:rPr>
                      <w:rFonts w:ascii="Cambria Math" w:hAnsi="Cambria Math"/>
                    </w:rPr>
                    <m:t>-</m:t>
                  </m:r>
                  <m:sSubSup>
                    <m:sSubSupPr>
                      <m:ctrlPr>
                        <w:rPr>
                          <w:rFonts w:ascii="Cambria Math" w:hAnsi="Cambria Math"/>
                          <w:i/>
                        </w:rPr>
                      </m:ctrlPr>
                    </m:sSubSupPr>
                    <m:e>
                      <m:r>
                        <w:rPr>
                          <w:rFonts w:ascii="Cambria Math" w:hAnsi="Cambria Math"/>
                        </w:rPr>
                        <m:t>n</m:t>
                      </m:r>
                    </m:e>
                    <m:sub>
                      <m:r>
                        <w:rPr>
                          <w:rFonts w:ascii="Cambria Math" w:hAnsi="Cambria Math"/>
                        </w:rPr>
                        <m:t>eff</m:t>
                      </m:r>
                    </m:sub>
                    <m:sup>
                      <m:r>
                        <w:rPr>
                          <w:rFonts w:ascii="Cambria Math" w:hAnsi="Cambria Math"/>
                        </w:rPr>
                        <m:t>2</m:t>
                      </m:r>
                    </m:sup>
                  </m:sSubSup>
                </m:e>
              </m:d>
              <m:bar>
                <m:barPr>
                  <m:pos m:val="top"/>
                  <m:ctrlPr>
                    <w:rPr>
                      <w:rFonts w:ascii="Cambria Math" w:hAnsi="Cambria Math"/>
                      <w:i/>
                    </w:rPr>
                  </m:ctrlPr>
                </m:barPr>
                <m:e>
                  <m:r>
                    <m:rPr>
                      <m:sty m:val="b"/>
                    </m:rPr>
                    <w:rPr>
                      <w:rFonts w:ascii="Cambria Math" w:hAnsi="Cambria Math"/>
                    </w:rPr>
                    <m:t>H</m:t>
                  </m:r>
                </m:e>
              </m:bar>
              <m:r>
                <w:rPr>
                  <w:rFonts w:ascii="Cambria Math" w:hAnsi="Cambria Math"/>
                </w:rPr>
                <m:t>=0#</m:t>
              </m:r>
              <m:d>
                <m:dPr>
                  <m:ctrlPr>
                    <w:rPr>
                      <w:rFonts w:ascii="Cambria Math" w:hAnsi="Cambria Math"/>
                      <w:i/>
                    </w:rPr>
                  </m:ctrlPr>
                </m:dPr>
                <m:e>
                  <m:r>
                    <w:rPr>
                      <w:rFonts w:ascii="Cambria Math" w:hAnsi="Cambria Math"/>
                    </w:rPr>
                    <m:t>2.13</m:t>
                  </m:r>
                </m:e>
              </m:d>
            </m:e>
          </m:eqArr>
        </m:oMath>
      </m:oMathPara>
    </w:p>
    <w:p w:rsidR="002F44B3" w:rsidRPr="00B123A1" w:rsidRDefault="002F44B3" w:rsidP="002F44B3">
      <w:r w:rsidRPr="00B123A1">
        <w:rPr>
          <w:rFonts w:hint="eastAsia"/>
        </w:rPr>
        <w:t>式中</w:t>
      </w:r>
      <m:oMath>
        <m:sSubSup>
          <m:sSubSupPr>
            <m:ctrlPr>
              <w:rPr>
                <w:rFonts w:ascii="Cambria Math" w:hAnsi="Cambria Math"/>
                <w:i/>
              </w:rPr>
            </m:ctrlPr>
          </m:sSubSupPr>
          <m:e>
            <m:r>
              <m:rPr>
                <m:sty m:val="p"/>
              </m:rPr>
              <w:rPr>
                <w:rFonts w:ascii="Cambria Math" w:hAnsi="Cambria Math"/>
              </w:rPr>
              <m:t>∇</m:t>
            </m:r>
          </m:e>
          <m:sub>
            <m:r>
              <m:rPr>
                <m:sty m:val="p"/>
              </m:rPr>
              <w:rPr>
                <w:rFonts w:ascii="Cambria Math" w:hAnsi="Cambria Math"/>
              </w:rPr>
              <m:t>⊥</m:t>
            </m:r>
          </m:sub>
          <m:sup>
            <m:r>
              <w:rPr>
                <w:rFonts w:ascii="Cambria Math" w:hAnsi="Cambria Math"/>
              </w:rPr>
              <m:t>2</m:t>
            </m:r>
          </m:sup>
        </m:sSubSup>
      </m:oMath>
      <w:r w:rsidRPr="00B123A1">
        <w:rPr>
          <w:rFonts w:hint="eastAsia"/>
        </w:rPr>
        <w:t>算符定义</w:t>
      </w:r>
      <m:oMath>
        <m:sSubSup>
          <m:sSubSupPr>
            <m:ctrlPr>
              <w:rPr>
                <w:rFonts w:ascii="Cambria Math" w:hAnsi="Cambria Math"/>
                <w:i/>
              </w:rPr>
            </m:ctrlPr>
          </m:sSubSupPr>
          <m:e>
            <m:r>
              <m:rPr>
                <m:sty m:val="p"/>
              </m:rPr>
              <w:rPr>
                <w:rFonts w:ascii="Cambria Math" w:hAnsi="Cambria Math"/>
              </w:rPr>
              <m:t>∇</m:t>
            </m:r>
          </m:e>
          <m:sub>
            <m:r>
              <m:rPr>
                <m:sty m:val="p"/>
              </m:rPr>
              <w:rPr>
                <w:rFonts w:ascii="Cambria Math" w:hAnsi="Cambria Math"/>
              </w:rPr>
              <m:t>⊥</m:t>
            </m:r>
          </m:sub>
          <m:sup>
            <m:r>
              <w:rPr>
                <w:rFonts w:ascii="Cambria Math" w:hAnsi="Cambria Math"/>
              </w:rPr>
              <m:t>2</m:t>
            </m:r>
          </m:sup>
        </m:sSubSup>
        <m:r>
          <m:rPr>
            <m:sty m:val="p"/>
          </m:rPr>
          <w:rPr>
            <w:rFonts w:ascii="Cambria Math" w:hAnsi="Cambria Math"/>
          </w:rPr>
          <m:t>=</m:t>
        </m:r>
        <w:bookmarkStart w:id="118" w:name="OLE_LINK20"/>
        <m:f>
          <m:fPr>
            <m:type m:val="lin"/>
            <m:ctrlPr>
              <w:rPr>
                <w:rFonts w:ascii="Cambria Math" w:hAnsi="Cambria Math"/>
              </w:rPr>
            </m:ctrlPr>
          </m:fPr>
          <m:num>
            <m:sSup>
              <m:sSupPr>
                <m:ctrlPr>
                  <w:rPr>
                    <w:rFonts w:ascii="Cambria Math" w:hAnsi="Cambria Math"/>
                    <w:i/>
                  </w:rPr>
                </m:ctrlPr>
              </m:sSupPr>
              <m:e>
                <m:r>
                  <w:rPr>
                    <w:rFonts w:ascii="Cambria Math" w:hAnsi="Cambria Math"/>
                  </w:rPr>
                  <m:t>∂</m:t>
                </m:r>
              </m:e>
              <m:sup>
                <m:r>
                  <w:rPr>
                    <w:rFonts w:ascii="Cambria Math" w:hAnsi="Cambria Math"/>
                  </w:rPr>
                  <m:t>2</m:t>
                </m:r>
              </m:sup>
            </m:sSup>
          </m:num>
          <m:den>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den>
        </m:f>
        <w:bookmarkEnd w:id="118"/>
        <m:r>
          <w:rPr>
            <w:rFonts w:ascii="Cambria Math" w:hAnsi="Cambria Math"/>
          </w:rPr>
          <m:t>+</m:t>
        </m:r>
        <m:f>
          <m:fPr>
            <m:type m:val="lin"/>
            <m:ctrlPr>
              <w:rPr>
                <w:rFonts w:ascii="Cambria Math" w:hAnsi="Cambria Math"/>
              </w:rPr>
            </m:ctrlPr>
          </m:fPr>
          <m:num>
            <m:sSup>
              <m:sSupPr>
                <m:ctrlPr>
                  <w:rPr>
                    <w:rFonts w:ascii="Cambria Math" w:hAnsi="Cambria Math"/>
                    <w:i/>
                  </w:rPr>
                </m:ctrlPr>
              </m:sSupPr>
              <m:e>
                <m:r>
                  <w:rPr>
                    <w:rFonts w:ascii="Cambria Math" w:hAnsi="Cambria Math"/>
                  </w:rPr>
                  <m:t>∂</m:t>
                </m:r>
              </m:e>
              <m:sup>
                <m:r>
                  <w:rPr>
                    <w:rFonts w:ascii="Cambria Math" w:hAnsi="Cambria Math"/>
                  </w:rPr>
                  <m:t>2</m:t>
                </m:r>
              </m:sup>
            </m:sSup>
          </m:num>
          <m:den>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den>
        </m:f>
      </m:oMath>
      <w:r w:rsidRPr="00B123A1">
        <w:rPr>
          <w:rFonts w:hint="eastAsia"/>
        </w:rPr>
        <w:t>，</w:t>
      </w:r>
      <m:oMath>
        <m:sSub>
          <m:sSubPr>
            <m:ctrlPr>
              <w:rPr>
                <w:rFonts w:ascii="Cambria Math" w:hAnsi="Cambria Math"/>
              </w:rPr>
            </m:ctrlPr>
          </m:sSubPr>
          <m:e>
            <m:r>
              <w:rPr>
                <w:rFonts w:ascii="Cambria Math" w:hAnsi="Cambria Math"/>
              </w:rPr>
              <m:t>k</m:t>
            </m:r>
          </m:e>
          <m:sub>
            <m:r>
              <w:rPr>
                <w:rFonts w:ascii="Cambria Math" w:hAnsi="Cambria Math"/>
              </w:rPr>
              <m:t>0</m:t>
            </m:r>
          </m:sub>
        </m:sSub>
        <m:r>
          <w:rPr>
            <w:rFonts w:ascii="Cambria Math" w:hAnsi="Cambria Math"/>
          </w:rPr>
          <m:t>=</m:t>
        </m:r>
        <m:f>
          <m:fPr>
            <m:type m:val="lin"/>
            <m:ctrlPr>
              <w:rPr>
                <w:rFonts w:ascii="Cambria Math" w:hAnsi="Cambria Math"/>
                <w:i/>
              </w:rPr>
            </m:ctrlPr>
          </m:fPr>
          <m:num>
            <m:r>
              <w:rPr>
                <w:rFonts w:ascii="Cambria Math" w:hAnsi="Cambria Math"/>
              </w:rPr>
              <m:t>ω</m:t>
            </m:r>
          </m:num>
          <m:den>
            <m:sSub>
              <m:sSubPr>
                <m:ctrlPr>
                  <w:rPr>
                    <w:rFonts w:ascii="Cambria Math" w:hAnsi="Cambria Math"/>
                    <w:i/>
                  </w:rPr>
                </m:ctrlPr>
              </m:sSubPr>
              <m:e>
                <m:r>
                  <w:rPr>
                    <w:rFonts w:ascii="Cambria Math" w:hAnsi="Cambria Math"/>
                  </w:rPr>
                  <m:t>c</m:t>
                </m:r>
              </m:e>
              <m:sub>
                <m:r>
                  <w:rPr>
                    <w:rFonts w:ascii="Cambria Math" w:hAnsi="Cambria Math"/>
                  </w:rPr>
                  <m:t>0</m:t>
                </m:r>
              </m:sub>
            </m:sSub>
          </m:den>
        </m:f>
      </m:oMath>
      <w:r w:rsidRPr="00B123A1">
        <w:t>表示真空</w:t>
      </w:r>
      <w:r w:rsidRPr="00B123A1">
        <w:rPr>
          <w:rFonts w:hint="eastAsia"/>
        </w:rPr>
        <w:t>波数，</w:t>
      </w:r>
      <m:oMath>
        <m:r>
          <m:rPr>
            <m:sty m:val="p"/>
          </m:rPr>
          <w:rPr>
            <w:rFonts w:ascii="Cambria Math" w:hAnsi="Cambria Math" w:hint="eastAsia"/>
          </w:rPr>
          <m:t>n</m:t>
        </m:r>
        <m:r>
          <m:rPr>
            <m:sty m:val="p"/>
          </m:rPr>
          <w:rPr>
            <w:rFonts w:ascii="Cambria Math" w:hAnsi="Cambria Math"/>
          </w:rPr>
          <m:t>=</m:t>
        </m:r>
        <m:rad>
          <m:radPr>
            <m:degHide m:val="1"/>
            <m:ctrlPr>
              <w:rPr>
                <w:rFonts w:ascii="Cambria Math" w:hAnsi="Cambria Math"/>
              </w:rPr>
            </m:ctrlPr>
          </m:radPr>
          <m:deg/>
          <m:e>
            <m:sSub>
              <m:sSubPr>
                <m:ctrlPr>
                  <w:rPr>
                    <w:rFonts w:ascii="Cambria Math" w:hAnsi="Cambria Math"/>
                    <w:i/>
                  </w:rPr>
                </m:ctrlPr>
              </m:sSubPr>
              <m:e>
                <m:r>
                  <w:rPr>
                    <w:rFonts w:ascii="Cambria Math" w:hAnsi="Cambria Math"/>
                  </w:rPr>
                  <m:t>ε</m:t>
                </m:r>
              </m:e>
              <m:sub>
                <m:r>
                  <w:rPr>
                    <w:rFonts w:ascii="Cambria Math" w:hAnsi="Cambria Math"/>
                  </w:rPr>
                  <m:t>r</m:t>
                </m:r>
              </m:sub>
            </m:sSub>
          </m:e>
        </m:rad>
      </m:oMath>
      <w:r w:rsidRPr="00B123A1">
        <w:rPr>
          <w:rFonts w:hint="eastAsia"/>
        </w:rPr>
        <w:t>表示</w:t>
      </w:r>
      <w:r w:rsidRPr="00B123A1">
        <w:t>折射率</w:t>
      </w:r>
      <w:r w:rsidRPr="00B123A1">
        <w:rPr>
          <w:rFonts w:hint="eastAsia"/>
        </w:rPr>
        <w:t>，</w:t>
      </w:r>
      <w:r w:rsidRPr="00B123A1">
        <w:rPr>
          <w:noProof/>
        </w:rPr>
        <w:t xml:space="preserve"> </w:t>
      </w:r>
      <m:oMath>
        <m:sSub>
          <m:sSubPr>
            <m:ctrlPr>
              <w:rPr>
                <w:rFonts w:ascii="Cambria Math" w:hAnsi="Cambria Math"/>
                <w:noProof/>
              </w:rPr>
            </m:ctrlPr>
          </m:sSubPr>
          <m:e>
            <m:r>
              <w:rPr>
                <w:rFonts w:ascii="Cambria Math" w:hAnsi="Cambria Math" w:hint="eastAsia"/>
                <w:noProof/>
              </w:rPr>
              <m:t>n</m:t>
            </m:r>
          </m:e>
          <m:sub>
            <m:r>
              <w:rPr>
                <w:rFonts w:ascii="Cambria Math" w:hAnsi="Cambria Math"/>
                <w:noProof/>
              </w:rPr>
              <m:t>eff</m:t>
            </m:r>
          </m:sub>
        </m:sSub>
        <m:r>
          <w:rPr>
            <w:rFonts w:ascii="Cambria Math" w:hAnsi="Cambria Math"/>
            <w:noProof/>
          </w:rPr>
          <m:t>=</m:t>
        </m:r>
        <m:f>
          <m:fPr>
            <m:type m:val="lin"/>
            <m:ctrlPr>
              <w:rPr>
                <w:rFonts w:ascii="Cambria Math" w:hAnsi="Cambria Math"/>
                <w:i/>
                <w:noProof/>
              </w:rPr>
            </m:ctrlPr>
          </m:fPr>
          <m:num>
            <m:r>
              <w:rPr>
                <w:rFonts w:ascii="Cambria Math" w:hAnsi="Cambria Math"/>
                <w:noProof/>
              </w:rPr>
              <m:t>β</m:t>
            </m:r>
          </m:num>
          <m:den>
            <m:sSub>
              <m:sSubPr>
                <m:ctrlPr>
                  <w:rPr>
                    <w:rFonts w:ascii="Cambria Math" w:hAnsi="Cambria Math"/>
                    <w:i/>
                    <w:noProof/>
                  </w:rPr>
                </m:ctrlPr>
              </m:sSubPr>
              <m:e>
                <m:r>
                  <w:rPr>
                    <w:rFonts w:ascii="Cambria Math" w:hAnsi="Cambria Math"/>
                    <w:noProof/>
                  </w:rPr>
                  <m:t>k</m:t>
                </m:r>
              </m:e>
              <m:sub>
                <m:r>
                  <w:rPr>
                    <w:rFonts w:ascii="Cambria Math" w:hAnsi="Cambria Math"/>
                    <w:noProof/>
                  </w:rPr>
                  <m:t>0</m:t>
                </m:r>
              </m:sub>
            </m:sSub>
          </m:den>
        </m:f>
      </m:oMath>
      <w:r w:rsidRPr="00B123A1">
        <w:t>表示光波导的有效折射率。光场在波导中传播的模</w:t>
      </w:r>
      <w:r w:rsidRPr="00B123A1">
        <w:rPr>
          <w:rFonts w:hint="eastAsia"/>
        </w:rPr>
        <w:t>式，以及电场</w:t>
      </w:r>
      <w:r w:rsidRPr="00B123A1">
        <w:rPr>
          <w:rFonts w:hint="eastAsia"/>
        </w:rPr>
        <w:t>E</w:t>
      </w:r>
      <w:r w:rsidRPr="00B123A1">
        <w:rPr>
          <w:rFonts w:hint="eastAsia"/>
        </w:rPr>
        <w:t>、磁场</w:t>
      </w:r>
      <w:r w:rsidRPr="00B123A1">
        <w:t>H</w:t>
      </w:r>
      <w:r w:rsidRPr="00B123A1">
        <w:t>及其传播常数</w:t>
      </w:r>
      <m:oMath>
        <m:r>
          <w:rPr>
            <w:rFonts w:ascii="Cambria Math" w:hAnsi="Cambria Math"/>
          </w:rPr>
          <m:t>β</m:t>
        </m:r>
      </m:oMath>
      <w:r w:rsidRPr="00B123A1">
        <w:rPr>
          <w:rFonts w:hint="eastAsia"/>
        </w:rPr>
        <w:t>可以通过</w:t>
      </w:r>
      <w:r w:rsidRPr="00B123A1">
        <w:t>求解方程</w:t>
      </w:r>
      <w:r w:rsidRPr="00B123A1">
        <w:t>2.12</w:t>
      </w:r>
      <w:r w:rsidRPr="00B123A1">
        <w:t>及</w:t>
      </w:r>
      <w:r w:rsidRPr="00B123A1">
        <w:t>2.13</w:t>
      </w:r>
      <w:r w:rsidRPr="00B123A1">
        <w:t>得到。</w:t>
      </w:r>
    </w:p>
    <w:p w:rsidR="002F44B3" w:rsidRPr="00B123A1" w:rsidRDefault="002F44B3" w:rsidP="002F44B3"/>
    <w:p w:rsidR="002F44B3" w:rsidRDefault="002F44B3" w:rsidP="002F44B3">
      <w:pPr>
        <w:ind w:firstLine="420"/>
      </w:pPr>
      <w:r w:rsidRPr="00B123A1">
        <w:rPr>
          <w:rFonts w:hint="eastAsia"/>
        </w:rPr>
        <w:t>对于一个如图</w:t>
      </w:r>
      <w:r w:rsidRPr="00B123A1">
        <w:rPr>
          <w:rFonts w:hint="eastAsia"/>
        </w:rPr>
        <w:t>2</w:t>
      </w:r>
      <w:r w:rsidR="00DE3DF5">
        <w:t>-</w:t>
      </w:r>
      <w:r w:rsidRPr="00B123A1">
        <w:t>2</w:t>
      </w:r>
      <w:r w:rsidRPr="00B123A1">
        <w:rPr>
          <w:rFonts w:hint="eastAsia"/>
        </w:rPr>
        <w:t>所示的脊形光波导结构，</w:t>
      </w:r>
      <w:r w:rsidRPr="00B123A1">
        <w:t>波导折射率分布在</w:t>
      </w:r>
      <w:r w:rsidRPr="00B123A1">
        <w:rPr>
          <w:rFonts w:hint="eastAsia"/>
        </w:rPr>
        <w:t>（</w:t>
      </w:r>
      <w:r w:rsidRPr="00B123A1">
        <w:rPr>
          <w:rFonts w:hint="eastAsia"/>
          <w:i/>
        </w:rPr>
        <w:t>x</w:t>
      </w:r>
      <w:r w:rsidRPr="00B123A1">
        <w:rPr>
          <w:i/>
        </w:rPr>
        <w:t>y</w:t>
      </w:r>
      <w:r w:rsidRPr="00B123A1">
        <w:rPr>
          <w:rFonts w:hint="eastAsia"/>
        </w:rPr>
        <w:t>）</w:t>
      </w:r>
      <w:r w:rsidRPr="00B123A1">
        <w:t>平面。</w:t>
      </w:r>
      <w:r w:rsidRPr="00B123A1">
        <w:rPr>
          <w:rFonts w:hint="eastAsia"/>
        </w:rPr>
        <w:t>根据电磁场的分量的不同，模式主要可以分为两种，若沿</w:t>
      </w:r>
      <w:r w:rsidRPr="00B123A1">
        <w:rPr>
          <w:rFonts w:hint="eastAsia"/>
        </w:rPr>
        <w:t>z</w:t>
      </w:r>
      <w:r w:rsidRPr="00B123A1">
        <w:rPr>
          <w:rFonts w:hint="eastAsia"/>
        </w:rPr>
        <w:t>方向传播的电磁场</w:t>
      </w:r>
      <w:r w:rsidRPr="00B123A1">
        <w:t>主</w:t>
      </w:r>
      <w:r w:rsidRPr="00B123A1">
        <w:rPr>
          <w:rFonts w:hint="eastAsia"/>
        </w:rPr>
        <w:t>要分量为</w:t>
      </w:r>
      <w:r w:rsidRPr="00B123A1">
        <w:rPr>
          <w:rFonts w:hint="eastAsia"/>
        </w:rPr>
        <w:t>Ex</w:t>
      </w:r>
      <w:r w:rsidRPr="00B123A1">
        <w:rPr>
          <w:rFonts w:hint="eastAsia"/>
        </w:rPr>
        <w:t>和</w:t>
      </w:r>
      <w:r w:rsidRPr="00B123A1">
        <w:rPr>
          <w:rFonts w:hint="eastAsia"/>
        </w:rPr>
        <w:t>H</w:t>
      </w:r>
      <w:r w:rsidRPr="00B123A1">
        <w:t>y</w:t>
      </w:r>
      <w:r w:rsidRPr="00B123A1">
        <w:t>，</w:t>
      </w:r>
      <w:r w:rsidRPr="00B123A1">
        <w:rPr>
          <w:rFonts w:hint="eastAsia"/>
        </w:rPr>
        <w:t>电场方向垂直于传播方向</w:t>
      </w:r>
      <w:r w:rsidRPr="00B123A1">
        <w:rPr>
          <w:rFonts w:hint="eastAsia"/>
        </w:rPr>
        <w:t>Ex</w:t>
      </w:r>
      <w:r w:rsidRPr="00B123A1">
        <w:rPr>
          <w:rFonts w:hint="eastAsia"/>
        </w:rPr>
        <w:t>，</w:t>
      </w:r>
      <w:r w:rsidRPr="00B123A1">
        <w:t>则称为</w:t>
      </w:r>
      <w:r w:rsidRPr="00B123A1">
        <w:rPr>
          <w:rFonts w:hint="eastAsia"/>
        </w:rPr>
        <w:t>准</w:t>
      </w:r>
      <w:r w:rsidRPr="00B123A1">
        <w:rPr>
          <w:rFonts w:hint="eastAsia"/>
        </w:rPr>
        <w:t>TE</w:t>
      </w:r>
      <w:r w:rsidRPr="00B123A1">
        <w:t>模</w:t>
      </w:r>
      <w:r w:rsidRPr="00B123A1">
        <w:rPr>
          <w:rFonts w:hint="eastAsia"/>
        </w:rPr>
        <w:t>；</w:t>
      </w:r>
      <w:r w:rsidRPr="00B123A1">
        <w:t>若</w:t>
      </w:r>
      <w:r w:rsidRPr="00B123A1">
        <w:rPr>
          <w:rFonts w:hint="eastAsia"/>
        </w:rPr>
        <w:t>沿</w:t>
      </w:r>
      <w:r w:rsidRPr="00B123A1">
        <w:rPr>
          <w:rFonts w:hint="eastAsia"/>
        </w:rPr>
        <w:t>z</w:t>
      </w:r>
      <w:r w:rsidRPr="00B123A1">
        <w:rPr>
          <w:rFonts w:hint="eastAsia"/>
        </w:rPr>
        <w:t>方向传播的电磁场</w:t>
      </w:r>
      <w:r w:rsidRPr="00B123A1">
        <w:t>主要分量为</w:t>
      </w:r>
      <w:r w:rsidRPr="00B123A1">
        <w:rPr>
          <w:rFonts w:hint="eastAsia"/>
        </w:rPr>
        <w:t>E</w:t>
      </w:r>
      <w:r w:rsidRPr="00B123A1">
        <w:t>y</w:t>
      </w:r>
      <w:r w:rsidRPr="00B123A1">
        <w:rPr>
          <w:rFonts w:hint="eastAsia"/>
        </w:rPr>
        <w:t>、</w:t>
      </w:r>
      <w:r w:rsidRPr="00B123A1">
        <w:rPr>
          <w:rFonts w:hint="eastAsia"/>
        </w:rPr>
        <w:t xml:space="preserve"> H</w:t>
      </w:r>
      <w:r w:rsidRPr="00B123A1">
        <w:t>x</w:t>
      </w:r>
      <w:r w:rsidRPr="00B123A1">
        <w:rPr>
          <w:rFonts w:hint="eastAsia"/>
        </w:rPr>
        <w:t>，磁场方程垂直于传播方向</w:t>
      </w:r>
      <w:r w:rsidRPr="00B123A1">
        <w:rPr>
          <w:rFonts w:hint="eastAsia"/>
        </w:rPr>
        <w:t>H</w:t>
      </w:r>
      <w:r w:rsidRPr="00B123A1">
        <w:t>x</w:t>
      </w:r>
      <w:r w:rsidRPr="00B123A1">
        <w:rPr>
          <w:rFonts w:hint="eastAsia"/>
        </w:rPr>
        <w:t>，</w:t>
      </w:r>
      <w:r w:rsidRPr="00B123A1">
        <w:t>则称</w:t>
      </w:r>
      <w:r w:rsidRPr="00B123A1">
        <w:rPr>
          <w:rFonts w:hint="eastAsia"/>
        </w:rPr>
        <w:t>为准</w:t>
      </w:r>
      <w:r w:rsidRPr="00B123A1">
        <w:rPr>
          <w:rFonts w:hint="eastAsia"/>
        </w:rPr>
        <w:t>TM</w:t>
      </w:r>
      <w:r w:rsidRPr="00B123A1">
        <w:rPr>
          <w:rFonts w:hint="eastAsia"/>
        </w:rPr>
        <w:lastRenderedPageBreak/>
        <w:t>模。对于准</w:t>
      </w:r>
      <w:r w:rsidRPr="00B123A1">
        <w:rPr>
          <w:rFonts w:hint="eastAsia"/>
        </w:rPr>
        <w:t>TE</w:t>
      </w:r>
      <w:r w:rsidRPr="00B123A1">
        <w:rPr>
          <w:rFonts w:hint="eastAsia"/>
        </w:rPr>
        <w:t>模，</w:t>
      </w:r>
      <w:r w:rsidRPr="00B123A1">
        <w:t>电场主要</w:t>
      </w:r>
      <w:r w:rsidRPr="00B123A1">
        <w:rPr>
          <w:rFonts w:hint="eastAsia"/>
        </w:rPr>
        <w:t>模式分量</w:t>
      </w:r>
      <w:r w:rsidRPr="00B123A1">
        <w:t>为横向分量</w:t>
      </w:r>
      <w:r w:rsidRPr="00B123A1">
        <w:rPr>
          <w:rFonts w:hint="eastAsia"/>
        </w:rPr>
        <w:t>E</w:t>
      </w:r>
      <w:r w:rsidRPr="00B123A1">
        <w:t>x</w:t>
      </w:r>
      <w:r w:rsidRPr="00B123A1">
        <w:rPr>
          <w:rFonts w:hint="eastAsia"/>
        </w:rPr>
        <w:t>和</w:t>
      </w:r>
      <w:r w:rsidRPr="00B123A1">
        <w:t>纵向分量</w:t>
      </w:r>
      <w:r w:rsidRPr="00B123A1">
        <w:rPr>
          <w:rFonts w:hint="eastAsia"/>
        </w:rPr>
        <w:t>Ey</w:t>
      </w:r>
      <w:r w:rsidRPr="00B123A1">
        <w:rPr>
          <w:rFonts w:hint="eastAsia"/>
        </w:rPr>
        <w:t>，其中，电场</w:t>
      </w:r>
      <w:r w:rsidRPr="00B123A1">
        <w:rPr>
          <w:rFonts w:hint="eastAsia"/>
        </w:rPr>
        <w:t>Ex</w:t>
      </w:r>
      <w:r w:rsidRPr="00B123A1">
        <w:rPr>
          <w:rFonts w:hint="eastAsia"/>
        </w:rPr>
        <w:t>分量</w:t>
      </w:r>
      <w:r w:rsidRPr="00B123A1">
        <w:t>在波导左右</w:t>
      </w:r>
      <w:r w:rsidRPr="00B123A1">
        <w:rPr>
          <w:rFonts w:hint="eastAsia"/>
        </w:rPr>
        <w:t>两侧面边界处不连续，</w:t>
      </w:r>
      <w:r w:rsidRPr="00B123A1">
        <w:t>而电场的</w:t>
      </w:r>
      <w:r w:rsidRPr="00B123A1">
        <w:rPr>
          <w:rFonts w:hint="eastAsia"/>
        </w:rPr>
        <w:t>Ey</w:t>
      </w:r>
      <w:r w:rsidRPr="00B123A1">
        <w:rPr>
          <w:rFonts w:hint="eastAsia"/>
        </w:rPr>
        <w:t>分量</w:t>
      </w:r>
      <w:r w:rsidRPr="00B123A1">
        <w:t>主要分布在波导的</w:t>
      </w:r>
      <w:r w:rsidRPr="00B123A1">
        <w:rPr>
          <w:rFonts w:hint="eastAsia"/>
        </w:rPr>
        <w:t>四周。对于准</w:t>
      </w:r>
      <w:r w:rsidRPr="00B123A1">
        <w:rPr>
          <w:rFonts w:hint="eastAsia"/>
        </w:rPr>
        <w:t>TM</w:t>
      </w:r>
      <w:r w:rsidRPr="00B123A1">
        <w:rPr>
          <w:rFonts w:hint="eastAsia"/>
        </w:rPr>
        <w:t>模，</w:t>
      </w:r>
      <w:r w:rsidRPr="00B123A1">
        <w:t>电场主要</w:t>
      </w:r>
      <w:r w:rsidRPr="00B123A1">
        <w:rPr>
          <w:rFonts w:hint="eastAsia"/>
        </w:rPr>
        <w:t>模式分量</w:t>
      </w:r>
      <w:r w:rsidRPr="00B123A1">
        <w:t>为纵向分量</w:t>
      </w:r>
      <w:r w:rsidRPr="00B123A1">
        <w:rPr>
          <w:rFonts w:hint="eastAsia"/>
        </w:rPr>
        <w:t>E</w:t>
      </w:r>
      <w:r w:rsidRPr="00B123A1">
        <w:t>y</w:t>
      </w:r>
      <w:r w:rsidRPr="00B123A1">
        <w:rPr>
          <w:rFonts w:hint="eastAsia"/>
        </w:rPr>
        <w:t>和电场的横向分量</w:t>
      </w:r>
      <w:r w:rsidRPr="00B123A1">
        <w:rPr>
          <w:rFonts w:hint="eastAsia"/>
        </w:rPr>
        <w:t>Ex</w:t>
      </w:r>
      <w:r w:rsidRPr="00B123A1">
        <w:rPr>
          <w:rFonts w:hint="eastAsia"/>
        </w:rPr>
        <w:t>，</w:t>
      </w:r>
      <w:r w:rsidRPr="00B123A1">
        <w:t>电场</w:t>
      </w:r>
      <w:r w:rsidRPr="00B123A1">
        <w:rPr>
          <w:rFonts w:hint="eastAsia"/>
        </w:rPr>
        <w:t>Ey</w:t>
      </w:r>
      <w:r w:rsidRPr="00B123A1">
        <w:rPr>
          <w:rFonts w:hint="eastAsia"/>
        </w:rPr>
        <w:t>模式分量</w:t>
      </w:r>
      <w:r w:rsidRPr="00B123A1">
        <w:t>在波导上下两边界处不连续</w:t>
      </w:r>
      <w:r w:rsidRPr="00B123A1">
        <w:rPr>
          <w:rFonts w:hint="eastAsia"/>
        </w:rPr>
        <w:t>，而电场</w:t>
      </w:r>
      <w:r w:rsidRPr="00B123A1">
        <w:rPr>
          <w:rFonts w:hint="eastAsia"/>
        </w:rPr>
        <w:t>Ex</w:t>
      </w:r>
      <w:r w:rsidRPr="00B123A1">
        <w:rPr>
          <w:rFonts w:hint="eastAsia"/>
        </w:rPr>
        <w:t>模式分量主要分布在波导的四周</w:t>
      </w:r>
      <w:r w:rsidRPr="00B123A1">
        <w:t>。准</w:t>
      </w:r>
      <w:r w:rsidRPr="00B123A1">
        <w:rPr>
          <w:rFonts w:hint="eastAsia"/>
        </w:rPr>
        <w:t>TE</w:t>
      </w:r>
      <w:r w:rsidRPr="00B123A1">
        <w:t>模和准</w:t>
      </w:r>
      <w:r w:rsidRPr="00B123A1">
        <w:rPr>
          <w:rFonts w:hint="eastAsia"/>
        </w:rPr>
        <w:t>TM</w:t>
      </w:r>
      <w:r w:rsidRPr="00B123A1">
        <w:t>模</w:t>
      </w:r>
      <w:r w:rsidRPr="00B123A1">
        <w:rPr>
          <w:rFonts w:hint="eastAsia"/>
        </w:rPr>
        <w:t>的这电场分布的区别，可以很好的</w:t>
      </w:r>
      <w:r w:rsidRPr="00B123A1">
        <w:t>解释波导</w:t>
      </w:r>
      <w:r w:rsidRPr="00B123A1">
        <w:rPr>
          <w:rFonts w:hint="eastAsia"/>
        </w:rPr>
        <w:t>在</w:t>
      </w:r>
      <w:r w:rsidRPr="00B123A1">
        <w:t>两种模式</w:t>
      </w:r>
      <w:r w:rsidRPr="00B123A1">
        <w:rPr>
          <w:rFonts w:hint="eastAsia"/>
        </w:rPr>
        <w:t>下的具有</w:t>
      </w:r>
      <w:r w:rsidRPr="00B123A1">
        <w:t>不同</w:t>
      </w:r>
      <w:r w:rsidRPr="00B123A1">
        <w:rPr>
          <w:rFonts w:hint="eastAsia"/>
        </w:rPr>
        <w:t>的</w:t>
      </w:r>
      <w:r w:rsidRPr="00B123A1">
        <w:t>损耗</w:t>
      </w:r>
      <w:r w:rsidRPr="00B123A1">
        <w:rPr>
          <w:rFonts w:hint="eastAsia"/>
        </w:rPr>
        <w:t>，并且利用该理论可以提高不同模式间耦</w:t>
      </w:r>
      <w:r w:rsidRPr="00B123A1">
        <w:t>合器</w:t>
      </w:r>
      <w:r w:rsidRPr="00B123A1">
        <w:rPr>
          <w:rFonts w:hint="eastAsia"/>
        </w:rPr>
        <w:t>的耦合效率。</w:t>
      </w:r>
    </w:p>
    <w:p w:rsidR="0087742F" w:rsidRPr="00B123A1" w:rsidRDefault="0087742F" w:rsidP="0087742F">
      <w:pPr>
        <w:ind w:firstLine="420"/>
        <w:jc w:val="center"/>
      </w:pPr>
    </w:p>
    <w:p w:rsidR="002F44B3" w:rsidRPr="00B123A1" w:rsidRDefault="002F44B3" w:rsidP="002F44B3">
      <w:pPr>
        <w:ind w:firstLine="420"/>
      </w:pPr>
    </w:p>
    <w:p w:rsidR="002F44B3" w:rsidRPr="00B123A1" w:rsidRDefault="002F44B3" w:rsidP="002F44B3">
      <w:pPr>
        <w:ind w:firstLine="420"/>
      </w:pPr>
    </w:p>
    <w:p w:rsidR="002F44B3" w:rsidRPr="00B123A1" w:rsidRDefault="002F44B3" w:rsidP="002F44B3">
      <w:pPr>
        <w:ind w:firstLine="420"/>
      </w:pPr>
    </w:p>
    <w:p w:rsidR="002F44B3" w:rsidRPr="00B123A1" w:rsidRDefault="002F44B3" w:rsidP="002F44B3">
      <w:pPr>
        <w:ind w:firstLine="420"/>
      </w:pPr>
    </w:p>
    <w:p w:rsidR="002F44B3" w:rsidRPr="00B123A1" w:rsidRDefault="002F44B3" w:rsidP="002F44B3">
      <w:pPr>
        <w:ind w:firstLine="420"/>
      </w:pPr>
    </w:p>
    <w:p w:rsidR="002F44B3" w:rsidRPr="00B123A1" w:rsidRDefault="002F44B3" w:rsidP="002F44B3">
      <w:pPr>
        <w:ind w:firstLine="420"/>
      </w:pPr>
    </w:p>
    <w:p w:rsidR="002F44B3" w:rsidRPr="00B123A1" w:rsidRDefault="002F44B3" w:rsidP="002F44B3">
      <w:pPr>
        <w:ind w:firstLine="420"/>
      </w:pPr>
    </w:p>
    <w:p w:rsidR="002F44B3" w:rsidRPr="00B123A1" w:rsidRDefault="0087742F" w:rsidP="0087742F">
      <w:pPr>
        <w:jc w:val="center"/>
      </w:pPr>
      <w:r>
        <w:rPr>
          <w:rFonts w:hint="eastAsia"/>
          <w:noProof/>
        </w:rPr>
        <mc:AlternateContent>
          <mc:Choice Requires="wpg">
            <w:drawing>
              <wp:inline distT="0" distB="0" distL="0" distR="0" wp14:anchorId="17700218" wp14:editId="3F0D1C86">
                <wp:extent cx="3304025" cy="2302151"/>
                <wp:effectExtent l="0" t="0" r="10795" b="22225"/>
                <wp:docPr id="109" name="组合 109"/>
                <wp:cNvGraphicFramePr/>
                <a:graphic xmlns:a="http://schemas.openxmlformats.org/drawingml/2006/main">
                  <a:graphicData uri="http://schemas.microsoft.com/office/word/2010/wordprocessingGroup">
                    <wpg:wgp>
                      <wpg:cNvGrpSpPr/>
                      <wpg:grpSpPr>
                        <a:xfrm>
                          <a:off x="0" y="0"/>
                          <a:ext cx="3304025" cy="2302151"/>
                          <a:chOff x="28455" y="-181886"/>
                          <a:chExt cx="3304025" cy="2302151"/>
                        </a:xfrm>
                      </wpg:grpSpPr>
                      <wpg:grpSp>
                        <wpg:cNvPr id="661" name="组合 661"/>
                        <wpg:cNvGrpSpPr>
                          <a:grpSpLocks noChangeAspect="1"/>
                        </wpg:cNvGrpSpPr>
                        <wpg:grpSpPr>
                          <a:xfrm>
                            <a:off x="400050" y="0"/>
                            <a:ext cx="2932430" cy="2120265"/>
                            <a:chOff x="0" y="0"/>
                            <a:chExt cx="3571875" cy="2628900"/>
                          </a:xfrm>
                        </wpg:grpSpPr>
                        <wpg:grpSp>
                          <wpg:cNvPr id="660" name="组合 660"/>
                          <wpg:cNvGrpSpPr/>
                          <wpg:grpSpPr>
                            <a:xfrm>
                              <a:off x="0" y="0"/>
                              <a:ext cx="3571875" cy="2628900"/>
                              <a:chOff x="0" y="0"/>
                              <a:chExt cx="3571875" cy="2628900"/>
                            </a:xfrm>
                          </wpg:grpSpPr>
                          <wps:wsp>
                            <wps:cNvPr id="658" name="文本框 658"/>
                            <wps:cNvSpPr txBox="1"/>
                            <wps:spPr>
                              <a:xfrm>
                                <a:off x="0" y="2219184"/>
                                <a:ext cx="381000" cy="355226"/>
                              </a:xfrm>
                              <a:prstGeom prst="rect">
                                <a:avLst/>
                              </a:prstGeom>
                              <a:solidFill>
                                <a:schemeClr val="lt1"/>
                              </a:solidFill>
                              <a:ln w="6350">
                                <a:solidFill>
                                  <a:schemeClr val="bg1"/>
                                </a:solidFill>
                              </a:ln>
                            </wps:spPr>
                            <wps:txbx>
                              <w:txbxContent>
                                <w:p w:rsidR="000720CB" w:rsidRDefault="000720CB" w:rsidP="0087742F">
                                  <w:pPr>
                                    <w:spacing w:line="240" w:lineRule="auto"/>
                                  </w:pPr>
                                  <w:r>
                                    <w:t>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56" name="文本框 656"/>
                            <wps:cNvSpPr txBox="1"/>
                            <wps:spPr>
                              <a:xfrm>
                                <a:off x="3190875" y="2305050"/>
                                <a:ext cx="381000" cy="323850"/>
                              </a:xfrm>
                              <a:prstGeom prst="rect">
                                <a:avLst/>
                              </a:prstGeom>
                              <a:solidFill>
                                <a:schemeClr val="lt1"/>
                              </a:solidFill>
                              <a:ln w="6350">
                                <a:solidFill>
                                  <a:schemeClr val="bg1"/>
                                </a:solidFill>
                              </a:ln>
                            </wps:spPr>
                            <wps:txbx>
                              <w:txbxContent>
                                <w:p w:rsidR="000720CB" w:rsidRDefault="000720CB" w:rsidP="0087742F">
                                  <w:pPr>
                                    <w:spacing w:line="240" w:lineRule="auto"/>
                                  </w:pPr>
                                  <w:r>
                                    <w:t>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55" name="文本框 655"/>
                            <wps:cNvSpPr txBox="1"/>
                            <wps:spPr>
                              <a:xfrm>
                                <a:off x="66666" y="0"/>
                                <a:ext cx="381000" cy="425132"/>
                              </a:xfrm>
                              <a:prstGeom prst="rect">
                                <a:avLst/>
                              </a:prstGeom>
                              <a:solidFill>
                                <a:schemeClr val="lt1"/>
                              </a:solidFill>
                              <a:ln w="6350">
                                <a:solidFill>
                                  <a:schemeClr val="bg1"/>
                                </a:solidFill>
                              </a:ln>
                            </wps:spPr>
                            <wps:txbx>
                              <w:txbxContent>
                                <w:p w:rsidR="000720CB" w:rsidRDefault="000720CB" w:rsidP="0087742F">
                                  <w:pPr>
                                    <w:spacing w:line="240" w:lineRule="auto"/>
                                  </w:pPr>
                                  <w:r>
                                    <w: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49" name="矩形 649"/>
                            <wps:cNvSpPr/>
                            <wps:spPr>
                              <a:xfrm>
                                <a:off x="342900" y="1495425"/>
                                <a:ext cx="2657475" cy="866775"/>
                              </a:xfrm>
                              <a:prstGeom prst="rect">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2" name="矩形 652"/>
                            <wps:cNvSpPr/>
                            <wps:spPr>
                              <a:xfrm>
                                <a:off x="342900" y="504825"/>
                                <a:ext cx="2656800" cy="981075"/>
                              </a:xfrm>
                              <a:prstGeom prst="rect">
                                <a:avLst/>
                              </a:prstGeom>
                            </wps:spPr>
                            <wps:style>
                              <a:lnRef idx="1">
                                <a:schemeClr val="accent5"/>
                              </a:lnRef>
                              <a:fillRef idx="2">
                                <a:schemeClr val="accent5"/>
                              </a:fillRef>
                              <a:effectRef idx="1">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0" name="矩形 650"/>
                            <wps:cNvSpPr/>
                            <wps:spPr>
                              <a:xfrm>
                                <a:off x="1343025" y="1114425"/>
                                <a:ext cx="666750" cy="3810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3" name="直接箭头连接符 653"/>
                            <wps:cNvCnPr/>
                            <wps:spPr>
                              <a:xfrm flipV="1">
                                <a:off x="333375" y="152400"/>
                                <a:ext cx="0" cy="22288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654" name="直接箭头连接符 654"/>
                            <wps:cNvCnPr/>
                            <wps:spPr>
                              <a:xfrm>
                                <a:off x="342900" y="2371725"/>
                                <a:ext cx="30384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6" name="文本框 96"/>
                            <wps:cNvSpPr txBox="1"/>
                            <wps:spPr>
                              <a:xfrm>
                                <a:off x="552360" y="695147"/>
                                <a:ext cx="456343" cy="380592"/>
                              </a:xfrm>
                              <a:prstGeom prst="rect">
                                <a:avLst/>
                              </a:prstGeom>
                              <a:noFill/>
                              <a:ln w="6350">
                                <a:noFill/>
                              </a:ln>
                            </wps:spPr>
                            <wps:txbx>
                              <w:txbxContent>
                                <w:p w:rsidR="000720CB" w:rsidRDefault="000720CB" w:rsidP="0087742F">
                                  <w:pPr>
                                    <w:spacing w:line="240" w:lineRule="auto"/>
                                  </w:pPr>
                                  <w:r>
                                    <w:t>n1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7" name="文本框 97"/>
                            <wps:cNvSpPr txBox="1"/>
                            <wps:spPr>
                              <a:xfrm>
                                <a:off x="1504703" y="1051290"/>
                                <a:ext cx="488686" cy="424705"/>
                              </a:xfrm>
                              <a:prstGeom prst="rect">
                                <a:avLst/>
                              </a:prstGeom>
                              <a:noFill/>
                              <a:ln w="6350">
                                <a:noFill/>
                              </a:ln>
                            </wps:spPr>
                            <wps:txbx>
                              <w:txbxContent>
                                <w:p w:rsidR="000720CB" w:rsidRDefault="000720CB" w:rsidP="0087742F">
                                  <w:pPr>
                                    <w:spacing w:line="240" w:lineRule="auto"/>
                                  </w:pPr>
                                  <w:r>
                                    <w:t>n2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8" name="文本框 98"/>
                            <wps:cNvSpPr txBox="1"/>
                            <wps:spPr>
                              <a:xfrm>
                                <a:off x="561882" y="1647403"/>
                                <a:ext cx="578912" cy="406281"/>
                              </a:xfrm>
                              <a:prstGeom prst="rect">
                                <a:avLst/>
                              </a:prstGeom>
                              <a:noFill/>
                              <a:ln w="6350">
                                <a:noFill/>
                              </a:ln>
                            </wps:spPr>
                            <wps:txbx>
                              <w:txbxContent>
                                <w:p w:rsidR="000720CB" w:rsidRDefault="000720CB" w:rsidP="0087742F">
                                  <w:pPr>
                                    <w:spacing w:line="240" w:lineRule="auto"/>
                                  </w:pPr>
                                  <w:r>
                                    <w:t>n3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657" name="流程图: 汇总连接 657"/>
                          <wps:cNvSpPr/>
                          <wps:spPr>
                            <a:xfrm>
                              <a:off x="266700" y="2286000"/>
                              <a:ext cx="152400" cy="161925"/>
                            </a:xfrm>
                            <a:prstGeom prst="flowChartSummingJunction">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08" name="文本框 108"/>
                        <wps:cNvSpPr txBox="1"/>
                        <wps:spPr>
                          <a:xfrm>
                            <a:off x="28455" y="-181886"/>
                            <a:ext cx="590550" cy="371475"/>
                          </a:xfrm>
                          <a:prstGeom prst="rect">
                            <a:avLst/>
                          </a:prstGeom>
                          <a:noFill/>
                          <a:ln w="6350">
                            <a:noFill/>
                          </a:ln>
                        </wps:spPr>
                        <wps:txbx>
                          <w:txbxContent>
                            <w:p w:rsidR="000720CB" w:rsidRPr="003A0483" w:rsidRDefault="000720CB" w:rsidP="0087742F">
                              <w:r>
                                <w:rPr>
                                  <w:rFonts w:hint="eastAsia"/>
                                </w:rPr>
                                <w:t>（</w:t>
                              </w:r>
                              <w:r>
                                <w:rPr>
                                  <w:rFonts w:hint="eastAsia"/>
                                </w:rPr>
                                <w:t>a</w:t>
                              </w:r>
                              <w:r>
                                <w:rPr>
                                  <w:rFonts w:hint="eastAsia"/>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17700218" id="组合 109" o:spid="_x0000_s1026" style="width:260.15pt;height:181.25pt;mso-position-horizontal-relative:char;mso-position-vertical-relative:line" coordorigin="284,-1818" coordsize="33040,230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">
                <v:group id="组合 661" o:spid="_x0000_s1027" style="position:absolute;left:4000;width:29324;height:21202" coordsize="35718,26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">
                  <o:lock v:ext="edit" aspectratio="t"/>
                  <v:group id="组合 660" o:spid="_x0000_s1028" style="position:absolute;width:35718;height:26289" coordsize="35718,26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">
                    <v:shapetype id="_x0000_t202" coordsize="21600,21600" o:spt="202" path="m,l,21600r21600,l21600,xe">
                      <v:stroke joinstyle="miter"/>
                      <v:path gradientshapeok="t" o:connecttype="rect"/>
                    </v:shapetype>
                    <v:shape id="文本框 658" o:spid="_x0000_s1029" type="#_x0000_t202" style="position:absolute;top:22191;width:3810;height:35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" fillcolor="white [3201]" strokecolor="white [3212]" strokeweight=".5pt">
                      <v:textbox>
                        <w:txbxContent>
                          <w:p w:rsidR="000720CB" w:rsidRDefault="000720CB" w:rsidP="0087742F">
                            <w:pPr>
                              <w:spacing w:line="240" w:lineRule="auto"/>
                            </w:pPr>
                            <w:r>
                              <w:t>z</w:t>
                            </w:r>
                          </w:p>
                        </w:txbxContent>
                      </v:textbox>
                    </v:shape>
                    <v:shape id="文本框 656" o:spid="_x0000_s1030" type="#_x0000_t202" style="position:absolute;left:31908;top:23050;width:3810;height:3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" fillcolor="white [3201]" strokecolor="white [3212]" strokeweight=".5pt">
                      <v:textbox>
                        <w:txbxContent>
                          <w:p w:rsidR="000720CB" w:rsidRDefault="000720CB" w:rsidP="0087742F">
                            <w:pPr>
                              <w:spacing w:line="240" w:lineRule="auto"/>
                            </w:pPr>
                            <w:r>
                              <w:t>x</w:t>
                            </w:r>
                          </w:p>
                        </w:txbxContent>
                      </v:textbox>
                    </v:shape>
                    <v:shape id="文本框 655" o:spid="_x0000_s1031" type="#_x0000_t202" style="position:absolute;left:666;width:3810;height:4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" fillcolor="white [3201]" strokecolor="white [3212]" strokeweight=".5pt">
                      <v:textbox>
                        <w:txbxContent>
                          <w:p w:rsidR="000720CB" w:rsidRDefault="000720CB" w:rsidP="0087742F">
                            <w:pPr>
                              <w:spacing w:line="240" w:lineRule="auto"/>
                            </w:pPr>
                            <w:r>
                              <w:t>y</w:t>
                            </w:r>
                          </w:p>
                        </w:txbxContent>
                      </v:textbox>
                    </v:shape>
                    <v:rect id="矩形 649" o:spid="_x0000_s1032" style="position:absolute;left:3429;top:14954;width:26574;height:86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" fillcolor="#a5a5a5 [3206]" strokecolor="#525252 [1606]" strokeweight="1pt"/>
                    <v:rect id="矩形 652" o:spid="_x0000_s1033" style="position:absolute;left:3429;top:5048;width:26568;height:9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" fillcolor="#82a0d7 [2168]" strokecolor="#4472c4 [3208]" strokeweight=".5pt">
                      <v:fill color2="#678ccf [2616]" rotate="t" colors="0 #a8b7df;.5 #9aabd9;1 #879ed7" focus="100%" type="gradient">
                        <o:fill v:ext="view" type="gradientUnscaled"/>
                      </v:fill>
                    </v:rect>
                    <v:rect id="矩形 650" o:spid="_x0000_s1034" style="position:absolute;left:13430;top:11144;width:6667;height:3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" fillcolor="#5b9bd5 [3204]" strokecolor="#1f4d78 [1604]" strokeweight="1pt"/>
                    <v:shapetype id="_x0000_t32" coordsize="21600,21600" o:spt="32" o:oned="t" path="m,l21600,21600e" filled="f">
                      <v:path arrowok="t" fillok="f" o:connecttype="none"/>
                      <o:lock v:ext="edit" shapetype="t"/>
                    </v:shapetype>
                    <v:shape id="直接箭头连接符 653" o:spid="_x0000_s1035" type="#_x0000_t32" style="position:absolute;left:3333;top:1524;width:0;height:2228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" strokecolor="#5b9bd5 [3204]" strokeweight=".5pt">
                      <v:stroke endarrow="block" joinstyle="miter"/>
                    </v:shape>
                    <v:shape id="直接箭头连接符 654" o:spid="_x0000_s1036" type="#_x0000_t32" style="position:absolute;left:3429;top:23717;width:3038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" strokecolor="#5b9bd5 [3204]" strokeweight=".5pt">
                      <v:stroke endarrow="block" joinstyle="miter"/>
                    </v:shape>
                    <v:shape id="文本框 96" o:spid="_x0000_s1037" type="#_x0000_t202" style="position:absolute;left:5523;top:6951;width:4564;height:38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" filled="f" stroked="f" strokeweight=".5pt">
                      <v:textbox>
                        <w:txbxContent>
                          <w:p w:rsidR="000720CB" w:rsidRDefault="000720CB" w:rsidP="0087742F">
                            <w:pPr>
                              <w:spacing w:line="240" w:lineRule="auto"/>
                            </w:pPr>
                            <w:r>
                              <w:t>n1</w:t>
                            </w:r>
                          </w:p>
                        </w:txbxContent>
                      </v:textbox>
                    </v:shape>
                    <v:shape id="文本框 97" o:spid="_x0000_s1038" type="#_x0000_t202" style="position:absolute;left:15047;top:10512;width:4886;height:42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" filled="f" stroked="f" strokeweight=".5pt">
                      <v:textbox>
                        <w:txbxContent>
                          <w:p w:rsidR="000720CB" w:rsidRDefault="000720CB" w:rsidP="0087742F">
                            <w:pPr>
                              <w:spacing w:line="240" w:lineRule="auto"/>
                            </w:pPr>
                            <w:r>
                              <w:t>n2</w:t>
                            </w:r>
                          </w:p>
                        </w:txbxContent>
                      </v:textbox>
                    </v:shape>
                    <v:shape id="文本框 98" o:spid="_x0000_s1039" type="#_x0000_t202" style="position:absolute;left:5618;top:16474;width:5789;height:4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" filled="f" stroked="f" strokeweight=".5pt">
                      <v:textbox>
                        <w:txbxContent>
                          <w:p w:rsidR="000720CB" w:rsidRDefault="000720CB" w:rsidP="0087742F">
                            <w:pPr>
                              <w:spacing w:line="240" w:lineRule="auto"/>
                            </w:pPr>
                            <w:r>
                              <w:t>n3</w:t>
                            </w:r>
                          </w:p>
                        </w:txbxContent>
                      </v:textbox>
                    </v:shape>
                  </v:group>
                  <v:shapetype id="_x0000_t123" coordsize="21600,21600" o:spt="123" path="m10800,qx,10800,10800,21600,21600,10800,10800,xem3163,3163nfl18437,18437em3163,18437nfl18437,3163e">
                    <v:path o:extrusionok="f" gradientshapeok="t" o:connecttype="custom" o:connectlocs="10800,0;3163,3163;0,10800;3163,18437;10800,21600;18437,18437;21600,10800;18437,3163" textboxrect="3163,3163,18437,18437"/>
                  </v:shapetype>
                  <v:shape id="流程图: 汇总连接 657" o:spid="_x0000_s1040" type="#_x0000_t123" style="position:absolute;left:2667;top:22860;width:1524;height:1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" fillcolor="white [3212]" strokecolor="#1f4d78 [1604]" strokeweight="1pt">
                    <v:stroke joinstyle="miter"/>
                  </v:shape>
                </v:group>
                <v:shape id="文本框 108" o:spid="_x0000_s1041" type="#_x0000_t202" style="position:absolute;left:284;top:-1818;width:5906;height:3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" filled="f" stroked="f" strokeweight=".5pt">
                  <v:textbox>
                    <w:txbxContent>
                      <w:p w:rsidR="000720CB" w:rsidRPr="003A0483" w:rsidRDefault="000720CB" w:rsidP="0087742F">
                        <w:r>
                          <w:rPr>
                            <w:rFonts w:hint="eastAsia"/>
                          </w:rPr>
                          <w:t>（</w:t>
                        </w:r>
                        <w:r>
                          <w:rPr>
                            <w:rFonts w:hint="eastAsia"/>
                          </w:rPr>
                          <w:t>a</w:t>
                        </w:r>
                        <w:r>
                          <w:rPr>
                            <w:rFonts w:hint="eastAsia"/>
                          </w:rPr>
                          <w:t>）</w:t>
                        </w:r>
                      </w:p>
                    </w:txbxContent>
                  </v:textbox>
                </v:shape>
                <w10:anchorlock/>
              </v:group>
            </w:pict>
          </mc:Fallback>
        </mc:AlternateContent>
      </w:r>
    </w:p>
    <w:p w:rsidR="003A0483" w:rsidRDefault="008555C5" w:rsidP="0087742F">
      <w:pPr>
        <w:pStyle w:val="a7"/>
      </w:pPr>
      <w:bookmarkStart w:id="119" w:name="OLE_LINK35"/>
      <w:bookmarkStart w:id="120" w:name="OLE_LINK59"/>
      <w:bookmarkStart w:id="121" w:name="OLE_LINK60"/>
      <w:bookmarkStart w:id="122" w:name="OLE_LINK57"/>
      <w:bookmarkStart w:id="123" w:name="OLE_LINK58"/>
      <w:r>
        <w:rPr>
          <w:rFonts w:hint="eastAsia"/>
        </w:rPr>
        <w:t xml:space="preserve">  </w:t>
      </w:r>
      <w:r w:rsidR="00972597">
        <w:rPr>
          <w:rFonts w:hint="eastAsia"/>
        </w:rPr>
        <w:t xml:space="preserve">  </w:t>
      </w:r>
      <w:r w:rsidR="00972597">
        <w:t xml:space="preserve"> </w:t>
      </w:r>
      <w:r w:rsidR="0087742F">
        <w:rPr>
          <w:noProof/>
        </w:rPr>
        <mc:AlternateContent>
          <mc:Choice Requires="wpg">
            <w:drawing>
              <wp:inline distT="0" distB="0" distL="0" distR="0">
                <wp:extent cx="3579495" cy="3877945"/>
                <wp:effectExtent l="0" t="0" r="1905" b="8255"/>
                <wp:docPr id="114" name="组合 114"/>
                <wp:cNvGraphicFramePr/>
                <a:graphic xmlns:a="http://schemas.openxmlformats.org/drawingml/2006/main">
                  <a:graphicData uri="http://schemas.microsoft.com/office/word/2010/wordprocessingGroup">
                    <wpg:wgp>
                      <wpg:cNvGrpSpPr/>
                      <wpg:grpSpPr>
                        <a:xfrm>
                          <a:off x="0" y="0"/>
                          <a:ext cx="3579495" cy="3877945"/>
                          <a:chOff x="304800" y="-28575"/>
                          <a:chExt cx="3579495" cy="3877945"/>
                        </a:xfrm>
                      </wpg:grpSpPr>
                      <wpg:grpSp>
                        <wpg:cNvPr id="111" name="组合 111"/>
                        <wpg:cNvGrpSpPr/>
                        <wpg:grpSpPr>
                          <a:xfrm>
                            <a:off x="304800" y="-28575"/>
                            <a:ext cx="3561715" cy="1839587"/>
                            <a:chOff x="752475" y="-76192"/>
                            <a:chExt cx="3561715" cy="1839587"/>
                          </a:xfrm>
                        </wpg:grpSpPr>
                        <wpg:grpSp>
                          <wpg:cNvPr id="106" name="组合 106"/>
                          <wpg:cNvGrpSpPr/>
                          <wpg:grpSpPr>
                            <a:xfrm>
                              <a:off x="952500" y="323850"/>
                              <a:ext cx="3361690" cy="1439545"/>
                              <a:chOff x="0" y="0"/>
                              <a:chExt cx="3361690" cy="1439545"/>
                            </a:xfrm>
                          </wpg:grpSpPr>
                          <wpg:grpSp>
                            <wpg:cNvPr id="954" name="组合 954"/>
                            <wpg:cNvGrpSpPr/>
                            <wpg:grpSpPr>
                              <a:xfrm>
                                <a:off x="1685925" y="0"/>
                                <a:ext cx="1675765" cy="1439545"/>
                                <a:chOff x="0" y="0"/>
                                <a:chExt cx="1675765" cy="1439545"/>
                              </a:xfrm>
                            </wpg:grpSpPr>
                            <pic:pic xmlns:pic="http://schemas.openxmlformats.org/drawingml/2006/picture">
                              <pic:nvPicPr>
                                <pic:cNvPr id="934" name="图片 934"/>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1675765" cy="1439545"/>
                                </a:xfrm>
                                <a:prstGeom prst="rect">
                                  <a:avLst/>
                                </a:prstGeom>
                              </pic:spPr>
                            </pic:pic>
                            <wps:wsp>
                              <wps:cNvPr id="953" name="文本框 953"/>
                              <wps:cNvSpPr txBox="1"/>
                              <wps:spPr>
                                <a:xfrm>
                                  <a:off x="600075" y="47625"/>
                                  <a:ext cx="411108" cy="371475"/>
                                </a:xfrm>
                                <a:prstGeom prst="rect">
                                  <a:avLst/>
                                </a:prstGeom>
                                <a:noFill/>
                                <a:ln w="6350">
                                  <a:noFill/>
                                </a:ln>
                              </wps:spPr>
                              <wps:txbx>
                                <w:txbxContent>
                                  <w:p w:rsidR="000720CB" w:rsidRPr="003A0483" w:rsidRDefault="000720CB" w:rsidP="0087742F">
                                    <w:r w:rsidRPr="003A0483">
                                      <w:rPr>
                                        <w:rFonts w:hint="eastAsia"/>
                                      </w:rPr>
                                      <w:t>E</w:t>
                                    </w:r>
                                    <w:r>
                                      <w: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952" name="组合 952"/>
                            <wpg:cNvGrpSpPr/>
                            <wpg:grpSpPr>
                              <a:xfrm>
                                <a:off x="0" y="0"/>
                                <a:ext cx="1696085" cy="1439545"/>
                                <a:chOff x="0" y="0"/>
                                <a:chExt cx="1696085" cy="1439545"/>
                              </a:xfrm>
                            </wpg:grpSpPr>
                            <pic:pic xmlns:pic="http://schemas.openxmlformats.org/drawingml/2006/picture">
                              <pic:nvPicPr>
                                <pic:cNvPr id="908" name="图片 908"/>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1696085" cy="1439545"/>
                                </a:xfrm>
                                <a:prstGeom prst="rect">
                                  <a:avLst/>
                                </a:prstGeom>
                              </pic:spPr>
                            </pic:pic>
                            <wps:wsp>
                              <wps:cNvPr id="951" name="文本框 951"/>
                              <wps:cNvSpPr txBox="1"/>
                              <wps:spPr>
                                <a:xfrm>
                                  <a:off x="676275" y="19050"/>
                                  <a:ext cx="411108" cy="371475"/>
                                </a:xfrm>
                                <a:prstGeom prst="rect">
                                  <a:avLst/>
                                </a:prstGeom>
                                <a:noFill/>
                                <a:ln w="6350">
                                  <a:noFill/>
                                </a:ln>
                              </wps:spPr>
                              <wps:txbx>
                                <w:txbxContent>
                                  <w:p w:rsidR="000720CB" w:rsidRPr="003A0483" w:rsidRDefault="000720CB" w:rsidP="0087742F">
                                    <w:pPr>
                                      <w:rPr>
                                        <w:color w:val="FFFFFF" w:themeColor="background1"/>
                                      </w:rPr>
                                    </w:pPr>
                                    <w:r w:rsidRPr="003A0483">
                                      <w:rPr>
                                        <w:rFonts w:hint="eastAsia"/>
                                        <w:color w:val="FFFFFF" w:themeColor="background1"/>
                                      </w:rPr>
                                      <w:t>Ex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110" name="文本框 110"/>
                          <wps:cNvSpPr txBox="1"/>
                          <wps:spPr>
                            <a:xfrm>
                              <a:off x="752475" y="-66667"/>
                              <a:ext cx="590550" cy="371475"/>
                            </a:xfrm>
                            <a:prstGeom prst="rect">
                              <a:avLst/>
                            </a:prstGeom>
                            <a:noFill/>
                            <a:ln w="6350">
                              <a:noFill/>
                            </a:ln>
                          </wps:spPr>
                          <wps:txbx>
                            <w:txbxContent>
                              <w:p w:rsidR="000720CB" w:rsidRPr="003A0483" w:rsidRDefault="000720CB" w:rsidP="0087742F">
                                <w:r>
                                  <w:rPr>
                                    <w:rFonts w:hint="eastAsia"/>
                                  </w:rPr>
                                  <w:t>（</w:t>
                                </w:r>
                                <w:r>
                                  <w:t>b</w:t>
                                </w:r>
                                <w:r>
                                  <w:rPr>
                                    <w:rFonts w:hint="eastAsia"/>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0" name="文本框 250"/>
                          <wps:cNvSpPr txBox="1"/>
                          <wps:spPr>
                            <a:xfrm>
                              <a:off x="2352675" y="-76192"/>
                              <a:ext cx="800100" cy="371475"/>
                            </a:xfrm>
                            <a:prstGeom prst="rect">
                              <a:avLst/>
                            </a:prstGeom>
                            <a:noFill/>
                            <a:ln w="6350">
                              <a:noFill/>
                            </a:ln>
                          </wps:spPr>
                          <wps:txbx>
                            <w:txbxContent>
                              <w:p w:rsidR="000720CB" w:rsidRPr="00ED1628" w:rsidRDefault="000720CB" w:rsidP="0087742F">
                                <w:pPr>
                                  <w:rPr>
                                    <w:sz w:val="21"/>
                                    <w:szCs w:val="21"/>
                                  </w:rPr>
                                </w:pPr>
                                <w:r w:rsidRPr="00ED1628">
                                  <w:rPr>
                                    <w:rFonts w:hint="eastAsia"/>
                                    <w:sz w:val="21"/>
                                    <w:szCs w:val="21"/>
                                  </w:rPr>
                                  <w:t>准</w:t>
                                </w:r>
                                <w:r w:rsidRPr="00ED1628">
                                  <w:rPr>
                                    <w:rFonts w:hint="eastAsia"/>
                                    <w:sz w:val="21"/>
                                    <w:szCs w:val="21"/>
                                  </w:rPr>
                                  <w:t>TE</w:t>
                                </w:r>
                                <w:r w:rsidRPr="00ED1628">
                                  <w:rPr>
                                    <w:rFonts w:hint="eastAsia"/>
                                    <w:sz w:val="21"/>
                                    <w:szCs w:val="21"/>
                                  </w:rPr>
                                  <w:t>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13" name="组合 113"/>
                        <wpg:cNvGrpSpPr/>
                        <wpg:grpSpPr>
                          <a:xfrm>
                            <a:off x="304800" y="2000250"/>
                            <a:ext cx="3579495" cy="1849120"/>
                            <a:chOff x="304800" y="219075"/>
                            <a:chExt cx="3579495" cy="1849120"/>
                          </a:xfrm>
                        </wpg:grpSpPr>
                        <wpg:grpSp>
                          <wpg:cNvPr id="959" name="组合 959"/>
                          <wpg:cNvGrpSpPr/>
                          <wpg:grpSpPr>
                            <a:xfrm>
                              <a:off x="523875" y="619125"/>
                              <a:ext cx="3360420" cy="1449070"/>
                              <a:chOff x="19050" y="409575"/>
                              <a:chExt cx="3360420" cy="1449070"/>
                            </a:xfrm>
                          </wpg:grpSpPr>
                          <wpg:grpSp>
                            <wpg:cNvPr id="958" name="组合 958"/>
                            <wpg:cNvGrpSpPr/>
                            <wpg:grpSpPr>
                              <a:xfrm>
                                <a:off x="19050" y="409575"/>
                                <a:ext cx="1689100" cy="1449070"/>
                                <a:chOff x="19050" y="409575"/>
                                <a:chExt cx="1689100" cy="1449070"/>
                              </a:xfrm>
                            </wpg:grpSpPr>
                            <pic:pic xmlns:pic="http://schemas.openxmlformats.org/drawingml/2006/picture">
                              <pic:nvPicPr>
                                <pic:cNvPr id="936" name="图片 936"/>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19050" y="419100"/>
                                  <a:ext cx="1689100" cy="1439545"/>
                                </a:xfrm>
                                <a:prstGeom prst="rect">
                                  <a:avLst/>
                                </a:prstGeom>
                              </pic:spPr>
                            </pic:pic>
                            <wps:wsp>
                              <wps:cNvPr id="957" name="文本框 957"/>
                              <wps:cNvSpPr txBox="1"/>
                              <wps:spPr>
                                <a:xfrm>
                                  <a:off x="676275" y="409575"/>
                                  <a:ext cx="411108" cy="371475"/>
                                </a:xfrm>
                                <a:prstGeom prst="rect">
                                  <a:avLst/>
                                </a:prstGeom>
                                <a:noFill/>
                                <a:ln w="6350">
                                  <a:noFill/>
                                </a:ln>
                              </wps:spPr>
                              <wps:txbx>
                                <w:txbxContent>
                                  <w:p w:rsidR="000720CB" w:rsidRPr="003A0483" w:rsidRDefault="000720CB" w:rsidP="0087742F">
                                    <w:r w:rsidRPr="003A0483">
                                      <w:rPr>
                                        <w:rFonts w:hint="eastAsia"/>
                                      </w:rPr>
                                      <w:t>E</w:t>
                                    </w:r>
                                    <w:r>
                                      <w:t>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956" name="组合 956"/>
                            <wpg:cNvGrpSpPr/>
                            <wpg:grpSpPr>
                              <a:xfrm>
                                <a:off x="1708150" y="419100"/>
                                <a:ext cx="1671320" cy="1439545"/>
                                <a:chOff x="31750" y="419100"/>
                                <a:chExt cx="1671320" cy="1439545"/>
                              </a:xfrm>
                            </wpg:grpSpPr>
                            <pic:pic xmlns:pic="http://schemas.openxmlformats.org/drawingml/2006/picture">
                              <pic:nvPicPr>
                                <pic:cNvPr id="950" name="图片 950"/>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31750" y="419100"/>
                                  <a:ext cx="1671320" cy="1439545"/>
                                </a:xfrm>
                                <a:prstGeom prst="rect">
                                  <a:avLst/>
                                </a:prstGeom>
                              </pic:spPr>
                            </pic:pic>
                            <wps:wsp>
                              <wps:cNvPr id="955" name="文本框 955"/>
                              <wps:cNvSpPr txBox="1"/>
                              <wps:spPr>
                                <a:xfrm>
                                  <a:off x="714345" y="428625"/>
                                  <a:ext cx="411108" cy="371475"/>
                                </a:xfrm>
                                <a:prstGeom prst="rect">
                                  <a:avLst/>
                                </a:prstGeom>
                                <a:noFill/>
                                <a:ln w="6350">
                                  <a:noFill/>
                                </a:ln>
                              </wps:spPr>
                              <wps:txbx>
                                <w:txbxContent>
                                  <w:p w:rsidR="000720CB" w:rsidRPr="003A0483" w:rsidRDefault="000720CB" w:rsidP="0087742F">
                                    <w:pPr>
                                      <w:rPr>
                                        <w:color w:val="FFFFFF" w:themeColor="background1"/>
                                      </w:rPr>
                                    </w:pPr>
                                    <w:r w:rsidRPr="003A0483">
                                      <w:rPr>
                                        <w:rFonts w:hint="eastAsia"/>
                                        <w:color w:val="FFFFFF" w:themeColor="background1"/>
                                      </w:rPr>
                                      <w:t>E</w:t>
                                    </w:r>
                                    <w:r>
                                      <w:rPr>
                                        <w:color w:val="FFFFFF" w:themeColor="background1"/>
                                      </w:rPr>
                                      <w: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112" name="文本框 112"/>
                          <wps:cNvSpPr txBox="1"/>
                          <wps:spPr>
                            <a:xfrm>
                              <a:off x="304800" y="219075"/>
                              <a:ext cx="590550" cy="371346"/>
                            </a:xfrm>
                            <a:prstGeom prst="rect">
                              <a:avLst/>
                            </a:prstGeom>
                            <a:noFill/>
                            <a:ln w="6350">
                              <a:noFill/>
                            </a:ln>
                          </wps:spPr>
                          <wps:txbx>
                            <w:txbxContent>
                              <w:p w:rsidR="000720CB" w:rsidRPr="003A0483" w:rsidRDefault="000720CB" w:rsidP="0087742F">
                                <w:r>
                                  <w:rPr>
                                    <w:rFonts w:hint="eastAsia"/>
                                  </w:rPr>
                                  <w:t>（</w:t>
                                </w:r>
                                <w:r>
                                  <w:t>c</w:t>
                                </w:r>
                                <w:r>
                                  <w:rPr>
                                    <w:rFonts w:hint="eastAsia"/>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1" name="文本框 251"/>
                          <wps:cNvSpPr txBox="1"/>
                          <wps:spPr>
                            <a:xfrm>
                              <a:off x="1819274" y="257304"/>
                              <a:ext cx="809625" cy="371346"/>
                            </a:xfrm>
                            <a:prstGeom prst="rect">
                              <a:avLst/>
                            </a:prstGeom>
                            <a:noFill/>
                            <a:ln w="6350">
                              <a:noFill/>
                            </a:ln>
                          </wps:spPr>
                          <wps:txbx>
                            <w:txbxContent>
                              <w:p w:rsidR="000720CB" w:rsidRPr="008555C5" w:rsidRDefault="000720CB" w:rsidP="0087742F">
                                <w:pPr>
                                  <w:rPr>
                                    <w:sz w:val="21"/>
                                    <w:szCs w:val="21"/>
                                  </w:rPr>
                                </w:pPr>
                                <w:r w:rsidRPr="008555C5">
                                  <w:rPr>
                                    <w:rFonts w:hint="eastAsia"/>
                                    <w:sz w:val="21"/>
                                    <w:szCs w:val="21"/>
                                  </w:rPr>
                                  <w:t>准</w:t>
                                </w:r>
                                <w:r w:rsidRPr="008555C5">
                                  <w:rPr>
                                    <w:rFonts w:hint="eastAsia"/>
                                    <w:sz w:val="21"/>
                                    <w:szCs w:val="21"/>
                                  </w:rPr>
                                  <w:t>TM</w:t>
                                </w:r>
                                <w:r w:rsidRPr="008555C5">
                                  <w:rPr>
                                    <w:rFonts w:hint="eastAsia"/>
                                    <w:sz w:val="21"/>
                                    <w:szCs w:val="21"/>
                                  </w:rPr>
                                  <w:t>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inline>
            </w:drawing>
          </mc:Choice>
          <mc:Fallback>
            <w:pict>
              <v:group id="组合 114" o:spid="_x0000_s1042" style="width:281.85pt;height:305.35pt;mso-position-horizontal-relative:char;mso-position-vertical-relative:line" coordorigin="3048,-285" coordsize="35794,387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">
                <v:group id="组合 111" o:spid="_x0000_s1043" style="position:absolute;left:3048;top:-285;width:35617;height:18395" coordorigin="7524,-761" coordsize="35617,18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">
                  <v:group id="组合 106" o:spid="_x0000_s1044" style="position:absolute;left:9525;top:3238;width:33616;height:14395" coordsize="33616,14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">
                    <v:group id="组合 954" o:spid="_x0000_s1045" style="position:absolute;left:16859;width:16757;height:14395" coordsize="16757,14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">
                      <v:shape id="图片 934" o:spid="_x0000_s1046" type="#_x0000_t75" style="position:absolute;width:16757;height:14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">
                        <v:imagedata r:id="rId55" o:title=""/>
                        <v:path arrowok="t"/>
                      </v:shape>
                      <v:shape id="文本框 953" o:spid="_x0000_s1047" type="#_x0000_t202" style="position:absolute;left:6000;top:476;width:4111;height:3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" filled="f" stroked="f" strokeweight=".5pt">
                        <v:textbox>
                          <w:txbxContent>
                            <w:p w:rsidR="000720CB" w:rsidRPr="003A0483" w:rsidRDefault="000720CB" w:rsidP="0087742F">
                              <w:r w:rsidRPr="003A0483">
                                <w:rPr>
                                  <w:rFonts w:hint="eastAsia"/>
                                </w:rPr>
                                <w:t>E</w:t>
                              </w:r>
                              <w:r>
                                <w:t>y</w:t>
                              </w:r>
                            </w:p>
                          </w:txbxContent>
                        </v:textbox>
                      </v:shape>
                    </v:group>
                    <v:group id="组合 952" o:spid="_x0000_s1048" style="position:absolute;width:16960;height:14395" coordsize="16960,14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">
                      <v:shape id="图片 908" o:spid="_x0000_s1049" type="#_x0000_t75" style="position:absolute;width:16960;height:14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">
                        <v:imagedata r:id="rId56" o:title=""/>
                        <v:path arrowok="t"/>
                      </v:shape>
                      <v:shape id="文本框 951" o:spid="_x0000_s1050" type="#_x0000_t202" style="position:absolute;left:6762;top:190;width:4111;height:3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" filled="f" stroked="f" strokeweight=".5pt">
                        <v:textbox>
                          <w:txbxContent>
                            <w:p w:rsidR="000720CB" w:rsidRPr="003A0483" w:rsidRDefault="000720CB" w:rsidP="0087742F">
                              <w:pPr>
                                <w:rPr>
                                  <w:color w:val="FFFFFF" w:themeColor="background1"/>
                                </w:rPr>
                              </w:pPr>
                              <w:r w:rsidRPr="003A0483">
                                <w:rPr>
                                  <w:rFonts w:hint="eastAsia"/>
                                  <w:color w:val="FFFFFF" w:themeColor="background1"/>
                                </w:rPr>
                                <w:t>Ex</w:t>
                              </w:r>
                            </w:p>
                          </w:txbxContent>
                        </v:textbox>
                      </v:shape>
                    </v:group>
                  </v:group>
                  <v:shape id="文本框 110" o:spid="_x0000_s1051" type="#_x0000_t202" style="position:absolute;left:7524;top:-666;width:5906;height:3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" filled="f" stroked="f" strokeweight=".5pt">
                    <v:textbox>
                      <w:txbxContent>
                        <w:p w:rsidR="000720CB" w:rsidRPr="003A0483" w:rsidRDefault="000720CB" w:rsidP="0087742F">
                          <w:r>
                            <w:rPr>
                              <w:rFonts w:hint="eastAsia"/>
                            </w:rPr>
                            <w:t>（</w:t>
                          </w:r>
                          <w:r>
                            <w:t>b</w:t>
                          </w:r>
                          <w:r>
                            <w:rPr>
                              <w:rFonts w:hint="eastAsia"/>
                            </w:rPr>
                            <w:t>）</w:t>
                          </w:r>
                        </w:p>
                      </w:txbxContent>
                    </v:textbox>
                  </v:shape>
                  <v:shape id="文本框 250" o:spid="_x0000_s1052" type="#_x0000_t202" style="position:absolute;left:23526;top:-761;width:8001;height:3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" filled="f" stroked="f" strokeweight=".5pt">
                    <v:textbox>
                      <w:txbxContent>
                        <w:p w:rsidR="000720CB" w:rsidRPr="00ED1628" w:rsidRDefault="000720CB" w:rsidP="0087742F">
                          <w:pPr>
                            <w:rPr>
                              <w:sz w:val="21"/>
                              <w:szCs w:val="21"/>
                            </w:rPr>
                          </w:pPr>
                          <w:r w:rsidRPr="00ED1628">
                            <w:rPr>
                              <w:rFonts w:hint="eastAsia"/>
                              <w:sz w:val="21"/>
                              <w:szCs w:val="21"/>
                            </w:rPr>
                            <w:t>准</w:t>
                          </w:r>
                          <w:r w:rsidRPr="00ED1628">
                            <w:rPr>
                              <w:rFonts w:hint="eastAsia"/>
                              <w:sz w:val="21"/>
                              <w:szCs w:val="21"/>
                            </w:rPr>
                            <w:t>TE</w:t>
                          </w:r>
                          <w:r w:rsidRPr="00ED1628">
                            <w:rPr>
                              <w:rFonts w:hint="eastAsia"/>
                              <w:sz w:val="21"/>
                              <w:szCs w:val="21"/>
                            </w:rPr>
                            <w:t>模</w:t>
                          </w:r>
                        </w:p>
                      </w:txbxContent>
                    </v:textbox>
                  </v:shape>
                </v:group>
                <v:group id="组合 113" o:spid="_x0000_s1053" style="position:absolute;left:3048;top:20002;width:35794;height:18491" coordorigin="3048,2190" coordsize="35794,184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">
                  <v:group id="组合 959" o:spid="_x0000_s1054" style="position:absolute;left:5238;top:6191;width:33604;height:14490" coordorigin="190,4095" coordsize="33604,14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">
                    <v:group id="组合 958" o:spid="_x0000_s1055" style="position:absolute;left:190;top:4095;width:16891;height:14491" coordorigin="190,4095" coordsize="16891,14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">
                      <v:shape id="图片 936" o:spid="_x0000_s1056" type="#_x0000_t75" style="position:absolute;left:190;top:4191;width:16891;height:14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">
                        <v:imagedata r:id="rId57" o:title=""/>
                        <v:path arrowok="t"/>
                      </v:shape>
                      <v:shape id="文本框 957" o:spid="_x0000_s1057" type="#_x0000_t202" style="position:absolute;left:6762;top:4095;width:4111;height:3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" filled="f" stroked="f" strokeweight=".5pt">
                        <v:textbox>
                          <w:txbxContent>
                            <w:p w:rsidR="000720CB" w:rsidRPr="003A0483" w:rsidRDefault="000720CB" w:rsidP="0087742F">
                              <w:r w:rsidRPr="003A0483">
                                <w:rPr>
                                  <w:rFonts w:hint="eastAsia"/>
                                </w:rPr>
                                <w:t>E</w:t>
                              </w:r>
                              <w:r>
                                <w:t>x</w:t>
                              </w:r>
                            </w:p>
                          </w:txbxContent>
                        </v:textbox>
                      </v:shape>
                    </v:group>
                    <v:group id="组合 956" o:spid="_x0000_s1058" style="position:absolute;left:17081;top:4191;width:16713;height:14395" coordorigin="317,4191" coordsize="16713,14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">
                      <v:shape id="图片 950" o:spid="_x0000_s1059" type="#_x0000_t75" style="position:absolute;left:317;top:4191;width:16713;height:14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">
                        <v:imagedata r:id="rId58" o:title=""/>
                        <v:path arrowok="t"/>
                      </v:shape>
                      <v:shape id="文本框 955" o:spid="_x0000_s1060" type="#_x0000_t202" style="position:absolute;left:7143;top:4286;width:4111;height:3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" filled="f" stroked="f" strokeweight=".5pt">
                        <v:textbox>
                          <w:txbxContent>
                            <w:p w:rsidR="000720CB" w:rsidRPr="003A0483" w:rsidRDefault="000720CB" w:rsidP="0087742F">
                              <w:pPr>
                                <w:rPr>
                                  <w:color w:val="FFFFFF" w:themeColor="background1"/>
                                </w:rPr>
                              </w:pPr>
                              <w:r w:rsidRPr="003A0483">
                                <w:rPr>
                                  <w:rFonts w:hint="eastAsia"/>
                                  <w:color w:val="FFFFFF" w:themeColor="background1"/>
                                </w:rPr>
                                <w:t>E</w:t>
                              </w:r>
                              <w:r>
                                <w:rPr>
                                  <w:color w:val="FFFFFF" w:themeColor="background1"/>
                                </w:rPr>
                                <w:t>y</w:t>
                              </w:r>
                            </w:p>
                          </w:txbxContent>
                        </v:textbox>
                      </v:shape>
                    </v:group>
                  </v:group>
                  <v:shape id="文本框 112" o:spid="_x0000_s1061" type="#_x0000_t202" style="position:absolute;left:3048;top:2190;width:5905;height:3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" filled="f" stroked="f" strokeweight=".5pt">
                    <v:textbox>
                      <w:txbxContent>
                        <w:p w:rsidR="000720CB" w:rsidRPr="003A0483" w:rsidRDefault="000720CB" w:rsidP="0087742F">
                          <w:r>
                            <w:rPr>
                              <w:rFonts w:hint="eastAsia"/>
                            </w:rPr>
                            <w:t>（</w:t>
                          </w:r>
                          <w:r>
                            <w:t>c</w:t>
                          </w:r>
                          <w:r>
                            <w:rPr>
                              <w:rFonts w:hint="eastAsia"/>
                            </w:rPr>
                            <w:t>）</w:t>
                          </w:r>
                        </w:p>
                      </w:txbxContent>
                    </v:textbox>
                  </v:shape>
                  <v:shape id="文本框 251" o:spid="_x0000_s1062" type="#_x0000_t202" style="position:absolute;left:18192;top:2573;width:8096;height:3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" filled="f" stroked="f" strokeweight=".5pt">
                    <v:textbox>
                      <w:txbxContent>
                        <w:p w:rsidR="000720CB" w:rsidRPr="008555C5" w:rsidRDefault="000720CB" w:rsidP="0087742F">
                          <w:pPr>
                            <w:rPr>
                              <w:sz w:val="21"/>
                              <w:szCs w:val="21"/>
                            </w:rPr>
                          </w:pPr>
                          <w:r w:rsidRPr="008555C5">
                            <w:rPr>
                              <w:rFonts w:hint="eastAsia"/>
                              <w:sz w:val="21"/>
                              <w:szCs w:val="21"/>
                            </w:rPr>
                            <w:t>准</w:t>
                          </w:r>
                          <w:r w:rsidRPr="008555C5">
                            <w:rPr>
                              <w:rFonts w:hint="eastAsia"/>
                              <w:sz w:val="21"/>
                              <w:szCs w:val="21"/>
                            </w:rPr>
                            <w:t>TM</w:t>
                          </w:r>
                          <w:r w:rsidRPr="008555C5">
                            <w:rPr>
                              <w:rFonts w:hint="eastAsia"/>
                              <w:sz w:val="21"/>
                              <w:szCs w:val="21"/>
                            </w:rPr>
                            <w:t>模</w:t>
                          </w:r>
                        </w:p>
                      </w:txbxContent>
                    </v:textbox>
                  </v:shape>
                </v:group>
                <w10:anchorlock/>
              </v:group>
            </w:pict>
          </mc:Fallback>
        </mc:AlternateContent>
      </w:r>
    </w:p>
    <w:p w:rsidR="00804008" w:rsidRPr="00804008" w:rsidRDefault="003A0483" w:rsidP="00815285">
      <w:pPr>
        <w:pStyle w:val="a7"/>
      </w:pPr>
      <w:bookmarkStart w:id="124" w:name="OLE_LINK36"/>
      <w:bookmarkStart w:id="125" w:name="OLE_LINK51"/>
      <w:bookmarkEnd w:id="119"/>
      <w:bookmarkEnd w:id="120"/>
      <w:bookmarkEnd w:id="121"/>
      <w:r w:rsidRPr="00815285">
        <w:rPr>
          <w:rFonts w:hint="eastAsia"/>
        </w:rPr>
        <w:t>图</w:t>
      </w:r>
      <w:r w:rsidRPr="00815285">
        <w:rPr>
          <w:rFonts w:hint="eastAsia"/>
        </w:rPr>
        <w:t>2</w:t>
      </w:r>
      <w:r w:rsidRPr="00815285">
        <w:t>-</w:t>
      </w:r>
      <w:r w:rsidRPr="00815285">
        <w:rPr>
          <w:rFonts w:hint="eastAsia"/>
        </w:rPr>
        <w:t xml:space="preserve">2 </w:t>
      </w:r>
      <w:r>
        <w:rPr>
          <w:rFonts w:hint="eastAsia"/>
        </w:rPr>
        <w:t>（</w:t>
      </w:r>
      <w:r>
        <w:rPr>
          <w:rFonts w:hint="eastAsia"/>
        </w:rPr>
        <w:t>a</w:t>
      </w:r>
      <w:r>
        <w:rPr>
          <w:rFonts w:hint="eastAsia"/>
        </w:rPr>
        <w:t>）</w:t>
      </w:r>
      <w:r w:rsidRPr="00815285">
        <w:rPr>
          <w:rFonts w:hint="eastAsia"/>
        </w:rPr>
        <w:t>脊型波导结构示意图</w:t>
      </w:r>
      <w:r w:rsidR="00034FEC">
        <w:t>,</w:t>
      </w:r>
      <w:r w:rsidR="00034FEC" w:rsidRPr="00034FEC">
        <w:rPr>
          <w:rFonts w:hint="eastAsia"/>
        </w:rPr>
        <w:t xml:space="preserve"> </w:t>
      </w:r>
      <w:r w:rsidR="00034FEC" w:rsidRPr="00815285">
        <w:rPr>
          <w:rFonts w:hint="eastAsia"/>
        </w:rPr>
        <w:t>图</w:t>
      </w:r>
      <w:r w:rsidR="00034FEC" w:rsidRPr="00815285">
        <w:rPr>
          <w:rFonts w:hint="eastAsia"/>
        </w:rPr>
        <w:t>2</w:t>
      </w:r>
      <w:r w:rsidR="00034FEC" w:rsidRPr="00815285">
        <w:t>-</w:t>
      </w:r>
      <w:r w:rsidR="00034FEC" w:rsidRPr="00815285">
        <w:rPr>
          <w:rFonts w:hint="eastAsia"/>
        </w:rPr>
        <w:t xml:space="preserve">2 </w:t>
      </w:r>
      <w:r w:rsidR="00034FEC">
        <w:rPr>
          <w:rFonts w:hint="eastAsia"/>
        </w:rPr>
        <w:t>（</w:t>
      </w:r>
      <w:r w:rsidR="006A5454">
        <w:t>b</w:t>
      </w:r>
      <w:r w:rsidR="00034FEC">
        <w:rPr>
          <w:rFonts w:hint="eastAsia"/>
        </w:rPr>
        <w:t>）</w:t>
      </w:r>
      <w:r w:rsidR="006A5454">
        <w:rPr>
          <w:rFonts w:hint="eastAsia"/>
        </w:rPr>
        <w:t>准</w:t>
      </w:r>
      <w:r w:rsidR="006A5454">
        <w:rPr>
          <w:rFonts w:hint="eastAsia"/>
        </w:rPr>
        <w:t>TE</w:t>
      </w:r>
      <w:r w:rsidR="006A5454">
        <w:rPr>
          <w:rFonts w:hint="eastAsia"/>
        </w:rPr>
        <w:t>模</w:t>
      </w:r>
      <w:r w:rsidR="00ED1628">
        <w:rPr>
          <w:rFonts w:hint="eastAsia"/>
        </w:rPr>
        <w:t>电场分布，（</w:t>
      </w:r>
      <w:r w:rsidR="00ED1628">
        <w:rPr>
          <w:rFonts w:hint="eastAsia"/>
        </w:rPr>
        <w:t>c</w:t>
      </w:r>
      <w:r w:rsidR="00ED1628">
        <w:rPr>
          <w:rFonts w:hint="eastAsia"/>
        </w:rPr>
        <w:t>）准</w:t>
      </w:r>
      <w:r w:rsidR="00ED1628">
        <w:rPr>
          <w:rFonts w:hint="eastAsia"/>
        </w:rPr>
        <w:t>TM</w:t>
      </w:r>
      <w:r w:rsidR="00ED1628">
        <w:rPr>
          <w:rFonts w:hint="eastAsia"/>
        </w:rPr>
        <w:t>模电场分布</w:t>
      </w:r>
      <w:bookmarkEnd w:id="122"/>
      <w:bookmarkEnd w:id="123"/>
    </w:p>
    <w:bookmarkEnd w:id="124"/>
    <w:bookmarkEnd w:id="125"/>
    <w:p w:rsidR="00CD7C04" w:rsidRPr="00B123A1" w:rsidRDefault="00CD7C04" w:rsidP="00815285">
      <w:pPr>
        <w:pStyle w:val="a7"/>
      </w:pPr>
    </w:p>
    <w:p w:rsidR="002F44B3" w:rsidRPr="00B123A1" w:rsidRDefault="002F44B3" w:rsidP="002F44B3">
      <w:pPr>
        <w:pStyle w:val="3"/>
      </w:pPr>
      <w:bookmarkStart w:id="126" w:name="_Toc501121517"/>
      <w:r w:rsidRPr="00B123A1">
        <w:rPr>
          <w:rFonts w:hint="eastAsia"/>
        </w:rPr>
        <w:lastRenderedPageBreak/>
        <w:t>2.1.</w:t>
      </w:r>
      <w:r w:rsidRPr="00B123A1">
        <w:t xml:space="preserve">3 </w:t>
      </w:r>
      <w:r w:rsidRPr="00B123A1">
        <w:rPr>
          <w:rFonts w:hint="eastAsia"/>
        </w:rPr>
        <w:t>频域耦合模理论</w:t>
      </w:r>
      <w:bookmarkEnd w:id="126"/>
    </w:p>
    <w:p w:rsidR="002F44B3" w:rsidRPr="00B123A1" w:rsidRDefault="002F44B3" w:rsidP="002F44B3">
      <w:pPr>
        <w:ind w:firstLine="420"/>
      </w:pPr>
      <w:r w:rsidRPr="00B123A1">
        <w:rPr>
          <w:rFonts w:hint="eastAsia"/>
        </w:rPr>
        <w:t>以麦克斯韦方程组为核心的光波导理论能够准确表征电磁场在波导中的传播，但是求解过程过于复杂，为了更加方便对微环谐振腔进行建模和分析，我们在微环结构下对光波导理论出发进行模型简化，引入了频域耦合模理论。</w:t>
      </w:r>
    </w:p>
    <w:p w:rsidR="002F44B3" w:rsidRPr="00B123A1" w:rsidRDefault="002F44B3" w:rsidP="002F44B3">
      <w:pPr>
        <w:spacing w:line="240" w:lineRule="auto"/>
        <w:ind w:firstLine="420"/>
      </w:pPr>
      <w:r w:rsidRPr="00B123A1">
        <w:rPr>
          <w:noProof/>
        </w:rPr>
        <w:drawing>
          <wp:inline distT="0" distB="0" distL="0" distR="0" wp14:anchorId="4FBDDAC8" wp14:editId="417F00AD">
            <wp:extent cx="5227018" cy="1256146"/>
            <wp:effectExtent l="0" t="0" r="5715" b="127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b="16497"/>
                    <a:stretch/>
                  </pic:blipFill>
                  <pic:spPr bwMode="auto">
                    <a:xfrm>
                      <a:off x="0" y="0"/>
                      <a:ext cx="5228571" cy="1256519"/>
                    </a:xfrm>
                    <a:prstGeom prst="rect">
                      <a:avLst/>
                    </a:prstGeom>
                    <a:ln>
                      <a:noFill/>
                    </a:ln>
                    <a:extLst>
                      <a:ext uri="{53640926-AAD7-44D8-BBD7-CCE9431645EC}">
                        <a14:shadowObscured xmlns:a14="http://schemas.microsoft.com/office/drawing/2010/main"/>
                      </a:ext>
                    </a:extLst>
                  </pic:spPr>
                </pic:pic>
              </a:graphicData>
            </a:graphic>
          </wp:inline>
        </w:drawing>
      </w:r>
    </w:p>
    <w:p w:rsidR="002F44B3" w:rsidRPr="00B123A1" w:rsidRDefault="002F44B3" w:rsidP="00815285">
      <w:pPr>
        <w:pStyle w:val="a7"/>
      </w:pPr>
      <w:bookmarkStart w:id="127" w:name="OLE_LINK27"/>
      <w:bookmarkStart w:id="128" w:name="OLE_LINK28"/>
      <w:r w:rsidRPr="00B123A1">
        <w:rPr>
          <w:rFonts w:hint="eastAsia"/>
        </w:rPr>
        <w:t>图</w:t>
      </w:r>
      <w:r w:rsidRPr="00B123A1">
        <w:rPr>
          <w:rFonts w:hint="eastAsia"/>
        </w:rPr>
        <w:t>2</w:t>
      </w:r>
      <w:r w:rsidR="00815285">
        <w:t>-</w:t>
      </w:r>
      <w:r w:rsidRPr="00B123A1">
        <w:rPr>
          <w:rFonts w:hint="eastAsia"/>
        </w:rPr>
        <w:t xml:space="preserve">3 </w:t>
      </w:r>
      <w:r w:rsidRPr="00B123A1">
        <w:rPr>
          <w:rFonts w:hint="eastAsia"/>
        </w:rPr>
        <w:t>（</w:t>
      </w:r>
      <w:r w:rsidRPr="00B123A1">
        <w:rPr>
          <w:rFonts w:hint="eastAsia"/>
        </w:rPr>
        <w:t>a</w:t>
      </w:r>
      <w:r w:rsidRPr="00B123A1">
        <w:rPr>
          <w:rFonts w:hint="eastAsia"/>
        </w:rPr>
        <w:t>）波导定向耦合器示意图；（</w:t>
      </w:r>
      <w:r w:rsidRPr="00B123A1">
        <w:rPr>
          <w:rFonts w:hint="eastAsia"/>
        </w:rPr>
        <w:t>b</w:t>
      </w:r>
      <w:r w:rsidRPr="00B123A1">
        <w:rPr>
          <w:rFonts w:hint="eastAsia"/>
        </w:rPr>
        <w:t>）双波导定向耦合器参量模型</w:t>
      </w:r>
      <w:bookmarkEnd w:id="127"/>
      <w:bookmarkEnd w:id="128"/>
    </w:p>
    <w:p w:rsidR="002F44B3" w:rsidRPr="00B123A1" w:rsidRDefault="002F44B3" w:rsidP="002F44B3">
      <w:pPr>
        <w:ind w:firstLine="420"/>
        <w:rPr>
          <w:rFonts w:cs="Times New Roman"/>
        </w:rPr>
      </w:pPr>
      <w:r w:rsidRPr="00B123A1">
        <w:rPr>
          <w:rFonts w:hint="eastAsia"/>
        </w:rPr>
        <w:t>波导定向耦合器是微环谐振腔的基本组成单元，具有两进两出</w:t>
      </w:r>
      <w:r w:rsidRPr="00B123A1">
        <w:rPr>
          <w:rFonts w:hint="eastAsia"/>
        </w:rPr>
        <w:t>4</w:t>
      </w:r>
      <w:r w:rsidRPr="00B123A1">
        <w:rPr>
          <w:rFonts w:hint="eastAsia"/>
        </w:rPr>
        <w:t>个端口，如图</w:t>
      </w:r>
      <w:r w:rsidRPr="00B123A1">
        <w:rPr>
          <w:rFonts w:hint="eastAsia"/>
        </w:rPr>
        <w:t xml:space="preserve"> </w:t>
      </w:r>
      <w:r w:rsidRPr="00B123A1">
        <w:rPr>
          <w:rFonts w:cs="Times New Roman"/>
        </w:rPr>
        <w:t>2-</w:t>
      </w:r>
      <w:r w:rsidR="00815285">
        <w:rPr>
          <w:rFonts w:cs="Times New Roman"/>
        </w:rPr>
        <w:t>3</w:t>
      </w:r>
      <w:r w:rsidRPr="00B123A1">
        <w:rPr>
          <w:rFonts w:cs="Times New Roman"/>
        </w:rPr>
        <w:t>(a)</w:t>
      </w:r>
      <w:r w:rsidRPr="00B123A1">
        <w:rPr>
          <w:rFonts w:cs="Times New Roman" w:hint="eastAsia"/>
        </w:rPr>
        <w:t>所示。其参量模型如图</w:t>
      </w:r>
      <w:r w:rsidRPr="00B123A1">
        <w:rPr>
          <w:rFonts w:cs="Times New Roman" w:hint="eastAsia"/>
        </w:rPr>
        <w:t xml:space="preserve"> </w:t>
      </w:r>
      <w:r w:rsidRPr="00B123A1">
        <w:rPr>
          <w:rFonts w:cs="Times New Roman"/>
        </w:rPr>
        <w:t>2</w:t>
      </w:r>
      <w:r w:rsidR="00815285">
        <w:rPr>
          <w:rFonts w:cs="Times New Roman"/>
        </w:rPr>
        <w:t>-</w:t>
      </w:r>
      <w:r w:rsidRPr="00B123A1">
        <w:rPr>
          <w:rFonts w:cs="Times New Roman"/>
        </w:rPr>
        <w:t>3(b)</w:t>
      </w:r>
      <w:r w:rsidRPr="00B123A1">
        <w:rPr>
          <w:rFonts w:cs="Times New Roman" w:hint="eastAsia"/>
        </w:rPr>
        <w:t>所示</w:t>
      </w:r>
      <w:r w:rsidRPr="00B123A1">
        <w:rPr>
          <w:rFonts w:cs="Times New Roman"/>
          <w:sz w:val="16"/>
          <w:szCs w:val="16"/>
        </w:rPr>
        <w:t xml:space="preserve"> [5]</w:t>
      </w:r>
      <w:r w:rsidRPr="00B123A1">
        <w:rPr>
          <w:rFonts w:cs="Times New Roman" w:hint="eastAsia"/>
        </w:rPr>
        <w:t>，有：</w:t>
      </w:r>
    </w:p>
    <w:p w:rsidR="002F44B3" w:rsidRPr="00B123A1" w:rsidRDefault="002F44B3" w:rsidP="002F44B3">
      <w:pPr>
        <w:ind w:firstLine="420"/>
      </w:pPr>
    </w:p>
    <w:p w:rsidR="002F44B3" w:rsidRPr="00B123A1" w:rsidRDefault="002F44B3" w:rsidP="008C0B0A">
      <w:pPr>
        <w:spacing w:line="240" w:lineRule="auto"/>
        <w:ind w:firstLine="420"/>
        <w:jc w:val="right"/>
        <w:rPr>
          <w:b/>
          <w:i/>
        </w:rPr>
      </w:pPr>
      <m:oMath>
        <m:r>
          <m:rPr>
            <m:sty m:val="bi"/>
          </m:rPr>
          <w:rPr>
            <w:rFonts w:ascii="Cambria Math" w:hAnsi="Cambria Math"/>
          </w:rPr>
          <m:t>O=SI</m:t>
        </m:r>
      </m:oMath>
      <w:r w:rsidRPr="00B123A1">
        <w:rPr>
          <w:rFonts w:hint="eastAsia"/>
          <w:b/>
          <w:i/>
        </w:rPr>
        <w:t>,</w:t>
      </w:r>
      <w:r w:rsidRPr="00B123A1">
        <w:rPr>
          <w:rFonts w:hint="eastAsia"/>
        </w:rPr>
        <w:t>其中</w:t>
      </w:r>
      <m:oMath>
        <m:r>
          <m:rPr>
            <m:sty m:val="bi"/>
          </m:rPr>
          <w:rPr>
            <w:rFonts w:ascii="Cambria Math" w:hAnsi="Cambria Math"/>
          </w:rPr>
          <m:t>O</m:t>
        </m:r>
        <m:r>
          <m:rPr>
            <m:sty m:val="p"/>
          </m:rPr>
          <w:rPr>
            <w:rFonts w:ascii="Cambria Math" w:hAnsi="Cambria Math"/>
          </w:rPr>
          <m:t>=</m:t>
        </m:r>
        <m:d>
          <m:dPr>
            <m:begChr m:val="["/>
            <m:endChr m:val="]"/>
            <m:ctrlPr>
              <w:rPr>
                <w:rFonts w:ascii="Cambria Math" w:hAnsi="Cambria Math"/>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hint="eastAsia"/>
                        </w:rPr>
                        <m:t>out</m:t>
                      </m:r>
                      <m:r>
                        <w:rPr>
                          <w:rFonts w:ascii="Cambria Math" w:hAnsi="Cambria Math"/>
                        </w:rPr>
                        <m:t>1</m:t>
                      </m:r>
                    </m:sub>
                  </m:sSub>
                </m:e>
              </m:mr>
              <m:mr>
                <m:e>
                  <m:sSub>
                    <m:sSubPr>
                      <m:ctrlPr>
                        <w:rPr>
                          <w:rFonts w:ascii="Cambria Math" w:hAnsi="Cambria Math"/>
                          <w:i/>
                        </w:rPr>
                      </m:ctrlPr>
                    </m:sSubPr>
                    <m:e>
                      <m:r>
                        <w:rPr>
                          <w:rFonts w:ascii="Cambria Math" w:hAnsi="Cambria Math"/>
                        </w:rPr>
                        <m:t>E</m:t>
                      </m:r>
                    </m:e>
                    <m:sub>
                      <m:r>
                        <w:rPr>
                          <w:rFonts w:ascii="Cambria Math" w:hAnsi="Cambria Math"/>
                        </w:rPr>
                        <m:t>out2</m:t>
                      </m:r>
                    </m:sub>
                  </m:sSub>
                </m:e>
              </m:mr>
            </m:m>
          </m:e>
        </m:d>
      </m:oMath>
      <w:r w:rsidRPr="00B123A1">
        <w:rPr>
          <w:rFonts w:hint="eastAsia"/>
        </w:rPr>
        <w:t>,</w:t>
      </w:r>
      <w:r w:rsidRPr="00B123A1">
        <w:t xml:space="preserve"> </w:t>
      </w:r>
      <m:oMath>
        <m:r>
          <m:rPr>
            <m:sty m:val="bi"/>
          </m:rPr>
          <w:rPr>
            <w:rFonts w:ascii="Cambria Math" w:hAnsi="Cambria Math"/>
          </w:rPr>
          <m:t>I</m:t>
        </m:r>
        <m:r>
          <m:rPr>
            <m:sty m:val="p"/>
          </m:rPr>
          <w:rPr>
            <w:rFonts w:ascii="Cambria Math" w:hAnsi="Cambria Math"/>
          </w:rPr>
          <m:t>=</m:t>
        </m:r>
        <m:d>
          <m:dPr>
            <m:begChr m:val="["/>
            <m:endChr m:val="]"/>
            <m:ctrlPr>
              <w:rPr>
                <w:rFonts w:ascii="Cambria Math" w:hAnsi="Cambria Math"/>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in1</m:t>
                      </m:r>
                    </m:sub>
                  </m:sSub>
                </m:e>
              </m:mr>
              <m:mr>
                <m:e>
                  <m:sSub>
                    <m:sSubPr>
                      <m:ctrlPr>
                        <w:rPr>
                          <w:rFonts w:ascii="Cambria Math" w:hAnsi="Cambria Math"/>
                          <w:i/>
                        </w:rPr>
                      </m:ctrlPr>
                    </m:sSubPr>
                    <m:e>
                      <m:r>
                        <w:rPr>
                          <w:rFonts w:ascii="Cambria Math" w:hAnsi="Cambria Math"/>
                        </w:rPr>
                        <m:t>E</m:t>
                      </m:r>
                    </m:e>
                    <m:sub>
                      <m:r>
                        <w:rPr>
                          <w:rFonts w:ascii="Cambria Math" w:hAnsi="Cambria Math"/>
                        </w:rPr>
                        <m:t>in2</m:t>
                      </m:r>
                    </m:sub>
                  </m:sSub>
                </m:e>
              </m:mr>
            </m:m>
          </m:e>
        </m:d>
      </m:oMath>
      <w:r w:rsidRPr="00B123A1">
        <w:t xml:space="preserve">, </w:t>
      </w:r>
      <m:oMath>
        <m:r>
          <m:rPr>
            <m:sty m:val="bi"/>
          </m:rPr>
          <w:rPr>
            <w:rFonts w:ascii="Cambria Math" w:hAnsi="Cambria Math"/>
          </w:rPr>
          <m:t>S</m:t>
        </m:r>
        <m:r>
          <m:rPr>
            <m:sty m:val="p"/>
          </m:rPr>
          <w:rPr>
            <w:rFonts w:ascii="Cambria Math" w:hAnsi="Cambria Math"/>
          </w:rPr>
          <m:t xml:space="preserve">= </m:t>
        </m:r>
        <m:d>
          <m:dPr>
            <m:begChr m:val="["/>
            <m:endChr m:val="]"/>
            <m:ctrlPr>
              <w:rPr>
                <w:rFonts w:ascii="Cambria Math" w:hAnsi="Cambria Math"/>
              </w:rPr>
            </m:ctrlPr>
          </m:dPr>
          <m:e>
            <m:m>
              <m:mPr>
                <m:mcs>
                  <m:mc>
                    <m:mcPr>
                      <m:count m:val="2"/>
                      <m:mcJc m:val="center"/>
                    </m:mcPr>
                  </m:mc>
                </m:mcs>
                <m:ctrlPr>
                  <w:rPr>
                    <w:rFonts w:ascii="Cambria Math" w:hAnsi="Cambria Math"/>
                  </w:rPr>
                </m:ctrlPr>
              </m:mPr>
              <m:mr>
                <m:e>
                  <m:sSub>
                    <m:sSubPr>
                      <m:ctrlPr>
                        <w:rPr>
                          <w:rFonts w:ascii="Cambria Math" w:hAnsi="Cambria Math"/>
                          <w:i/>
                        </w:rPr>
                      </m:ctrlPr>
                    </m:sSubPr>
                    <m:e>
                      <m:r>
                        <w:rPr>
                          <w:rFonts w:ascii="Cambria Math" w:hAnsi="Cambria Math"/>
                        </w:rPr>
                        <m:t>s</m:t>
                      </m:r>
                    </m:e>
                    <m:sub>
                      <m:r>
                        <w:rPr>
                          <w:rFonts w:ascii="Cambria Math" w:hAnsi="Cambria Math"/>
                        </w:rPr>
                        <m:t>11</m:t>
                      </m:r>
                    </m:sub>
                  </m:sSub>
                </m:e>
                <m:e>
                  <m:sSub>
                    <m:sSubPr>
                      <m:ctrlPr>
                        <w:rPr>
                          <w:rFonts w:ascii="Cambria Math" w:hAnsi="Cambria Math"/>
                          <w:i/>
                        </w:rPr>
                      </m:ctrlPr>
                    </m:sSubPr>
                    <m:e>
                      <m:r>
                        <w:rPr>
                          <w:rFonts w:ascii="Cambria Math" w:hAnsi="Cambria Math"/>
                        </w:rPr>
                        <m:t>s</m:t>
                      </m:r>
                    </m:e>
                    <m:sub>
                      <m:r>
                        <w:rPr>
                          <w:rFonts w:ascii="Cambria Math" w:hAnsi="Cambria Math"/>
                        </w:rPr>
                        <m:t>12</m:t>
                      </m:r>
                    </m:sub>
                  </m:sSub>
                </m:e>
              </m:mr>
              <m:mr>
                <m:e>
                  <m:sSub>
                    <m:sSubPr>
                      <m:ctrlPr>
                        <w:rPr>
                          <w:rFonts w:ascii="Cambria Math" w:hAnsi="Cambria Math"/>
                          <w:i/>
                        </w:rPr>
                      </m:ctrlPr>
                    </m:sSubPr>
                    <m:e>
                      <m:r>
                        <w:rPr>
                          <w:rFonts w:ascii="Cambria Math" w:hAnsi="Cambria Math"/>
                        </w:rPr>
                        <m:t>s</m:t>
                      </m:r>
                    </m:e>
                    <m:sub>
                      <m:r>
                        <w:rPr>
                          <w:rFonts w:ascii="Cambria Math" w:hAnsi="Cambria Math"/>
                        </w:rPr>
                        <m:t>21</m:t>
                      </m:r>
                    </m:sub>
                  </m:sSub>
                </m:e>
                <m:e>
                  <m:sSub>
                    <m:sSubPr>
                      <m:ctrlPr>
                        <w:rPr>
                          <w:rFonts w:ascii="Cambria Math" w:hAnsi="Cambria Math"/>
                          <w:i/>
                        </w:rPr>
                      </m:ctrlPr>
                    </m:sSubPr>
                    <m:e>
                      <m:r>
                        <w:rPr>
                          <w:rFonts w:ascii="Cambria Math" w:hAnsi="Cambria Math"/>
                        </w:rPr>
                        <m:t>s</m:t>
                      </m:r>
                    </m:e>
                    <m:sub>
                      <m:r>
                        <w:rPr>
                          <w:rFonts w:ascii="Cambria Math" w:hAnsi="Cambria Math"/>
                        </w:rPr>
                        <m:t>22</m:t>
                      </m:r>
                    </m:sub>
                  </m:sSub>
                </m:e>
              </m:mr>
            </m:m>
          </m:e>
        </m:d>
      </m:oMath>
      <w:r w:rsidR="008C0B0A">
        <w:rPr>
          <w:rFonts w:hint="eastAsia"/>
        </w:rPr>
        <w:t xml:space="preserve">     </w:t>
      </w:r>
      <w:r w:rsidR="008C0B0A">
        <w:t xml:space="preserve"> </w:t>
      </w:r>
      <w:r w:rsidR="008C0B0A">
        <w:rPr>
          <w:rFonts w:hint="eastAsia"/>
        </w:rPr>
        <w:t xml:space="preserve"> </w:t>
      </w:r>
      <w:r w:rsidRPr="00B123A1">
        <w:t>(2.14)</w:t>
      </w:r>
    </w:p>
    <w:p w:rsidR="002F44B3" w:rsidRPr="00B123A1" w:rsidRDefault="002F44B3" w:rsidP="002F44B3">
      <w:r w:rsidRPr="00B123A1">
        <w:rPr>
          <w:rFonts w:hint="eastAsia"/>
        </w:rPr>
        <w:t>其中，</w:t>
      </w:r>
      <w:r w:rsidRPr="00B123A1">
        <w:rPr>
          <w:i/>
          <w:iCs/>
        </w:rPr>
        <w:t>E</w:t>
      </w:r>
      <w:r w:rsidRPr="00B123A1">
        <w:rPr>
          <w:sz w:val="16"/>
          <w:szCs w:val="16"/>
        </w:rPr>
        <w:t xml:space="preserve">in1 </w:t>
      </w:r>
      <w:r w:rsidRPr="00B123A1">
        <w:rPr>
          <w:rFonts w:hint="eastAsia"/>
        </w:rPr>
        <w:t>及</w:t>
      </w:r>
      <w:r w:rsidRPr="00B123A1">
        <w:rPr>
          <w:rFonts w:hint="eastAsia"/>
        </w:rPr>
        <w:t xml:space="preserve"> </w:t>
      </w:r>
      <w:r w:rsidRPr="00B123A1">
        <w:rPr>
          <w:i/>
          <w:iCs/>
        </w:rPr>
        <w:t>E</w:t>
      </w:r>
      <w:r w:rsidRPr="00B123A1">
        <w:rPr>
          <w:sz w:val="16"/>
          <w:szCs w:val="16"/>
        </w:rPr>
        <w:t>in2</w:t>
      </w:r>
      <w:r w:rsidRPr="00B123A1">
        <w:t>表示输入电场强度</w:t>
      </w:r>
      <w:r w:rsidRPr="00B123A1">
        <w:rPr>
          <w:rFonts w:hint="eastAsia"/>
        </w:rPr>
        <w:t>，</w:t>
      </w:r>
      <w:r w:rsidRPr="00B123A1">
        <w:rPr>
          <w:i/>
          <w:iCs/>
        </w:rPr>
        <w:t>E</w:t>
      </w:r>
      <w:r w:rsidRPr="00B123A1">
        <w:rPr>
          <w:sz w:val="16"/>
          <w:szCs w:val="16"/>
        </w:rPr>
        <w:t xml:space="preserve">out1 </w:t>
      </w:r>
      <w:r w:rsidRPr="00B123A1">
        <w:rPr>
          <w:rFonts w:hint="eastAsia"/>
        </w:rPr>
        <w:t>及</w:t>
      </w:r>
      <w:r w:rsidRPr="00B123A1">
        <w:rPr>
          <w:rFonts w:hint="eastAsia"/>
        </w:rPr>
        <w:t xml:space="preserve"> </w:t>
      </w:r>
      <w:r w:rsidRPr="00B123A1">
        <w:rPr>
          <w:i/>
          <w:iCs/>
        </w:rPr>
        <w:t>E</w:t>
      </w:r>
      <w:r w:rsidRPr="00B123A1">
        <w:rPr>
          <w:sz w:val="16"/>
          <w:szCs w:val="16"/>
        </w:rPr>
        <w:t>out2</w:t>
      </w:r>
      <w:r w:rsidRPr="00B123A1">
        <w:t>表示输出电场强度</w:t>
      </w:r>
      <w:r w:rsidRPr="00B123A1">
        <w:rPr>
          <w:rFonts w:hint="eastAsia"/>
        </w:rPr>
        <w:t>，矩阵</w:t>
      </w:r>
      <w:r w:rsidRPr="00B123A1">
        <w:rPr>
          <w:rFonts w:hint="eastAsia"/>
        </w:rPr>
        <w:t xml:space="preserve"> </w:t>
      </w:r>
      <w:r w:rsidRPr="00B123A1">
        <w:rPr>
          <w:b/>
          <w:bCs/>
          <w:i/>
          <w:iCs/>
        </w:rPr>
        <w:t xml:space="preserve">S </w:t>
      </w:r>
      <w:r w:rsidRPr="00B123A1">
        <w:rPr>
          <w:rFonts w:hint="eastAsia"/>
        </w:rPr>
        <w:t>称为散射矩阵或传播矩阵，定义了输入电场及输出电场强度间的关系。</w:t>
      </w:r>
      <w:r w:rsidRPr="00B123A1">
        <w:rPr>
          <w:i/>
          <w:iCs/>
        </w:rPr>
        <w:t>s</w:t>
      </w:r>
      <w:r w:rsidRPr="00B123A1">
        <w:rPr>
          <w:i/>
          <w:iCs/>
          <w:sz w:val="16"/>
          <w:szCs w:val="16"/>
        </w:rPr>
        <w:t>ij</w:t>
      </w:r>
      <w:r w:rsidRPr="00B123A1">
        <w:rPr>
          <w:rFonts w:hint="eastAsia"/>
        </w:rPr>
        <w:t>表示光信号由输入端口</w:t>
      </w:r>
      <w:r w:rsidRPr="00B123A1">
        <w:rPr>
          <w:rFonts w:hint="eastAsia"/>
        </w:rPr>
        <w:t xml:space="preserve"> </w:t>
      </w:r>
      <w:r w:rsidRPr="00B123A1">
        <w:rPr>
          <w:i/>
          <w:iCs/>
        </w:rPr>
        <w:t xml:space="preserve">i </w:t>
      </w:r>
      <w:r w:rsidRPr="00B123A1">
        <w:rPr>
          <w:rFonts w:hint="eastAsia"/>
        </w:rPr>
        <w:t>到输出端口</w:t>
      </w:r>
      <w:r w:rsidRPr="00B123A1">
        <w:rPr>
          <w:rFonts w:hint="eastAsia"/>
        </w:rPr>
        <w:t xml:space="preserve"> </w:t>
      </w:r>
      <w:r w:rsidRPr="00B123A1">
        <w:rPr>
          <w:i/>
          <w:iCs/>
        </w:rPr>
        <w:t xml:space="preserve">j </w:t>
      </w:r>
      <w:r w:rsidRPr="00B123A1">
        <w:rPr>
          <w:rFonts w:hint="eastAsia"/>
        </w:rPr>
        <w:t>的耦合系数，</w:t>
      </w:r>
      <w:r w:rsidRPr="00B123A1">
        <w:rPr>
          <w:i/>
          <w:iCs/>
        </w:rPr>
        <w:t>s</w:t>
      </w:r>
      <w:r w:rsidRPr="00B123A1">
        <w:rPr>
          <w:i/>
          <w:iCs/>
          <w:sz w:val="16"/>
          <w:szCs w:val="16"/>
        </w:rPr>
        <w:t xml:space="preserve">ij </w:t>
      </w:r>
      <w:r w:rsidRPr="00B123A1">
        <w:t>= |</w:t>
      </w:r>
      <w:r w:rsidRPr="00B123A1">
        <w:rPr>
          <w:i/>
          <w:iCs/>
        </w:rPr>
        <w:t>s</w:t>
      </w:r>
      <w:r w:rsidRPr="00B123A1">
        <w:rPr>
          <w:i/>
          <w:iCs/>
          <w:sz w:val="16"/>
          <w:szCs w:val="16"/>
        </w:rPr>
        <w:t>ij</w:t>
      </w:r>
      <w:r w:rsidRPr="00B123A1">
        <w:t>|exp(</w:t>
      </w:r>
      <w:r w:rsidRPr="00B123A1">
        <w:rPr>
          <w:i/>
          <w:iCs/>
        </w:rPr>
        <w:t>jϕ</w:t>
      </w:r>
      <w:r w:rsidRPr="00B123A1">
        <w:rPr>
          <w:i/>
          <w:iCs/>
          <w:sz w:val="16"/>
          <w:szCs w:val="16"/>
        </w:rPr>
        <w:t>ij</w:t>
      </w:r>
      <w:r w:rsidRPr="00B123A1">
        <w:t>)</w:t>
      </w:r>
      <w:r w:rsidRPr="00B123A1">
        <w:rPr>
          <w:rFonts w:hint="eastAsia"/>
        </w:rPr>
        <w:t>，</w:t>
      </w:r>
      <w:r w:rsidRPr="00B123A1">
        <w:rPr>
          <w:rFonts w:hint="eastAsia"/>
        </w:rPr>
        <w:t xml:space="preserve"> </w:t>
      </w:r>
      <w:r w:rsidRPr="00B123A1">
        <w:t>|</w:t>
      </w:r>
      <w:r w:rsidRPr="00B123A1">
        <w:rPr>
          <w:i/>
          <w:iCs/>
        </w:rPr>
        <w:t>s</w:t>
      </w:r>
      <w:r w:rsidRPr="00B123A1">
        <w:rPr>
          <w:i/>
          <w:iCs/>
          <w:sz w:val="16"/>
          <w:szCs w:val="16"/>
        </w:rPr>
        <w:t>ij</w:t>
      </w:r>
      <w:r w:rsidRPr="00B123A1">
        <w:t>|</w:t>
      </w:r>
      <w:r w:rsidRPr="00B123A1">
        <w:rPr>
          <w:rFonts w:hint="eastAsia"/>
        </w:rPr>
        <w:t>表示幅值，</w:t>
      </w:r>
      <w:r w:rsidRPr="00B123A1">
        <w:rPr>
          <w:rFonts w:hint="eastAsia"/>
        </w:rPr>
        <w:t xml:space="preserve"> </w:t>
      </w:r>
      <w:r w:rsidRPr="00B123A1">
        <w:rPr>
          <w:i/>
          <w:iCs/>
        </w:rPr>
        <w:t>ϕ</w:t>
      </w:r>
      <w:r w:rsidRPr="00B123A1">
        <w:rPr>
          <w:i/>
          <w:iCs/>
          <w:sz w:val="16"/>
          <w:szCs w:val="16"/>
        </w:rPr>
        <w:t xml:space="preserve">ij </w:t>
      </w:r>
      <w:r w:rsidRPr="00B123A1">
        <w:t>表示</w:t>
      </w:r>
      <w:r w:rsidRPr="00B123A1">
        <w:rPr>
          <w:rFonts w:hint="eastAsia"/>
        </w:rPr>
        <w:t>输出端口</w:t>
      </w:r>
      <w:r w:rsidRPr="00B123A1">
        <w:rPr>
          <w:rFonts w:hint="eastAsia"/>
        </w:rPr>
        <w:t xml:space="preserve"> </w:t>
      </w:r>
      <w:r w:rsidRPr="00B123A1">
        <w:rPr>
          <w:i/>
          <w:iCs/>
        </w:rPr>
        <w:t xml:space="preserve">j </w:t>
      </w:r>
      <w:r w:rsidRPr="00B123A1">
        <w:rPr>
          <w:rFonts w:hint="eastAsia"/>
        </w:rPr>
        <w:t>相对于输入端口</w:t>
      </w:r>
      <w:r w:rsidRPr="00B123A1">
        <w:rPr>
          <w:rFonts w:hint="eastAsia"/>
        </w:rPr>
        <w:t xml:space="preserve"> </w:t>
      </w:r>
      <w:r w:rsidRPr="00B123A1">
        <w:rPr>
          <w:i/>
          <w:iCs/>
        </w:rPr>
        <w:t xml:space="preserve">i </w:t>
      </w:r>
      <w:r w:rsidRPr="00B123A1">
        <w:rPr>
          <w:rFonts w:hint="eastAsia"/>
        </w:rPr>
        <w:t>的相位。</w:t>
      </w:r>
    </w:p>
    <w:p w:rsidR="002F44B3" w:rsidRPr="00B123A1" w:rsidRDefault="002F44B3" w:rsidP="002F44B3">
      <w:pPr>
        <w:ind w:firstLine="420"/>
      </w:pPr>
      <w:r w:rsidRPr="00B123A1">
        <w:rPr>
          <w:rFonts w:hint="eastAsia"/>
        </w:rPr>
        <w:t>根据麦克斯韦方程组，物理器件具有时间反演不变性，因此必须满足互异性条件，因而有：</w:t>
      </w:r>
    </w:p>
    <w:p w:rsidR="002F44B3" w:rsidRPr="00B123A1" w:rsidRDefault="000720CB" w:rsidP="002F44B3">
      <w:pPr>
        <w:spacing w:line="240" w:lineRule="auto"/>
        <w:ind w:firstLine="420"/>
      </w:pP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s</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21</m:t>
                  </m:r>
                </m:sub>
              </m:sSub>
              <m:r>
                <w:rPr>
                  <w:rFonts w:ascii="Cambria Math" w:hAnsi="Cambria Math"/>
                </w:rPr>
                <m:t>#</m:t>
              </m:r>
              <m:d>
                <m:dPr>
                  <m:ctrlPr>
                    <w:rPr>
                      <w:rFonts w:ascii="Cambria Math" w:hAnsi="Cambria Math"/>
                      <w:i/>
                    </w:rPr>
                  </m:ctrlPr>
                </m:dPr>
                <m:e>
                  <m:r>
                    <w:rPr>
                      <w:rFonts w:ascii="Cambria Math" w:hAnsi="Cambria Math"/>
                    </w:rPr>
                    <m:t>2.15</m:t>
                  </m:r>
                </m:e>
              </m:d>
            </m:e>
          </m:eqArr>
        </m:oMath>
      </m:oMathPara>
    </w:p>
    <w:p w:rsidR="002F44B3" w:rsidRPr="00B123A1" w:rsidRDefault="002F44B3" w:rsidP="002F44B3"/>
    <w:p w:rsidR="002F44B3" w:rsidRPr="00B123A1" w:rsidRDefault="002F44B3" w:rsidP="002F44B3">
      <w:pPr>
        <w:spacing w:line="360" w:lineRule="auto"/>
        <w:ind w:firstLine="420"/>
        <w:rPr>
          <w:rFonts w:cs="Times New Roman"/>
        </w:rPr>
      </w:pPr>
      <w:r w:rsidRPr="00B123A1">
        <w:rPr>
          <w:rFonts w:hint="eastAsia"/>
        </w:rPr>
        <w:t>而根据能量守恒定律，理想情况下，器件的总输出光功率</w:t>
      </w:r>
      <w:r w:rsidRPr="00B123A1">
        <w:rPr>
          <w:rFonts w:hint="eastAsia"/>
        </w:rPr>
        <w:t xml:space="preserve"> </w:t>
      </w:r>
      <w:r w:rsidRPr="00B123A1">
        <w:rPr>
          <w:rFonts w:cs="Times New Roman"/>
          <w:i/>
          <w:iCs/>
        </w:rPr>
        <w:t>P</w:t>
      </w:r>
      <w:r w:rsidRPr="00B123A1">
        <w:rPr>
          <w:rFonts w:cs="Times New Roman"/>
          <w:i/>
          <w:iCs/>
          <w:sz w:val="16"/>
          <w:szCs w:val="16"/>
        </w:rPr>
        <w:t xml:space="preserve">o </w:t>
      </w:r>
      <w:r w:rsidRPr="00B123A1">
        <w:rPr>
          <w:rFonts w:cs="Times New Roman" w:hint="eastAsia"/>
        </w:rPr>
        <w:t>等于总输入光功率</w:t>
      </w:r>
      <w:r w:rsidRPr="00B123A1">
        <w:rPr>
          <w:rFonts w:cs="Times New Roman" w:hint="eastAsia"/>
        </w:rPr>
        <w:t xml:space="preserve"> </w:t>
      </w:r>
      <w:r w:rsidRPr="00B123A1">
        <w:rPr>
          <w:rFonts w:cs="Times New Roman"/>
          <w:i/>
          <w:iCs/>
        </w:rPr>
        <w:t>P</w:t>
      </w:r>
      <w:r w:rsidRPr="00B123A1">
        <w:rPr>
          <w:rFonts w:cs="Times New Roman"/>
          <w:i/>
          <w:iCs/>
          <w:sz w:val="16"/>
          <w:szCs w:val="16"/>
        </w:rPr>
        <w:t>I</w:t>
      </w:r>
      <w:r w:rsidRPr="00B123A1">
        <w:rPr>
          <w:rFonts w:cs="Times New Roman" w:hint="eastAsia"/>
        </w:rPr>
        <w:t>，于是可得：</w:t>
      </w:r>
    </w:p>
    <w:p w:rsidR="002F44B3" w:rsidRPr="00B123A1" w:rsidRDefault="000720CB" w:rsidP="002F44B3">
      <w:pPr>
        <w:spacing w:line="480" w:lineRule="auto"/>
        <w:ind w:firstLine="420"/>
        <w:rPr>
          <w:rFonts w:cs="Times New Roman"/>
        </w:rPr>
      </w:pPr>
      <m:oMathPara>
        <m:oMath>
          <m:eqArr>
            <m:eqArrPr>
              <m:maxDist m:val="1"/>
              <m:ctrlPr>
                <w:rPr>
                  <w:rFonts w:ascii="Cambria Math" w:hAnsi="Cambria Math" w:cs="Times New Roman"/>
                  <w:i/>
                </w:rPr>
              </m:ctrlPr>
            </m:eqArrPr>
            <m:e>
              <m:sSub>
                <m:sSubPr>
                  <m:ctrlPr>
                    <w:rPr>
                      <w:rFonts w:ascii="Cambria Math" w:hAnsi="Cambria Math" w:cs="Times New Roman"/>
                    </w:rPr>
                  </m:ctrlPr>
                </m:sSubPr>
                <m:e>
                  <m:r>
                    <w:rPr>
                      <w:rFonts w:ascii="Cambria Math" w:hAnsi="Cambria Math" w:cs="Times New Roman"/>
                    </w:rPr>
                    <m:t>P</m:t>
                  </m:r>
                </m:e>
                <m:sub>
                  <m:r>
                    <w:rPr>
                      <w:rFonts w:ascii="Cambria Math" w:hAnsi="Cambria Math" w:cs="Times New Roman"/>
                    </w:rPr>
                    <m:t>0</m:t>
                  </m:r>
                </m:sub>
              </m:sSub>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E</m:t>
                  </m:r>
                </m:e>
                <m:sub>
                  <m:r>
                    <w:rPr>
                      <w:rFonts w:ascii="Cambria Math" w:hAnsi="Cambria Math" w:cs="Times New Roman"/>
                    </w:rPr>
                    <m:t>out1</m:t>
                  </m:r>
                </m:sub>
                <m:sup>
                  <m:r>
                    <w:rPr>
                      <w:rFonts w:ascii="Cambria Math" w:hAnsi="Cambria Math" w:cs="Times New Roman"/>
                    </w:rPr>
                    <m:t>*</m:t>
                  </m:r>
                </m:sup>
              </m:sSubSup>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out1</m:t>
                  </m:r>
                </m:sub>
              </m:sSub>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E</m:t>
                  </m:r>
                </m:e>
                <m:sub>
                  <m:r>
                    <w:rPr>
                      <w:rFonts w:ascii="Cambria Math" w:hAnsi="Cambria Math" w:cs="Times New Roman"/>
                    </w:rPr>
                    <m:t>out2</m:t>
                  </m:r>
                </m:sub>
                <m:sup>
                  <m:r>
                    <w:rPr>
                      <w:rFonts w:ascii="Cambria Math" w:hAnsi="Cambria Math" w:cs="Times New Roman"/>
                    </w:rPr>
                    <m:t>*</m:t>
                  </m:r>
                </m:sup>
              </m:sSubSup>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out2</m:t>
                  </m:r>
                </m:sub>
              </m:sSub>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E</m:t>
                  </m:r>
                </m:e>
                <m:sub>
                  <m:r>
                    <w:rPr>
                      <w:rFonts w:ascii="Cambria Math" w:hAnsi="Cambria Math" w:cs="Times New Roman"/>
                    </w:rPr>
                    <m:t>in1</m:t>
                  </m:r>
                </m:sub>
                <m:sup>
                  <m:r>
                    <w:rPr>
                      <w:rFonts w:ascii="Cambria Math" w:hAnsi="Cambria Math" w:cs="Times New Roman"/>
                    </w:rPr>
                    <m:t>*</m:t>
                  </m:r>
                </m:sup>
              </m:sSubSup>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in1</m:t>
                  </m:r>
                </m:sub>
              </m:sSub>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E</m:t>
                  </m:r>
                </m:e>
                <m:sub>
                  <m:r>
                    <w:rPr>
                      <w:rFonts w:ascii="Cambria Math" w:hAnsi="Cambria Math" w:cs="Times New Roman"/>
                    </w:rPr>
                    <m:t>in2</m:t>
                  </m:r>
                </m:sub>
                <m:sup>
                  <m:r>
                    <w:rPr>
                      <w:rFonts w:ascii="Cambria Math" w:hAnsi="Cambria Math" w:cs="Times New Roman"/>
                    </w:rPr>
                    <m:t>*</m:t>
                  </m:r>
                </m:sup>
              </m:sSubSup>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in2</m:t>
                  </m:r>
                </m:sub>
              </m:sSub>
              <m: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P</m:t>
                  </m:r>
                </m:e>
                <m:sub>
                  <m:r>
                    <w:rPr>
                      <w:rFonts w:ascii="Cambria Math" w:hAnsi="Cambria Math" w:cs="Times New Roman"/>
                    </w:rPr>
                    <m:t>I</m:t>
                  </m:r>
                </m:sub>
              </m:sSub>
              <m:r>
                <w:rPr>
                  <w:rFonts w:ascii="Cambria Math" w:hAnsi="Cambria Math" w:cs="Times New Roman"/>
                </w:rPr>
                <m:t>#</m:t>
              </m:r>
              <m:d>
                <m:dPr>
                  <m:ctrlPr>
                    <w:rPr>
                      <w:rFonts w:ascii="Cambria Math" w:hAnsi="Cambria Math" w:cs="Times New Roman"/>
                      <w:i/>
                    </w:rPr>
                  </m:ctrlPr>
                </m:dPr>
                <m:e>
                  <m:r>
                    <w:rPr>
                      <w:rFonts w:ascii="Cambria Math" w:hAnsi="Cambria Math" w:cs="Times New Roman"/>
                    </w:rPr>
                    <m:t>2.16</m:t>
                  </m:r>
                </m:e>
              </m:d>
            </m:e>
          </m:eqArr>
        </m:oMath>
      </m:oMathPara>
    </w:p>
    <w:p w:rsidR="002F44B3" w:rsidRPr="00B123A1" w:rsidRDefault="002F44B3" w:rsidP="002F44B3">
      <w:pPr>
        <w:rPr>
          <w:rFonts w:cs="Times New Roman"/>
        </w:rPr>
      </w:pPr>
      <w:r w:rsidRPr="00B123A1">
        <w:rPr>
          <w:rFonts w:cs="Times New Roman" w:hint="eastAsia"/>
        </w:rPr>
        <w:t>其中上标</w:t>
      </w:r>
      <w:r w:rsidRPr="00B123A1">
        <w:rPr>
          <w:rFonts w:cs="Times New Roman" w:hint="eastAsia"/>
        </w:rPr>
        <w:t>*</w:t>
      </w:r>
      <w:r w:rsidRPr="00B123A1">
        <w:rPr>
          <w:rFonts w:cs="Times New Roman" w:hint="eastAsia"/>
        </w:rPr>
        <w:t>表示共轭。将公式</w:t>
      </w:r>
      <w:r w:rsidRPr="00B123A1">
        <w:rPr>
          <w:rFonts w:cs="Times New Roman" w:hint="eastAsia"/>
        </w:rPr>
        <w:t>2.14</w:t>
      </w:r>
      <w:r w:rsidRPr="00B123A1">
        <w:rPr>
          <w:rFonts w:cs="Times New Roman" w:hint="eastAsia"/>
        </w:rPr>
        <w:t>和</w:t>
      </w:r>
      <w:r w:rsidRPr="00B123A1">
        <w:rPr>
          <w:rFonts w:cs="Times New Roman" w:hint="eastAsia"/>
        </w:rPr>
        <w:t>2.15</w:t>
      </w:r>
      <w:r w:rsidRPr="00B123A1">
        <w:rPr>
          <w:rFonts w:cs="Times New Roman" w:hint="eastAsia"/>
        </w:rPr>
        <w:t>代入</w:t>
      </w:r>
      <w:r w:rsidRPr="00B123A1">
        <w:rPr>
          <w:rFonts w:cs="Times New Roman" w:hint="eastAsia"/>
        </w:rPr>
        <w:t>2.16</w:t>
      </w:r>
      <w:r w:rsidRPr="00B123A1">
        <w:rPr>
          <w:rFonts w:cs="Times New Roman" w:hint="eastAsia"/>
        </w:rPr>
        <w:t>，可得：</w:t>
      </w:r>
    </w:p>
    <w:p w:rsidR="002F44B3" w:rsidRPr="00B123A1" w:rsidRDefault="000720CB" w:rsidP="002F44B3">
      <w:pPr>
        <w:spacing w:line="360" w:lineRule="auto"/>
        <w:rPr>
          <w:rFonts w:cs="Times New Roman"/>
        </w:rPr>
      </w:pPr>
      <m:oMathPara>
        <m:oMath>
          <m:eqArr>
            <m:eqArrPr>
              <m:maxDist m:val="1"/>
              <m:ctrlPr>
                <w:rPr>
                  <w:rFonts w:ascii="Cambria Math" w:hAnsi="Cambria Math" w:cs="Times New Roman"/>
                  <w:i/>
                </w:rPr>
              </m:ctrlPr>
            </m:eqArrPr>
            <m:e>
              <m:d>
                <m:dPr>
                  <m:begChr m:val="{"/>
                  <m:endChr m:val=""/>
                  <m:ctrlPr>
                    <w:rPr>
                      <w:rFonts w:ascii="Cambria Math" w:hAnsi="Cambria Math" w:cs="Times New Roman"/>
                    </w:rPr>
                  </m:ctrlPr>
                </m:dPr>
                <m:e>
                  <m:m>
                    <m:mPr>
                      <m:mcs>
                        <m:mc>
                          <m:mcPr>
                            <m:count m:val="1"/>
                            <m:mcJc m:val="center"/>
                          </m:mcPr>
                        </m:mc>
                      </m:mcs>
                      <m:ctrlPr>
                        <w:rPr>
                          <w:rFonts w:ascii="Cambria Math" w:hAnsi="Cambria Math" w:cs="Times New Roman"/>
                          <w:i/>
                        </w:rPr>
                      </m:ctrlPr>
                    </m:mPr>
                    <m:mr>
                      <m:e>
                        <m:sSubSup>
                          <m:sSubSupPr>
                            <m:ctrlPr>
                              <w:rPr>
                                <w:rFonts w:ascii="Cambria Math" w:hAnsi="Cambria Math" w:cs="Times New Roman"/>
                                <w:i/>
                              </w:rPr>
                            </m:ctrlPr>
                          </m:sSubSupPr>
                          <m:e>
                            <m:r>
                              <w:rPr>
                                <w:rFonts w:ascii="Cambria Math" w:hAnsi="Cambria Math" w:cs="Times New Roman"/>
                              </w:rPr>
                              <m:t>S</m:t>
                            </m:r>
                          </m:e>
                          <m:sub>
                            <m:r>
                              <w:rPr>
                                <w:rFonts w:ascii="Cambria Math" w:hAnsi="Cambria Math" w:cs="Times New Roman"/>
                              </w:rPr>
                              <m:t>11</m:t>
                            </m:r>
                          </m:sub>
                          <m:sup>
                            <m:r>
                              <w:rPr>
                                <w:rFonts w:ascii="Cambria Math" w:hAnsi="Cambria Math" w:cs="Times New Roman"/>
                              </w:rPr>
                              <m:t>*</m:t>
                            </m:r>
                          </m:sup>
                        </m:sSubSup>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11</m:t>
                            </m:r>
                          </m:sub>
                        </m:sSub>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S</m:t>
                            </m:r>
                          </m:e>
                          <m:sub>
                            <m:r>
                              <w:rPr>
                                <w:rFonts w:ascii="Cambria Math" w:hAnsi="Cambria Math" w:cs="Times New Roman"/>
                              </w:rPr>
                              <m:t>12</m:t>
                            </m:r>
                          </m:sub>
                          <m:sup>
                            <m:r>
                              <w:rPr>
                                <w:rFonts w:ascii="Cambria Math" w:hAnsi="Cambria Math" w:cs="Times New Roman"/>
                              </w:rPr>
                              <m:t>*</m:t>
                            </m:r>
                          </m:sup>
                        </m:sSubSup>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12</m:t>
                            </m:r>
                          </m:sub>
                        </m:sSub>
                        <m:r>
                          <w:rPr>
                            <w:rFonts w:ascii="Cambria Math" w:hAnsi="Cambria Math" w:cs="Times New Roman"/>
                          </w:rPr>
                          <m:t>=1</m:t>
                        </m:r>
                      </m:e>
                    </m:mr>
                    <m:mr>
                      <m:e>
                        <m:sSubSup>
                          <m:sSubSupPr>
                            <m:ctrlPr>
                              <w:rPr>
                                <w:rFonts w:ascii="Cambria Math" w:hAnsi="Cambria Math" w:cs="Times New Roman"/>
                                <w:i/>
                              </w:rPr>
                            </m:ctrlPr>
                          </m:sSubSupPr>
                          <m:e>
                            <m:r>
                              <w:rPr>
                                <w:rFonts w:ascii="Cambria Math" w:hAnsi="Cambria Math" w:cs="Times New Roman"/>
                              </w:rPr>
                              <m:t>S</m:t>
                            </m:r>
                          </m:e>
                          <m:sub>
                            <m:r>
                              <w:rPr>
                                <w:rFonts w:ascii="Cambria Math" w:hAnsi="Cambria Math" w:cs="Times New Roman"/>
                              </w:rPr>
                              <m:t>11</m:t>
                            </m:r>
                          </m:sub>
                          <m:sup>
                            <m:r>
                              <w:rPr>
                                <w:rFonts w:ascii="Cambria Math" w:hAnsi="Cambria Math" w:cs="Times New Roman"/>
                              </w:rPr>
                              <m:t>*</m:t>
                            </m:r>
                          </m:sup>
                        </m:sSubSup>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12</m:t>
                            </m:r>
                          </m:sub>
                        </m:sSub>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S</m:t>
                            </m:r>
                          </m:e>
                          <m:sub>
                            <m:r>
                              <w:rPr>
                                <w:rFonts w:ascii="Cambria Math" w:hAnsi="Cambria Math" w:cs="Times New Roman"/>
                              </w:rPr>
                              <m:t>12</m:t>
                            </m:r>
                          </m:sub>
                          <m:sup>
                            <m:r>
                              <w:rPr>
                                <w:rFonts w:ascii="Cambria Math" w:hAnsi="Cambria Math" w:cs="Times New Roman"/>
                              </w:rPr>
                              <m:t>*</m:t>
                            </m:r>
                          </m:sup>
                        </m:sSubSup>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22</m:t>
                            </m:r>
                          </m:sub>
                        </m:sSub>
                        <m:r>
                          <w:rPr>
                            <w:rFonts w:ascii="Cambria Math" w:hAnsi="Cambria Math" w:cs="Times New Roman"/>
                          </w:rPr>
                          <m:t>=1</m:t>
                        </m:r>
                      </m:e>
                    </m:mr>
                    <m:mr>
                      <m:e>
                        <m:sSubSup>
                          <m:sSubSupPr>
                            <m:ctrlPr>
                              <w:rPr>
                                <w:rFonts w:ascii="Cambria Math" w:hAnsi="Cambria Math" w:cs="Times New Roman"/>
                                <w:i/>
                              </w:rPr>
                            </m:ctrlPr>
                          </m:sSubSupPr>
                          <m:e>
                            <m:r>
                              <w:rPr>
                                <w:rFonts w:ascii="Cambria Math" w:hAnsi="Cambria Math" w:cs="Times New Roman"/>
                              </w:rPr>
                              <m:t>S</m:t>
                            </m:r>
                          </m:e>
                          <m:sub>
                            <m:r>
                              <w:rPr>
                                <w:rFonts w:ascii="Cambria Math" w:hAnsi="Cambria Math" w:cs="Times New Roman"/>
                              </w:rPr>
                              <m:t>22</m:t>
                            </m:r>
                          </m:sub>
                          <m:sup>
                            <m:r>
                              <w:rPr>
                                <w:rFonts w:ascii="Cambria Math" w:hAnsi="Cambria Math" w:cs="Times New Roman"/>
                              </w:rPr>
                              <m:t>*</m:t>
                            </m:r>
                          </m:sup>
                        </m:sSubSup>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22</m:t>
                            </m:r>
                          </m:sub>
                        </m:sSub>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S</m:t>
                            </m:r>
                          </m:e>
                          <m:sub>
                            <m:r>
                              <w:rPr>
                                <w:rFonts w:ascii="Cambria Math" w:hAnsi="Cambria Math" w:cs="Times New Roman"/>
                              </w:rPr>
                              <m:t>12</m:t>
                            </m:r>
                          </m:sub>
                          <m:sup>
                            <m:r>
                              <w:rPr>
                                <w:rFonts w:ascii="Cambria Math" w:hAnsi="Cambria Math" w:cs="Times New Roman"/>
                              </w:rPr>
                              <m:t>*</m:t>
                            </m:r>
                          </m:sup>
                        </m:sSubSup>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12</m:t>
                            </m:r>
                          </m:sub>
                        </m:sSub>
                        <m:r>
                          <w:rPr>
                            <w:rFonts w:ascii="Cambria Math" w:hAnsi="Cambria Math" w:cs="Times New Roman"/>
                          </w:rPr>
                          <m:t>=1</m:t>
                        </m:r>
                      </m:e>
                    </m:mr>
                  </m:m>
                </m:e>
              </m:d>
              <m:r>
                <w:rPr>
                  <w:rFonts w:ascii="Cambria Math" w:hAnsi="Cambria Math" w:cs="Times New Roman"/>
                </w:rPr>
                <m:t>#</m:t>
              </m:r>
              <m:d>
                <m:dPr>
                  <m:ctrlPr>
                    <w:rPr>
                      <w:rFonts w:ascii="Cambria Math" w:hAnsi="Cambria Math" w:cs="Times New Roman"/>
                      <w:i/>
                    </w:rPr>
                  </m:ctrlPr>
                </m:dPr>
                <m:e>
                  <m:r>
                    <w:rPr>
                      <w:rFonts w:ascii="Cambria Math" w:hAnsi="Cambria Math" w:cs="Times New Roman"/>
                    </w:rPr>
                    <m:t>2.17</m:t>
                  </m:r>
                </m:e>
              </m:d>
            </m:e>
          </m:eqArr>
        </m:oMath>
      </m:oMathPara>
    </w:p>
    <w:p w:rsidR="002F44B3" w:rsidRPr="00B123A1" w:rsidRDefault="002F44B3" w:rsidP="002F44B3"/>
    <w:p w:rsidR="002F44B3" w:rsidRPr="00B123A1" w:rsidRDefault="002F44B3" w:rsidP="002F44B3">
      <w:pPr>
        <w:ind w:firstLine="420"/>
        <w:rPr>
          <w:rFonts w:cs="Times New Roman"/>
        </w:rPr>
      </w:pPr>
      <w:r w:rsidRPr="00B123A1">
        <w:rPr>
          <w:rFonts w:hint="eastAsia"/>
        </w:rPr>
        <w:t>设输入端口</w:t>
      </w:r>
      <w:r w:rsidRPr="00B123A1">
        <w:rPr>
          <w:rFonts w:hint="eastAsia"/>
        </w:rPr>
        <w:t xml:space="preserve"> </w:t>
      </w:r>
      <w:r w:rsidRPr="00B123A1">
        <w:rPr>
          <w:rFonts w:cs="Times New Roman"/>
        </w:rPr>
        <w:t xml:space="preserve">1 </w:t>
      </w:r>
      <w:r w:rsidRPr="00B123A1">
        <w:rPr>
          <w:rFonts w:cs="Times New Roman" w:hint="eastAsia"/>
        </w:rPr>
        <w:t>的光功率一部分从输出端口</w:t>
      </w:r>
      <w:r w:rsidRPr="00B123A1">
        <w:rPr>
          <w:rFonts w:cs="Times New Roman"/>
        </w:rPr>
        <w:t>2</w:t>
      </w:r>
      <w:r w:rsidRPr="00B123A1">
        <w:rPr>
          <w:rFonts w:cs="Times New Roman" w:hint="eastAsia"/>
        </w:rPr>
        <w:t>输出，</w:t>
      </w:r>
      <w:r w:rsidRPr="00B123A1">
        <w:rPr>
          <w:rFonts w:cs="Times New Roman"/>
        </w:rPr>
        <w:t xml:space="preserve"> </w:t>
      </w:r>
      <w:r w:rsidRPr="00B123A1">
        <w:rPr>
          <w:rFonts w:cs="Times New Roman" w:hint="eastAsia"/>
        </w:rPr>
        <w:t>比例为</w:t>
      </w:r>
      <w:r w:rsidR="00A9460A" w:rsidRPr="00A9460A">
        <w:rPr>
          <w:rFonts w:cs="Times New Roman" w:hint="eastAsia"/>
          <w:i/>
        </w:rPr>
        <w:t>k</w:t>
      </w:r>
      <w:r w:rsidRPr="00B123A1">
        <w:rPr>
          <w:rFonts w:cs="Times New Roman" w:hint="eastAsia"/>
          <w:iCs/>
        </w:rPr>
        <w:t>（</w:t>
      </w:r>
      <w:r w:rsidRPr="00B123A1">
        <w:rPr>
          <w:rFonts w:cs="Times New Roman" w:hint="eastAsia"/>
          <w:iCs/>
        </w:rPr>
        <w:t>0&lt;</w:t>
      </w:r>
      <w:r w:rsidRPr="00511FED">
        <w:rPr>
          <w:rFonts w:cs="Times New Roman" w:hint="eastAsia"/>
          <w:i/>
          <w:iCs/>
        </w:rPr>
        <w:t>k</w:t>
      </w:r>
      <w:r w:rsidRPr="00B123A1">
        <w:rPr>
          <w:rFonts w:cs="Times New Roman" w:hint="eastAsia"/>
          <w:iCs/>
        </w:rPr>
        <w:t>&lt;1</w:t>
      </w:r>
      <w:r w:rsidRPr="00B123A1">
        <w:rPr>
          <w:rFonts w:cs="Times New Roman" w:hint="eastAsia"/>
          <w:iCs/>
        </w:rPr>
        <w:t>）</w:t>
      </w:r>
      <w:r w:rsidRPr="00B123A1">
        <w:rPr>
          <w:rFonts w:cs="Times New Roman" w:hint="eastAsia"/>
        </w:rPr>
        <w:t>，不</w:t>
      </w:r>
      <w:r w:rsidRPr="00B123A1">
        <w:rPr>
          <w:rFonts w:cs="Times New Roman" w:hint="eastAsia"/>
        </w:rPr>
        <w:lastRenderedPageBreak/>
        <w:t>考虑耦合区损耗的情况下，</w:t>
      </w:r>
      <w:r w:rsidRPr="00B123A1">
        <w:rPr>
          <w:rFonts w:cs="Times New Roman" w:hint="eastAsia"/>
        </w:rPr>
        <w:t xml:space="preserve"> </w:t>
      </w:r>
      <w:r w:rsidRPr="00B123A1">
        <w:rPr>
          <w:rFonts w:cs="Times New Roman" w:hint="eastAsia"/>
        </w:rPr>
        <w:t>则剩余部分</w:t>
      </w:r>
      <w:r w:rsidRPr="00B123A1">
        <w:rPr>
          <w:rFonts w:cs="Times New Roman" w:hint="eastAsia"/>
        </w:rPr>
        <w:t xml:space="preserve"> </w:t>
      </w:r>
      <w:r w:rsidRPr="00B123A1">
        <w:rPr>
          <w:rFonts w:cs="Times New Roman"/>
        </w:rPr>
        <w:t>1−</w:t>
      </w:r>
      <w:r w:rsidR="00511FED">
        <w:rPr>
          <w:rFonts w:cs="Times New Roman"/>
          <w:i/>
          <w:iCs/>
        </w:rPr>
        <w:t>k</w:t>
      </w:r>
      <w:r w:rsidRPr="00B123A1">
        <w:rPr>
          <w:rFonts w:cs="Times New Roman"/>
          <w:i/>
          <w:iCs/>
        </w:rPr>
        <w:t xml:space="preserve"> </w:t>
      </w:r>
      <w:r w:rsidRPr="00B123A1">
        <w:rPr>
          <w:rFonts w:cs="Times New Roman" w:hint="eastAsia"/>
          <w:iCs/>
        </w:rPr>
        <w:t>从</w:t>
      </w:r>
      <w:r w:rsidRPr="00B123A1">
        <w:rPr>
          <w:rFonts w:cs="Times New Roman" w:hint="eastAsia"/>
        </w:rPr>
        <w:t>输出端口</w:t>
      </w:r>
      <w:r w:rsidRPr="00B123A1">
        <w:rPr>
          <w:rFonts w:cs="Times New Roman" w:hint="eastAsia"/>
        </w:rPr>
        <w:t xml:space="preserve"> </w:t>
      </w:r>
      <w:r w:rsidRPr="00B123A1">
        <w:rPr>
          <w:rFonts w:cs="Times New Roman"/>
        </w:rPr>
        <w:t>1</w:t>
      </w:r>
      <w:r w:rsidRPr="00B123A1">
        <w:rPr>
          <w:rFonts w:cs="Times New Roman" w:hint="eastAsia"/>
        </w:rPr>
        <w:t>输出，输出端口</w:t>
      </w:r>
      <w:r w:rsidRPr="00B123A1">
        <w:rPr>
          <w:rFonts w:cs="Times New Roman" w:hint="eastAsia"/>
        </w:rPr>
        <w:t xml:space="preserve"> </w:t>
      </w:r>
      <w:r w:rsidRPr="00B123A1">
        <w:rPr>
          <w:rFonts w:cs="Times New Roman"/>
        </w:rPr>
        <w:t>1</w:t>
      </w:r>
      <w:r w:rsidRPr="00B123A1">
        <w:rPr>
          <w:rFonts w:cs="Times New Roman" w:hint="eastAsia"/>
        </w:rPr>
        <w:t>和输入端口</w:t>
      </w:r>
      <w:r w:rsidRPr="00B123A1">
        <w:rPr>
          <w:rFonts w:cs="Times New Roman" w:hint="eastAsia"/>
        </w:rPr>
        <w:t xml:space="preserve"> </w:t>
      </w:r>
      <w:r w:rsidRPr="00B123A1">
        <w:rPr>
          <w:rFonts w:cs="Times New Roman"/>
        </w:rPr>
        <w:t xml:space="preserve">1 </w:t>
      </w:r>
      <w:r w:rsidRPr="00B123A1">
        <w:rPr>
          <w:rFonts w:cs="Times New Roman" w:hint="eastAsia"/>
        </w:rPr>
        <w:t>的电场相移为</w:t>
      </w:r>
      <w:r w:rsidRPr="00B123A1">
        <w:rPr>
          <w:rFonts w:cs="Times New Roman" w:hint="eastAsia"/>
        </w:rPr>
        <w:t xml:space="preserve"> </w:t>
      </w:r>
      <w:r w:rsidRPr="00B123A1">
        <w:rPr>
          <w:rFonts w:cs="Times New Roman"/>
        </w:rPr>
        <w:t>0</w:t>
      </w:r>
      <w:r w:rsidRPr="00B123A1">
        <w:rPr>
          <w:rFonts w:cs="Times New Roman" w:hint="eastAsia"/>
        </w:rPr>
        <w:t>，即</w:t>
      </w:r>
      <w:bookmarkStart w:id="129" w:name="OLE_LINK29"/>
      <w:bookmarkStart w:id="130" w:name="OLE_LINK31"/>
      <m:oMath>
        <m:sSub>
          <m:sSubPr>
            <m:ctrlPr>
              <w:rPr>
                <w:rFonts w:ascii="Cambria Math" w:hAnsi="Cambria Math" w:cs="Times New Roman"/>
              </w:rPr>
            </m:ctrlPr>
          </m:sSubPr>
          <m:e>
            <m:r>
              <w:rPr>
                <w:rFonts w:ascii="Cambria Math" w:hAnsi="Cambria Math" w:cs="Times New Roman"/>
              </w:rPr>
              <m:t>s</m:t>
            </m:r>
          </m:e>
          <m:sub>
            <m:r>
              <w:rPr>
                <w:rFonts w:ascii="Cambria Math" w:hAnsi="Cambria Math" w:cs="Times New Roman"/>
              </w:rPr>
              <m:t>11</m:t>
            </m:r>
          </m:sub>
        </m:sSub>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(1-K)</m:t>
            </m:r>
          </m:e>
          <m:sup>
            <m:box>
              <m:boxPr>
                <m:ctrlPr>
                  <w:rPr>
                    <w:rFonts w:ascii="Cambria Math" w:hAnsi="Cambria Math" w:cs="Times New Roman"/>
                    <w:i/>
                  </w:rPr>
                </m:ctrlPr>
              </m:boxPr>
              <m:e>
                <m:argPr>
                  <m:argSz m:val="-1"/>
                </m:argP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e>
            </m:box>
          </m:sup>
        </m:sSup>
      </m:oMath>
      <w:r w:rsidRPr="00B123A1">
        <w:rPr>
          <w:rFonts w:cs="Times New Roman" w:hint="eastAsia"/>
        </w:rPr>
        <w:t>,</w:t>
      </w:r>
      <w:bookmarkEnd w:id="129"/>
      <w:bookmarkEnd w:id="130"/>
      <w:r w:rsidRPr="00B123A1">
        <w:rPr>
          <w:rFonts w:cs="Times New Roman" w:hint="eastAsia"/>
        </w:rPr>
        <w:t xml:space="preserve"> </w:t>
      </w:r>
      <w:r w:rsidRPr="00B123A1">
        <w:rPr>
          <w:rFonts w:cs="Times New Roman"/>
          <w:i/>
          <w:iCs/>
        </w:rPr>
        <w:t>ϕ</w:t>
      </w:r>
      <w:r w:rsidRPr="00B123A1">
        <w:rPr>
          <w:rFonts w:cs="Times New Roman"/>
          <w:sz w:val="16"/>
          <w:szCs w:val="16"/>
        </w:rPr>
        <w:t xml:space="preserve">11 </w:t>
      </w:r>
      <w:r w:rsidRPr="00B123A1">
        <w:rPr>
          <w:rFonts w:cs="Times New Roman"/>
        </w:rPr>
        <w:t>= 0</w:t>
      </w:r>
      <w:r w:rsidRPr="00B123A1">
        <w:rPr>
          <w:rFonts w:cs="Times New Roman" w:hint="eastAsia"/>
        </w:rPr>
        <w:t>。由于器件是对称的，不难得到</w:t>
      </w:r>
      <m:oMath>
        <m:sSub>
          <m:sSubPr>
            <m:ctrlPr>
              <w:rPr>
                <w:rFonts w:ascii="Cambria Math" w:hAnsi="Cambria Math" w:cs="Times New Roman"/>
              </w:rPr>
            </m:ctrlPr>
          </m:sSubPr>
          <m:e>
            <m:r>
              <w:rPr>
                <w:rFonts w:ascii="Cambria Math" w:hAnsi="Cambria Math" w:cs="Times New Roman"/>
              </w:rPr>
              <m:t>s</m:t>
            </m:r>
          </m:e>
          <m:sub>
            <m:r>
              <w:rPr>
                <w:rFonts w:ascii="Cambria Math" w:hAnsi="Cambria Math" w:cs="Times New Roman"/>
              </w:rPr>
              <m:t>12</m:t>
            </m:r>
          </m:sub>
        </m:sSub>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(1-K)</m:t>
            </m:r>
          </m:e>
          <m:sup>
            <m:box>
              <m:boxPr>
                <m:ctrlPr>
                  <w:rPr>
                    <w:rFonts w:ascii="Cambria Math" w:hAnsi="Cambria Math" w:cs="Times New Roman"/>
                    <w:i/>
                  </w:rPr>
                </m:ctrlPr>
              </m:boxPr>
              <m:e>
                <m:argPr>
                  <m:argSz m:val="-1"/>
                </m:argP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e>
            </m:box>
          </m:sup>
        </m:sSup>
      </m:oMath>
      <w:r w:rsidRPr="00B123A1">
        <w:rPr>
          <w:rFonts w:cs="Times New Roman" w:hint="eastAsia"/>
        </w:rPr>
        <w:t>,</w:t>
      </w:r>
      <w:r w:rsidRPr="00B123A1">
        <w:rPr>
          <w:rFonts w:cs="Times New Roman" w:hint="eastAsia"/>
        </w:rPr>
        <w:t>，</w:t>
      </w:r>
      <w:r w:rsidRPr="00B123A1">
        <w:rPr>
          <w:rFonts w:cs="Times New Roman" w:hint="eastAsia"/>
        </w:rPr>
        <w:t xml:space="preserve"> </w:t>
      </w:r>
      <w:r w:rsidRPr="00B123A1">
        <w:rPr>
          <w:rFonts w:cs="Times New Roman"/>
          <w:i/>
          <w:iCs/>
        </w:rPr>
        <w:t>ϕ</w:t>
      </w:r>
      <w:r w:rsidRPr="00B123A1">
        <w:rPr>
          <w:rFonts w:cs="Times New Roman"/>
          <w:sz w:val="16"/>
          <w:szCs w:val="16"/>
        </w:rPr>
        <w:t xml:space="preserve">22 </w:t>
      </w:r>
      <w:r w:rsidRPr="00B123A1">
        <w:rPr>
          <w:rFonts w:cs="Times New Roman"/>
        </w:rPr>
        <w:t>= 0</w:t>
      </w:r>
      <w:r w:rsidRPr="00B123A1">
        <w:rPr>
          <w:rFonts w:cs="Times New Roman" w:hint="eastAsia"/>
        </w:rPr>
        <w:t>。将</w:t>
      </w:r>
      <w:r w:rsidRPr="00B123A1">
        <w:rPr>
          <w:rFonts w:cs="Times New Roman" w:hint="eastAsia"/>
        </w:rPr>
        <w:t xml:space="preserve"> </w:t>
      </w:r>
      <w:r w:rsidRPr="00B123A1">
        <w:rPr>
          <w:rFonts w:cs="Times New Roman"/>
          <w:i/>
          <w:iCs/>
        </w:rPr>
        <w:t>s</w:t>
      </w:r>
      <w:r w:rsidRPr="00B123A1">
        <w:rPr>
          <w:rFonts w:cs="Times New Roman"/>
          <w:sz w:val="16"/>
          <w:szCs w:val="16"/>
        </w:rPr>
        <w:t xml:space="preserve">11 </w:t>
      </w:r>
      <w:r w:rsidRPr="00B123A1">
        <w:rPr>
          <w:rFonts w:cs="Times New Roman" w:hint="eastAsia"/>
        </w:rPr>
        <w:t>和</w:t>
      </w:r>
      <w:r w:rsidRPr="00B123A1">
        <w:rPr>
          <w:rFonts w:cs="Times New Roman" w:hint="eastAsia"/>
        </w:rPr>
        <w:t xml:space="preserve"> </w:t>
      </w:r>
      <w:r w:rsidRPr="00B123A1">
        <w:rPr>
          <w:rFonts w:cs="Times New Roman"/>
          <w:i/>
          <w:iCs/>
        </w:rPr>
        <w:t>s</w:t>
      </w:r>
      <w:r w:rsidRPr="00B123A1">
        <w:rPr>
          <w:rFonts w:cs="Times New Roman"/>
          <w:sz w:val="16"/>
          <w:szCs w:val="16"/>
        </w:rPr>
        <w:t xml:space="preserve">22 </w:t>
      </w:r>
      <w:r w:rsidRPr="00B123A1">
        <w:rPr>
          <w:rFonts w:cs="Times New Roman" w:hint="eastAsia"/>
        </w:rPr>
        <w:t>代入式</w:t>
      </w:r>
      <w:r w:rsidRPr="00B123A1">
        <w:rPr>
          <w:rFonts w:cs="Times New Roman"/>
        </w:rPr>
        <w:t>(2.17)</w:t>
      </w:r>
      <w:r w:rsidRPr="00B123A1">
        <w:rPr>
          <w:rFonts w:cs="Times New Roman" w:hint="eastAsia"/>
        </w:rPr>
        <w:t>，可得：</w:t>
      </w:r>
    </w:p>
    <w:p w:rsidR="002F44B3" w:rsidRPr="00B123A1" w:rsidRDefault="000720CB" w:rsidP="002F44B3">
      <w:pPr>
        <w:spacing w:line="480" w:lineRule="auto"/>
        <w:ind w:firstLine="420"/>
        <w:rPr>
          <w:rFonts w:cs="Times New Roman"/>
        </w:rPr>
      </w:pPr>
      <m:oMathPara>
        <m:oMath>
          <m:eqArr>
            <m:eqArrPr>
              <m:maxDist m:val="1"/>
              <m:ctrlPr>
                <w:rPr>
                  <w:rFonts w:ascii="Cambria Math" w:hAnsi="Cambria Math" w:cs="Times New Roman"/>
                  <w:i/>
                </w:rPr>
              </m:ctrlPr>
            </m:eqArrPr>
            <m:e>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p>
                          <m:sSupPr>
                            <m:ctrlPr>
                              <w:rPr>
                                <w:rFonts w:ascii="Cambria Math" w:hAnsi="Cambria Math" w:cs="Times New Roman"/>
                              </w:rPr>
                            </m:ctrlPr>
                          </m:sSupPr>
                          <m:e>
                            <m:r>
                              <w:rPr>
                                <w:rFonts w:ascii="Cambria Math" w:hAnsi="Cambria Math" w:cs="Times New Roman"/>
                              </w:rPr>
                              <m:t>e</m:t>
                            </m:r>
                          </m:e>
                          <m:sup>
                            <m:r>
                              <w:rPr>
                                <w:rFonts w:ascii="Cambria Math" w:hAnsi="Cambria Math" w:cs="Times New Roman"/>
                              </w:rPr>
                              <m:t>j2</m:t>
                            </m:r>
                            <m:sSub>
                              <m:sSubPr>
                                <m:ctrlPr>
                                  <w:rPr>
                                    <w:rFonts w:ascii="Cambria Math" w:hAnsi="Cambria Math" w:cs="Times New Roman"/>
                                    <w:i/>
                                  </w:rPr>
                                </m:ctrlPr>
                              </m:sSubPr>
                              <m:e>
                                <m:r>
                                  <w:rPr>
                                    <w:rFonts w:ascii="Cambria Math" w:hAnsi="Cambria Math" w:cs="Times New Roman"/>
                                  </w:rPr>
                                  <m:t>ϕ</m:t>
                                </m:r>
                              </m:e>
                              <m:sub>
                                <m:r>
                                  <w:rPr>
                                    <w:rFonts w:ascii="Cambria Math" w:hAnsi="Cambria Math" w:cs="Times New Roman"/>
                                  </w:rPr>
                                  <m:t>12</m:t>
                                </m:r>
                              </m:sub>
                            </m:sSub>
                          </m:sup>
                        </m:sSup>
                        <m:r>
                          <w:rPr>
                            <w:rFonts w:ascii="Cambria Math" w:hAnsi="Cambria Math" w:cs="Times New Roman"/>
                          </w:rPr>
                          <m:t>=-1</m:t>
                        </m:r>
                      </m:e>
                    </m:mr>
                    <m:mr>
                      <m:e>
                        <m:sSub>
                          <m:sSubPr>
                            <m:ctrlPr>
                              <w:rPr>
                                <w:rFonts w:ascii="Cambria Math" w:hAnsi="Cambria Math" w:cs="Times New Roman"/>
                                <w:i/>
                              </w:rPr>
                            </m:ctrlPr>
                          </m:sSubPr>
                          <m:e>
                            <m:r>
                              <w:rPr>
                                <w:rFonts w:ascii="Cambria Math" w:hAnsi="Cambria Math" w:cs="Times New Roman"/>
                              </w:rPr>
                              <m:t>ϕ</m:t>
                            </m:r>
                          </m:e>
                          <m:sub>
                            <m:r>
                              <w:rPr>
                                <w:rFonts w:ascii="Cambria Math" w:hAnsi="Cambria Math" w:cs="Times New Roman"/>
                              </w:rPr>
                              <m:t>12</m:t>
                            </m:r>
                          </m:sub>
                        </m:sSub>
                        <m:r>
                          <w:rPr>
                            <w:rFonts w:ascii="Cambria Math" w:hAnsi="Cambria Math" w:cs="Times New Roman"/>
                          </w:rPr>
                          <m:t>=</m:t>
                        </m:r>
                        <m:d>
                          <m:dPr>
                            <m:ctrlPr>
                              <w:rPr>
                                <w:rFonts w:ascii="Cambria Math" w:hAnsi="Cambria Math" w:cs="Times New Roman"/>
                                <w:i/>
                              </w:rPr>
                            </m:ctrlPr>
                          </m:dPr>
                          <m:e>
                            <m:r>
                              <w:rPr>
                                <w:rFonts w:ascii="Cambria Math" w:hAnsi="Cambria Math" w:cs="Times New Roman"/>
                              </w:rPr>
                              <m:t>2</m:t>
                            </m:r>
                            <m:r>
                              <w:rPr>
                                <w:rFonts w:ascii="Cambria Math" w:hAnsi="Cambria Math" w:cs="Times New Roman" w:hint="eastAsia"/>
                              </w:rPr>
                              <m:t>N+1</m:t>
                            </m:r>
                          </m:e>
                        </m:d>
                        <m:f>
                          <m:fPr>
                            <m:ctrlPr>
                              <w:rPr>
                                <w:rFonts w:ascii="Cambria Math" w:hAnsi="Cambria Math" w:cs="Times New Roman"/>
                                <w:i/>
                              </w:rPr>
                            </m:ctrlPr>
                          </m:fPr>
                          <m:num>
                            <m:r>
                              <w:rPr>
                                <w:rFonts w:ascii="Cambria Math" w:hAnsi="Cambria Math" w:cs="Times New Roman"/>
                              </w:rPr>
                              <m:t>π</m:t>
                            </m:r>
                          </m:num>
                          <m:den>
                            <m:r>
                              <w:rPr>
                                <w:rFonts w:ascii="Cambria Math" w:hAnsi="Cambria Math" w:cs="Times New Roman"/>
                              </w:rPr>
                              <m:t>2</m:t>
                            </m:r>
                          </m:den>
                        </m:f>
                        <m:r>
                          <m:rPr>
                            <m:sty m:val="p"/>
                          </m:rPr>
                          <w:rPr>
                            <w:rFonts w:ascii="Cambria Math" w:hAnsi="Cambria Math" w:cs="Times New Roman" w:hint="eastAsia"/>
                          </w:rPr>
                          <m:t>，</m:t>
                        </m:r>
                        <m:r>
                          <m:rPr>
                            <m:sty m:val="p"/>
                          </m:rPr>
                          <w:rPr>
                            <w:rFonts w:ascii="Cambria Math" w:hAnsi="Cambria Math" w:cs="Times New Roman" w:hint="eastAsia"/>
                          </w:rPr>
                          <m:t>N=</m:t>
                        </m:r>
                        <m:r>
                          <m:rPr>
                            <m:sty m:val="p"/>
                          </m:rPr>
                          <w:rPr>
                            <w:rFonts w:ascii="Cambria Math" w:hAnsi="Cambria Math" w:cs="Times New Roman"/>
                          </w:rPr>
                          <m:t>0,</m:t>
                        </m:r>
                        <m:r>
                          <m:rPr>
                            <m:sty m:val="p"/>
                          </m:rPr>
                          <w:rPr>
                            <w:rFonts w:ascii="Cambria Math" w:hAnsi="Cambria Math" w:cs="Times New Roman" w:hint="eastAsia"/>
                          </w:rPr>
                          <m:t>1,</m:t>
                        </m:r>
                        <m:r>
                          <m:rPr>
                            <m:sty m:val="p"/>
                          </m:rPr>
                          <w:rPr>
                            <w:rFonts w:ascii="Cambria Math" w:hAnsi="Cambria Math" w:cs="Times New Roman"/>
                          </w:rPr>
                          <m:t>2…</m:t>
                        </m:r>
                      </m:e>
                    </m:mr>
                  </m:m>
                </m:e>
              </m:d>
              <m:r>
                <w:rPr>
                  <w:rFonts w:ascii="Cambria Math" w:hAnsi="Cambria Math" w:cs="Times New Roman"/>
                </w:rPr>
                <m:t>#</m:t>
              </m:r>
              <m:d>
                <m:dPr>
                  <m:ctrlPr>
                    <w:rPr>
                      <w:rFonts w:ascii="Cambria Math" w:hAnsi="Cambria Math" w:cs="Times New Roman"/>
                      <w:i/>
                    </w:rPr>
                  </m:ctrlPr>
                </m:dPr>
                <m:e>
                  <m:r>
                    <w:rPr>
                      <w:rFonts w:ascii="Cambria Math" w:hAnsi="Cambria Math" w:cs="Times New Roman"/>
                    </w:rPr>
                    <m:t>2.18</m:t>
                  </m:r>
                </m:e>
              </m:d>
            </m:e>
          </m:eqArr>
        </m:oMath>
      </m:oMathPara>
    </w:p>
    <w:p w:rsidR="002F44B3" w:rsidRPr="00B123A1" w:rsidRDefault="002F44B3" w:rsidP="002F44B3">
      <w:pPr>
        <w:rPr>
          <w:rFonts w:cs="Times New Roman"/>
        </w:rPr>
      </w:pPr>
      <w:r w:rsidRPr="00B123A1">
        <w:rPr>
          <w:rFonts w:cs="Times New Roman" w:hint="eastAsia"/>
        </w:rPr>
        <w:t>因此不难得到</w:t>
      </w:r>
      <w:r w:rsidRPr="00B123A1">
        <w:rPr>
          <w:rFonts w:cs="Times New Roman" w:hint="eastAsia"/>
        </w:rPr>
        <w:t xml:space="preserve"> </w:t>
      </w:r>
      <m:oMath>
        <m:sSub>
          <m:sSubPr>
            <m:ctrlPr>
              <w:rPr>
                <w:rFonts w:ascii="Cambria Math" w:hAnsi="Cambria Math" w:cs="Times New Roman"/>
              </w:rPr>
            </m:ctrlPr>
          </m:sSubPr>
          <m:e>
            <m:r>
              <w:rPr>
                <w:rFonts w:ascii="Cambria Math" w:hAnsi="Cambria Math" w:cs="Times New Roman"/>
              </w:rPr>
              <m:t>s</m:t>
            </m:r>
          </m:e>
          <m:sub>
            <m:r>
              <w:rPr>
                <w:rFonts w:ascii="Cambria Math" w:hAnsi="Cambria Math" w:cs="Times New Roman"/>
              </w:rPr>
              <m:t>12</m:t>
            </m:r>
          </m:sub>
        </m:sSub>
        <m:r>
          <w:rPr>
            <w:rFonts w:ascii="Cambria Math" w:hAnsi="Cambria Math" w:cs="Times New Roman"/>
          </w:rPr>
          <m:t>=</m:t>
        </m:r>
        <m:d>
          <m:dPr>
            <m:begChr m:val="|"/>
            <m:endChr m:val="|"/>
            <m:ctrlPr>
              <w:rPr>
                <w:rFonts w:ascii="Cambria Math" w:hAnsi="Cambria Math" w:cs="Times New Roman"/>
                <w:i/>
              </w:rPr>
            </m:ctrlPr>
          </m:dPr>
          <m:e>
            <m:sSub>
              <m:sSubPr>
                <m:ctrlPr>
                  <w:rPr>
                    <w:rFonts w:ascii="Cambria Math" w:hAnsi="Cambria Math" w:cs="Times New Roman"/>
                  </w:rPr>
                </m:ctrlPr>
              </m:sSubPr>
              <m:e>
                <m:r>
                  <w:rPr>
                    <w:rFonts w:ascii="Cambria Math" w:hAnsi="Cambria Math" w:cs="Times New Roman"/>
                  </w:rPr>
                  <m:t>s</m:t>
                </m:r>
              </m:e>
              <m:sub>
                <m:r>
                  <w:rPr>
                    <w:rFonts w:ascii="Cambria Math" w:hAnsi="Cambria Math" w:cs="Times New Roman"/>
                  </w:rPr>
                  <m:t>12</m:t>
                </m:r>
              </m:sub>
            </m:sSub>
          </m:e>
        </m:d>
        <m:sSup>
          <m:sSupPr>
            <m:ctrlPr>
              <w:rPr>
                <w:rFonts w:ascii="Cambria Math" w:hAnsi="Cambria Math" w:cs="Times New Roman"/>
                <w:i/>
              </w:rPr>
            </m:ctrlPr>
          </m:sSupPr>
          <m:e>
            <m:sSup>
              <m:sSupPr>
                <m:ctrlPr>
                  <w:rPr>
                    <w:rFonts w:ascii="Cambria Math" w:hAnsi="Cambria Math" w:cs="Times New Roman"/>
                  </w:rPr>
                </m:ctrlPr>
              </m:sSupPr>
              <m:e>
                <m:r>
                  <w:rPr>
                    <w:rFonts w:ascii="Cambria Math" w:hAnsi="Cambria Math" w:cs="Times New Roman"/>
                  </w:rPr>
                  <m:t>e</m:t>
                </m:r>
              </m:e>
              <m:sup>
                <m:r>
                  <w:rPr>
                    <w:rFonts w:ascii="Cambria Math" w:hAnsi="Cambria Math" w:cs="Times New Roman"/>
                  </w:rPr>
                  <m:t>j2</m:t>
                </m:r>
                <m:sSub>
                  <m:sSubPr>
                    <m:ctrlPr>
                      <w:rPr>
                        <w:rFonts w:ascii="Cambria Math" w:hAnsi="Cambria Math" w:cs="Times New Roman"/>
                        <w:i/>
                      </w:rPr>
                    </m:ctrlPr>
                  </m:sSubPr>
                  <m:e>
                    <m:r>
                      <w:rPr>
                        <w:rFonts w:ascii="Cambria Math" w:hAnsi="Cambria Math" w:cs="Times New Roman"/>
                      </w:rPr>
                      <m:t>ϕ</m:t>
                    </m:r>
                  </m:e>
                  <m:sub>
                    <m:r>
                      <w:rPr>
                        <w:rFonts w:ascii="Cambria Math" w:hAnsi="Cambria Math" w:cs="Times New Roman"/>
                      </w:rPr>
                      <m:t>12</m:t>
                    </m:r>
                  </m:sub>
                </m:sSub>
              </m:sup>
            </m:sSup>
            <m:r>
              <w:rPr>
                <w:rFonts w:ascii="Cambria Math" w:hAnsi="Cambria Math" w:cs="Times New Roman"/>
              </w:rPr>
              <m:t>=j</m:t>
            </m:r>
            <m:r>
              <w:rPr>
                <w:rFonts w:ascii="Cambria Math" w:hAnsi="Cambria Math" w:cs="Times New Roman" w:hint="eastAsia"/>
              </w:rPr>
              <m:t>K</m:t>
            </m:r>
          </m:e>
          <m:sup>
            <m:box>
              <m:boxPr>
                <m:ctrlPr>
                  <w:rPr>
                    <w:rFonts w:ascii="Cambria Math" w:hAnsi="Cambria Math" w:cs="Times New Roman"/>
                    <w:i/>
                  </w:rPr>
                </m:ctrlPr>
              </m:boxPr>
              <m:e>
                <m:argPr>
                  <m:argSz m:val="-1"/>
                </m:argP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e>
            </m:box>
          </m:sup>
        </m:sSup>
        <m: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s</m:t>
            </m:r>
          </m:e>
          <m:sub>
            <m:r>
              <w:rPr>
                <w:rFonts w:ascii="Cambria Math" w:hAnsi="Cambria Math" w:cs="Times New Roman"/>
              </w:rPr>
              <m:t>21</m:t>
            </m:r>
          </m:sub>
        </m:sSub>
      </m:oMath>
      <w:r w:rsidRPr="00B123A1">
        <w:rPr>
          <w:rFonts w:cs="Times New Roman"/>
        </w:rPr>
        <w:t>,</w:t>
      </w:r>
      <w:r w:rsidRPr="00B123A1">
        <w:rPr>
          <w:rFonts w:cs="Times New Roman" w:hint="eastAsia"/>
        </w:rPr>
        <w:t>我们做一替换，让</w:t>
      </w:r>
      <m:oMath>
        <m:r>
          <m:rPr>
            <m:sty m:val="p"/>
          </m:rPr>
          <w:rPr>
            <w:rFonts w:ascii="Cambria Math" w:hAnsi="Cambria Math" w:cs="Times New Roman"/>
          </w:rPr>
          <m:t>κ=</m:t>
        </m:r>
        <m:sSup>
          <m:sSupPr>
            <m:ctrlPr>
              <w:rPr>
                <w:rFonts w:ascii="Cambria Math" w:hAnsi="Cambria Math" w:cs="Times New Roman"/>
                <w:i/>
              </w:rPr>
            </m:ctrlPr>
          </m:sSupPr>
          <m:e>
            <m:r>
              <w:rPr>
                <w:rFonts w:ascii="Cambria Math" w:hAnsi="Cambria Math" w:cs="Times New Roman" w:hint="eastAsia"/>
              </w:rPr>
              <m:t>K</m:t>
            </m:r>
          </m:e>
          <m:sup>
            <m:box>
              <m:boxPr>
                <m:ctrlPr>
                  <w:rPr>
                    <w:rFonts w:ascii="Cambria Math" w:hAnsi="Cambria Math" w:cs="Times New Roman"/>
                    <w:i/>
                  </w:rPr>
                </m:ctrlPr>
              </m:boxPr>
              <m:e>
                <m:argPr>
                  <m:argSz m:val="-1"/>
                </m:argP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e>
            </m:box>
          </m:sup>
        </m:sSup>
      </m:oMath>
      <w:r w:rsidRPr="00B123A1">
        <w:rPr>
          <w:rFonts w:cs="Times New Roman" w:hint="eastAsia"/>
        </w:rPr>
        <w:t>,</w:t>
      </w:r>
      <m:oMath>
        <m:r>
          <w:rPr>
            <w:rFonts w:ascii="Cambria Math" w:hAnsi="Cambria Math" w:cs="Times New Roman"/>
          </w:rPr>
          <m:t xml:space="preserve"> t=</m:t>
        </m:r>
        <m:sSup>
          <m:sSupPr>
            <m:ctrlPr>
              <w:rPr>
                <w:rFonts w:ascii="Cambria Math" w:hAnsi="Cambria Math" w:cs="Times New Roman"/>
                <w:i/>
              </w:rPr>
            </m:ctrlPr>
          </m:sSupPr>
          <m:e>
            <m:r>
              <w:rPr>
                <w:rFonts w:ascii="Cambria Math" w:hAnsi="Cambria Math" w:cs="Times New Roman"/>
              </w:rPr>
              <m:t>(1-K)</m:t>
            </m:r>
          </m:e>
          <m:sup>
            <m:box>
              <m:boxPr>
                <m:ctrlPr>
                  <w:rPr>
                    <w:rFonts w:ascii="Cambria Math" w:hAnsi="Cambria Math" w:cs="Times New Roman"/>
                    <w:i/>
                  </w:rPr>
                </m:ctrlPr>
              </m:boxPr>
              <m:e>
                <m:argPr>
                  <m:argSz m:val="-1"/>
                </m:argP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e>
            </m:box>
          </m:sup>
        </m:sSup>
      </m:oMath>
      <w:r w:rsidRPr="00B123A1">
        <w:rPr>
          <w:rFonts w:cs="Times New Roman" w:hint="eastAsia"/>
        </w:rPr>
        <w:t>，于是传输矩阵可以表示为：</w:t>
      </w:r>
    </w:p>
    <w:p w:rsidR="002F44B3" w:rsidRPr="00B123A1" w:rsidRDefault="000720CB" w:rsidP="002F44B3">
      <w:pPr>
        <w:spacing w:line="480" w:lineRule="auto"/>
        <w:rPr>
          <w:rFonts w:cs="Times New Roman"/>
        </w:rPr>
      </w:pPr>
      <m:oMathPara>
        <m:oMath>
          <m:eqArr>
            <m:eqArrPr>
              <m:maxDist m:val="1"/>
              <m:ctrlPr>
                <w:rPr>
                  <w:rFonts w:ascii="Cambria Math" w:hAnsi="Cambria Math" w:cs="Times New Roman"/>
                  <w:i/>
                </w:rPr>
              </m:ctrlPr>
            </m:eqArrPr>
            <m:e>
              <m:r>
                <m:rPr>
                  <m:sty m:val="p"/>
                </m:rPr>
                <w:rPr>
                  <w:rFonts w:ascii="Cambria Math" w:hAnsi="Cambria Math" w:cs="Times New Roman"/>
                </w:rPr>
                <m:t>S=</m:t>
              </m:r>
              <m:d>
                <m:dPr>
                  <m:begChr m:val="["/>
                  <m:endChr m:val="]"/>
                  <m:ctrlPr>
                    <w:rPr>
                      <w:rFonts w:ascii="Cambria Math" w:hAnsi="Cambria Math" w:cs="Times New Roman"/>
                    </w:rPr>
                  </m:ctrlPr>
                </m:dPr>
                <m:e>
                  <m:m>
                    <m:mPr>
                      <m:mcs>
                        <m:mc>
                          <m:mcPr>
                            <m:count m:val="2"/>
                            <m:mcJc m:val="center"/>
                          </m:mcPr>
                        </m:mc>
                      </m:mcs>
                      <m:ctrlPr>
                        <w:rPr>
                          <w:rFonts w:ascii="Cambria Math" w:hAnsi="Cambria Math" w:cs="Times New Roman"/>
                        </w:rPr>
                      </m:ctrlPr>
                    </m:mPr>
                    <m:mr>
                      <m:e>
                        <m:r>
                          <w:rPr>
                            <w:rFonts w:ascii="Cambria Math" w:hAnsi="Cambria Math" w:cs="Times New Roman"/>
                          </w:rPr>
                          <m:t>t</m:t>
                        </m:r>
                        <m:ctrlPr>
                          <w:rPr>
                            <w:rFonts w:ascii="Cambria Math" w:hAnsi="Cambria Math" w:cs="Times New Roman" w:hint="eastAsia"/>
                          </w:rPr>
                        </m:ctrlPr>
                      </m:e>
                      <m:e>
                        <m:r>
                          <w:rPr>
                            <w:rFonts w:ascii="Cambria Math" w:hAnsi="Cambria Math" w:cs="Times New Roman"/>
                          </w:rPr>
                          <m:t>jκ</m:t>
                        </m:r>
                      </m:e>
                    </m:mr>
                    <m:mr>
                      <m:e>
                        <m:r>
                          <w:rPr>
                            <w:rFonts w:ascii="Cambria Math" w:hAnsi="Cambria Math" w:cs="Times New Roman"/>
                          </w:rPr>
                          <m:t>jκ</m:t>
                        </m:r>
                      </m:e>
                      <m:e>
                        <m:r>
                          <w:rPr>
                            <w:rFonts w:ascii="Cambria Math" w:hAnsi="Cambria Math" w:cs="Times New Roman"/>
                          </w:rPr>
                          <m:t>t</m:t>
                        </m:r>
                      </m:e>
                    </m:mr>
                  </m:m>
                </m:e>
              </m:d>
              <m:r>
                <w:rPr>
                  <w:rFonts w:ascii="Cambria Math" w:hAnsi="Cambria Math" w:cs="Times New Roman"/>
                </w:rPr>
                <m:t>#</m:t>
              </m:r>
              <m:d>
                <m:dPr>
                  <m:ctrlPr>
                    <w:rPr>
                      <w:rFonts w:ascii="Cambria Math" w:hAnsi="Cambria Math" w:cs="Times New Roman"/>
                      <w:i/>
                    </w:rPr>
                  </m:ctrlPr>
                </m:dPr>
                <m:e>
                  <m:r>
                    <w:rPr>
                      <w:rFonts w:ascii="Cambria Math" w:hAnsi="Cambria Math" w:cs="Times New Roman"/>
                    </w:rPr>
                    <m:t>2.19</m:t>
                  </m:r>
                </m:e>
              </m:d>
            </m:e>
          </m:eqArr>
        </m:oMath>
      </m:oMathPara>
    </w:p>
    <w:bookmarkEnd w:id="105"/>
    <w:p w:rsidR="002F44B3" w:rsidRPr="00B123A1" w:rsidRDefault="002F44B3" w:rsidP="002F44B3">
      <w:pPr>
        <w:jc w:val="center"/>
      </w:pPr>
    </w:p>
    <w:p w:rsidR="002F44B3" w:rsidRPr="00B123A1" w:rsidRDefault="002F44B3" w:rsidP="002F44B3">
      <w:pPr>
        <w:pStyle w:val="2"/>
      </w:pPr>
      <w:bookmarkStart w:id="131" w:name="_Toc497781671"/>
      <w:bookmarkStart w:id="132" w:name="_Toc501121518"/>
      <w:r w:rsidRPr="00B123A1">
        <w:rPr>
          <w:rFonts w:hint="eastAsia"/>
        </w:rPr>
        <w:t>2.2</w:t>
      </w:r>
      <w:r w:rsidRPr="00B123A1">
        <w:t xml:space="preserve"> </w:t>
      </w:r>
      <w:r w:rsidRPr="00B123A1">
        <w:t>微环谐振器</w:t>
      </w:r>
      <w:r w:rsidRPr="00B123A1">
        <w:rPr>
          <w:rFonts w:hint="eastAsia"/>
        </w:rPr>
        <w:t>的传输特性</w:t>
      </w:r>
      <w:bookmarkEnd w:id="131"/>
      <w:bookmarkEnd w:id="132"/>
    </w:p>
    <w:p w:rsidR="002F44B3" w:rsidRPr="00B123A1" w:rsidRDefault="002F44B3" w:rsidP="002F44B3">
      <w:pPr>
        <w:pStyle w:val="3"/>
        <w:spacing w:after="0"/>
      </w:pPr>
      <w:bookmarkStart w:id="133" w:name="_Toc501121519"/>
      <w:r w:rsidRPr="00B123A1">
        <w:t>2.2.1</w:t>
      </w:r>
      <w:r w:rsidRPr="00B123A1">
        <w:rPr>
          <w:rFonts w:hint="eastAsia"/>
        </w:rPr>
        <w:t>微环基本结构</w:t>
      </w:r>
      <w:bookmarkEnd w:id="133"/>
    </w:p>
    <w:p w:rsidR="002F44B3" w:rsidRPr="00B123A1" w:rsidRDefault="002F44B3" w:rsidP="002F44B3">
      <w:pPr>
        <w:ind w:firstLineChars="200" w:firstLine="480"/>
      </w:pPr>
      <w:r w:rsidRPr="00B123A1">
        <w:rPr>
          <w:rFonts w:hint="eastAsia"/>
        </w:rPr>
        <w:t>目前应用最广泛的单环微环谐振腔结构有两种：全通型微环谐振腔（</w:t>
      </w:r>
      <w:r w:rsidRPr="00B123A1">
        <w:t>All-</w:t>
      </w:r>
      <w:r w:rsidRPr="00B123A1">
        <w:rPr>
          <w:rFonts w:hint="eastAsia"/>
        </w:rPr>
        <w:t>P</w:t>
      </w:r>
      <w:r w:rsidRPr="00B123A1">
        <w:t xml:space="preserve">ass </w:t>
      </w:r>
      <w:r w:rsidRPr="00B123A1">
        <w:rPr>
          <w:rFonts w:hint="eastAsia"/>
        </w:rPr>
        <w:t>R</w:t>
      </w:r>
      <w:r w:rsidRPr="00B123A1">
        <w:t xml:space="preserve">ing </w:t>
      </w:r>
      <w:r w:rsidRPr="00B123A1">
        <w:rPr>
          <w:rFonts w:hint="eastAsia"/>
        </w:rPr>
        <w:t>R</w:t>
      </w:r>
      <w:r w:rsidRPr="00B123A1">
        <w:t>esonator</w:t>
      </w:r>
      <w:r w:rsidRPr="00B123A1">
        <w:rPr>
          <w:rFonts w:hint="eastAsia"/>
        </w:rPr>
        <w:t>）和上下载型微环谐振腔（</w:t>
      </w:r>
      <w:r w:rsidRPr="00B123A1">
        <w:t>Add-</w:t>
      </w:r>
      <w:r w:rsidRPr="00B123A1">
        <w:rPr>
          <w:rFonts w:hint="eastAsia"/>
        </w:rPr>
        <w:t>D</w:t>
      </w:r>
      <w:r w:rsidRPr="00B123A1">
        <w:t xml:space="preserve">rop </w:t>
      </w:r>
      <w:r w:rsidRPr="00B123A1">
        <w:rPr>
          <w:rFonts w:hint="eastAsia"/>
        </w:rPr>
        <w:t>R</w:t>
      </w:r>
      <w:r w:rsidRPr="00B123A1">
        <w:t xml:space="preserve">ing </w:t>
      </w:r>
      <w:r w:rsidRPr="00B123A1">
        <w:rPr>
          <w:rFonts w:hint="eastAsia"/>
        </w:rPr>
        <w:t>R</w:t>
      </w:r>
      <w:r w:rsidRPr="00B123A1">
        <w:t>esonator</w:t>
      </w:r>
      <w:r w:rsidRPr="00B123A1">
        <w:rPr>
          <w:rFonts w:hint="eastAsia"/>
        </w:rPr>
        <w:t>），微环谐振腔主要由直波导和一个环形谐振腔构成，结构示意图如图</w:t>
      </w:r>
      <w:r w:rsidR="009473FB">
        <w:rPr>
          <w:rFonts w:hint="eastAsia"/>
        </w:rPr>
        <w:t>2</w:t>
      </w:r>
      <w:r w:rsidR="009473FB">
        <w:t>-4</w:t>
      </w:r>
      <w:r w:rsidRPr="00B123A1">
        <w:rPr>
          <w:rFonts w:hint="eastAsia"/>
        </w:rPr>
        <w:t>所示。此外，直波导与环形谐振腔之间距离亚微米级别，因此两波导之间存在瞬逝场，即构成相互耦合的耦合光场。</w:t>
      </w:r>
    </w:p>
    <w:p w:rsidR="002F44B3" w:rsidRPr="00B123A1" w:rsidRDefault="002F44B3" w:rsidP="002F44B3">
      <w:pPr>
        <w:ind w:firstLineChars="200" w:firstLine="480"/>
      </w:pPr>
      <w:r w:rsidRPr="00B123A1">
        <w:rPr>
          <w:rFonts w:hint="eastAsia"/>
        </w:rPr>
        <w:t>图</w:t>
      </w:r>
      <w:r w:rsidRPr="00B123A1">
        <w:rPr>
          <w:rFonts w:hint="eastAsia"/>
        </w:rPr>
        <w:t>2</w:t>
      </w:r>
      <w:r w:rsidR="00511FED">
        <w:t>-</w:t>
      </w:r>
      <w:r w:rsidRPr="00B123A1">
        <w:t>4</w:t>
      </w:r>
      <w:r w:rsidRPr="00B123A1">
        <w:t>（</w:t>
      </w:r>
      <w:r w:rsidRPr="00B123A1">
        <w:rPr>
          <w:rFonts w:hint="eastAsia"/>
        </w:rPr>
        <w:t>a</w:t>
      </w:r>
      <w:r w:rsidRPr="00B123A1">
        <w:rPr>
          <w:rFonts w:hint="eastAsia"/>
        </w:rPr>
        <w:t>）所示为全通型微环谐振腔，主要结构为一条直波导和一个环形谐振腔，以及两者之间存在的一个耦合区，</w:t>
      </w:r>
      <w:r w:rsidRPr="00B123A1">
        <w:t>其工作原理可以简述为</w:t>
      </w:r>
      <w:r w:rsidRPr="00B123A1">
        <w:rPr>
          <w:rFonts w:hint="eastAsia"/>
        </w:rPr>
        <w:t>：</w:t>
      </w:r>
      <w:r w:rsidRPr="00B123A1">
        <w:t xml:space="preserve"> </w:t>
      </w:r>
      <w:r w:rsidRPr="00B123A1">
        <w:rPr>
          <w:rFonts w:hint="eastAsia"/>
        </w:rPr>
        <w:t>当连续光从位于直波导上的输入端输入，在直波导中传输到耦合区，通过直波导与环形谐振腔之间的耦合，部分光信号耦合到环形谐振腔中继续传输，未耦合部分光信号继续在直波导中传输到输出端；耦合到环形谐振腔中的光信号循环一周后到达耦合区，此时一部分又光耦合到直波导中，从直波导输出端输出；剩下的继续在环形谐振腔中继续传输。图</w:t>
      </w:r>
      <w:r w:rsidRPr="00B123A1">
        <w:rPr>
          <w:rFonts w:hint="eastAsia"/>
        </w:rPr>
        <w:t>2</w:t>
      </w:r>
      <w:r w:rsidR="00511FED">
        <w:t>-</w:t>
      </w:r>
      <w:r w:rsidRPr="00B123A1">
        <w:t>4</w:t>
      </w:r>
      <w:r w:rsidRPr="00B123A1">
        <w:rPr>
          <w:rFonts w:hint="eastAsia"/>
        </w:rPr>
        <w:t>（</w:t>
      </w:r>
      <w:r w:rsidRPr="00B123A1">
        <w:rPr>
          <w:rFonts w:hint="eastAsia"/>
        </w:rPr>
        <w:t>b</w:t>
      </w:r>
      <w:r w:rsidRPr="00B123A1">
        <w:rPr>
          <w:rFonts w:hint="eastAsia"/>
        </w:rPr>
        <w:t>）所示为上下载型微环谐振腔，由两条直波导与夹在直波导之间的环形谐振腔构成，直波导与环形谐振腔之间存在两个耦合区。对于上下载型微环谐振腔，耦合到环形谐振腔中的光传输到第二个耦合区，会有一部分光从耦合区耦合到第二条直波导中，从该直波导的输出端输出。</w:t>
      </w:r>
    </w:p>
    <w:p w:rsidR="002F44B3" w:rsidRPr="00B123A1" w:rsidRDefault="002F44B3" w:rsidP="002F44B3">
      <w:pPr>
        <w:jc w:val="center"/>
      </w:pPr>
    </w:p>
    <w:p w:rsidR="002F44B3" w:rsidRPr="00B123A1" w:rsidRDefault="00590D68" w:rsidP="002F44B3">
      <w:pPr>
        <w:spacing w:line="240" w:lineRule="auto"/>
        <w:jc w:val="center"/>
      </w:pPr>
      <w:r w:rsidRPr="00B123A1">
        <w:rPr>
          <w:noProof/>
        </w:rPr>
        <w:object w:dxaOrig="9316" w:dyaOrig="4501">
          <v:shape id="_x0000_i1032" type="#_x0000_t75" alt="" style="width:414pt;height:200.25pt;mso-width-percent:0;mso-height-percent:0;mso-width-percent:0;mso-height-percent:0" o:ole="">
            <v:imagedata r:id="rId60" o:title=""/>
          </v:shape>
          <o:OLEObject Type="Embed" ProgID="Visio.Drawing.15" ShapeID="_x0000_i1032" DrawAspect="Content" ObjectID="_1574891282" r:id="rId61"/>
        </w:object>
      </w:r>
    </w:p>
    <w:p w:rsidR="002F44B3" w:rsidRPr="00B123A1" w:rsidRDefault="002F44B3" w:rsidP="00511FED">
      <w:pPr>
        <w:pStyle w:val="a7"/>
      </w:pPr>
      <w:r w:rsidRPr="00B123A1">
        <w:t>图</w:t>
      </w:r>
      <w:r w:rsidRPr="00B123A1">
        <w:rPr>
          <w:rFonts w:hint="eastAsia"/>
        </w:rPr>
        <w:t>2</w:t>
      </w:r>
      <w:r w:rsidR="00511FED">
        <w:t>-</w:t>
      </w:r>
      <w:r w:rsidRPr="00B123A1">
        <w:t>4</w:t>
      </w:r>
      <w:r w:rsidRPr="00B123A1">
        <w:rPr>
          <w:rFonts w:hint="eastAsia"/>
        </w:rPr>
        <w:t xml:space="preserve"> </w:t>
      </w:r>
      <w:r w:rsidRPr="00B123A1">
        <w:t>全通型</w:t>
      </w:r>
      <w:r w:rsidRPr="00B123A1">
        <w:rPr>
          <w:rFonts w:hint="eastAsia"/>
        </w:rPr>
        <w:t>（</w:t>
      </w:r>
      <w:r w:rsidRPr="00B123A1">
        <w:rPr>
          <w:rFonts w:hint="eastAsia"/>
        </w:rPr>
        <w:t>a</w:t>
      </w:r>
      <w:r w:rsidRPr="00B123A1">
        <w:rPr>
          <w:rFonts w:hint="eastAsia"/>
        </w:rPr>
        <w:t>）</w:t>
      </w:r>
      <w:r w:rsidRPr="00B123A1">
        <w:t>和上传下载型</w:t>
      </w:r>
      <w:r w:rsidRPr="00B123A1">
        <w:rPr>
          <w:rFonts w:hint="eastAsia"/>
        </w:rPr>
        <w:t>(</w:t>
      </w:r>
      <w:r w:rsidRPr="00B123A1">
        <w:t>b</w:t>
      </w:r>
      <w:r w:rsidRPr="00B123A1">
        <w:rPr>
          <w:rFonts w:hint="eastAsia"/>
        </w:rPr>
        <w:t>)</w:t>
      </w:r>
      <w:r w:rsidRPr="00B123A1">
        <w:t>微环谐振腔的结构</w:t>
      </w:r>
    </w:p>
    <w:p w:rsidR="002F44B3" w:rsidRPr="00B123A1" w:rsidRDefault="002F44B3" w:rsidP="002F44B3">
      <w:pPr>
        <w:ind w:firstLine="420"/>
      </w:pPr>
      <w:r w:rsidRPr="00B123A1">
        <w:rPr>
          <w:rFonts w:hint="eastAsia"/>
        </w:rPr>
        <w:t>但是在集成器件中，微环谐振腔的半径</w:t>
      </w:r>
      <w:r w:rsidRPr="00B123A1">
        <w:rPr>
          <w:rFonts w:hint="eastAsia"/>
        </w:rPr>
        <w:t>um</w:t>
      </w:r>
      <w:r w:rsidRPr="00B123A1">
        <w:rPr>
          <w:rFonts w:hint="eastAsia"/>
        </w:rPr>
        <w:t>量级，使得微环与直波导之间不可能有较大的耦合长度。因此可以采用跑道型微环谐振腔。如图</w:t>
      </w:r>
      <w:r w:rsidRPr="00B123A1">
        <w:rPr>
          <w:rFonts w:hint="eastAsia"/>
        </w:rPr>
        <w:t>2</w:t>
      </w:r>
      <w:r w:rsidR="009473FB">
        <w:t>-</w:t>
      </w:r>
      <w:r w:rsidRPr="00B123A1">
        <w:t>5</w:t>
      </w:r>
      <w:r w:rsidRPr="00B123A1">
        <w:rPr>
          <w:rFonts w:hint="eastAsia"/>
        </w:rPr>
        <w:t>，</w:t>
      </w:r>
      <w:bookmarkStart w:id="134" w:name="OLE_LINK55"/>
      <w:bookmarkStart w:id="135" w:name="OLE_LINK54"/>
      <w:r w:rsidRPr="00B123A1">
        <w:t xml:space="preserve"> </w:t>
      </w:r>
      <w:r w:rsidRPr="00B123A1">
        <w:rPr>
          <w:rFonts w:hint="eastAsia"/>
        </w:rPr>
        <w:t>跑道型微环由两段直波导以及两个半圆的弯曲波导组成，直波导部分用于微环和外界的耦合，因而大大增加了耦合长度，因此耦合效率可以大增加，减小了对直波导与微环间</w:t>
      </w:r>
      <w:r w:rsidR="009473FB">
        <w:rPr>
          <w:rFonts w:hint="eastAsia"/>
        </w:rPr>
        <w:t>g</w:t>
      </w:r>
      <w:r w:rsidRPr="00B123A1">
        <w:rPr>
          <w:rFonts w:hint="eastAsia"/>
        </w:rPr>
        <w:t>距的限制，便于微环谐振腔的加工与制作。</w:t>
      </w:r>
      <w:bookmarkEnd w:id="134"/>
    </w:p>
    <w:p w:rsidR="002F44B3" w:rsidRPr="009473FB" w:rsidRDefault="002F44B3" w:rsidP="002F44B3">
      <w:pPr>
        <w:ind w:firstLine="420"/>
      </w:pPr>
    </w:p>
    <w:bookmarkEnd w:id="135"/>
    <w:p w:rsidR="002F44B3" w:rsidRPr="00B123A1" w:rsidRDefault="002F44B3" w:rsidP="002F44B3">
      <w:pPr>
        <w:spacing w:line="240" w:lineRule="atLeast"/>
        <w:jc w:val="center"/>
      </w:pPr>
      <w:r w:rsidRPr="00B123A1">
        <w:rPr>
          <w:rFonts w:hint="eastAsia"/>
          <w:noProof/>
        </w:rPr>
        <w:drawing>
          <wp:inline distT="0" distB="0" distL="0" distR="0" wp14:anchorId="59A48FBD" wp14:editId="192B2B91">
            <wp:extent cx="3600450" cy="1295400"/>
            <wp:effectExtent l="0" t="0" r="0" b="0"/>
            <wp:docPr id="298" name="图片 298" descr="绘图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descr="绘图1"/>
                    <pic:cNvPicPr>
                      <a:picLocks noChangeAspect="1" noChangeArrowheads="1"/>
                    </pic:cNvPicPr>
                  </pic:nvPicPr>
                  <pic:blipFill>
                    <a:blip r:embed="rId62" cstate="print">
                      <a:duotone>
                        <a:schemeClr val="accent1">
                          <a:shade val="45000"/>
                          <a:satMod val="135000"/>
                        </a:schemeClr>
                        <a:prstClr val="white"/>
                      </a:duotone>
                      <a:extLst>
                        <a:ext uri="{BEBA8EAE-BF5A-486C-A8C5-ECC9F3942E4B}">
                          <a14:imgProps xmlns:a14="http://schemas.microsoft.com/office/drawing/2010/main">
                            <a14:imgLayer r:embed="rId63">
                              <a14:imgEffect>
                                <a14:saturation sat="400000"/>
                              </a14:imgEffect>
                            </a14:imgLayer>
                          </a14:imgProps>
                        </a:ext>
                        <a:ext uri="{28A0092B-C50C-407E-A947-70E740481C1C}">
                          <a14:useLocalDpi xmlns:a14="http://schemas.microsoft.com/office/drawing/2010/main" val="0"/>
                        </a:ext>
                      </a:extLst>
                    </a:blip>
                    <a:srcRect/>
                    <a:stretch>
                      <a:fillRect/>
                    </a:stretch>
                  </pic:blipFill>
                  <pic:spPr bwMode="auto">
                    <a:xfrm>
                      <a:off x="0" y="0"/>
                      <a:ext cx="3600450" cy="1295400"/>
                    </a:xfrm>
                    <a:prstGeom prst="rect">
                      <a:avLst/>
                    </a:prstGeom>
                    <a:noFill/>
                    <a:ln>
                      <a:noFill/>
                    </a:ln>
                  </pic:spPr>
                </pic:pic>
              </a:graphicData>
            </a:graphic>
          </wp:inline>
        </w:drawing>
      </w:r>
    </w:p>
    <w:p w:rsidR="002F44B3" w:rsidRPr="00B123A1" w:rsidRDefault="002F44B3" w:rsidP="00511FED">
      <w:pPr>
        <w:pStyle w:val="a7"/>
      </w:pPr>
      <w:r w:rsidRPr="00B123A1">
        <w:rPr>
          <w:rFonts w:ascii="宋体" w:hAnsi="宋体" w:cs="宋体" w:hint="eastAsia"/>
          <w:szCs w:val="21"/>
        </w:rPr>
        <w:t>图</w:t>
      </w:r>
      <w:r w:rsidRPr="00B123A1">
        <w:rPr>
          <w:rFonts w:ascii="宋体" w:hAnsi="宋体" w:cs="宋体" w:hint="eastAsia"/>
          <w:szCs w:val="21"/>
        </w:rPr>
        <w:t>2</w:t>
      </w:r>
      <w:r w:rsidR="00511FED">
        <w:rPr>
          <w:rFonts w:ascii="宋体" w:hAnsi="宋体" w:cs="宋体"/>
          <w:szCs w:val="21"/>
        </w:rPr>
        <w:t>-</w:t>
      </w:r>
      <w:r w:rsidRPr="00B123A1">
        <w:rPr>
          <w:rFonts w:ascii="宋体" w:hAnsi="宋体" w:cs="宋体" w:hint="eastAsia"/>
          <w:szCs w:val="21"/>
        </w:rPr>
        <w:t>5</w:t>
      </w:r>
      <w:r w:rsidRPr="00B123A1">
        <w:rPr>
          <w:rFonts w:hint="eastAsia"/>
        </w:rPr>
        <w:t xml:space="preserve"> </w:t>
      </w:r>
      <w:r w:rsidRPr="00B123A1">
        <w:rPr>
          <w:rFonts w:hint="eastAsia"/>
        </w:rPr>
        <w:t>跑道型微环谐振腔的结构</w:t>
      </w:r>
    </w:p>
    <w:p w:rsidR="002F44B3" w:rsidRPr="00B123A1" w:rsidRDefault="002F44B3" w:rsidP="002F44B3">
      <w:pPr>
        <w:pStyle w:val="3"/>
      </w:pPr>
      <w:bookmarkStart w:id="136" w:name="_Toc501121520"/>
      <w:r w:rsidRPr="00B123A1">
        <w:rPr>
          <w:rFonts w:hint="eastAsia"/>
        </w:rPr>
        <w:t xml:space="preserve">2.2.2 </w:t>
      </w:r>
      <w:r w:rsidRPr="00B123A1">
        <w:rPr>
          <w:rFonts w:hint="eastAsia"/>
        </w:rPr>
        <w:t>传输特性分析</w:t>
      </w:r>
      <w:bookmarkEnd w:id="136"/>
    </w:p>
    <w:p w:rsidR="002F44B3" w:rsidRPr="00B123A1" w:rsidRDefault="002F44B3" w:rsidP="002F44B3">
      <w:pPr>
        <w:ind w:firstLineChars="200" w:firstLine="480"/>
      </w:pPr>
      <w:r w:rsidRPr="00B123A1">
        <w:rPr>
          <w:rFonts w:hint="eastAsia"/>
        </w:rPr>
        <w:t>在图</w:t>
      </w:r>
      <w:r w:rsidRPr="00B123A1">
        <w:rPr>
          <w:rFonts w:hint="eastAsia"/>
        </w:rPr>
        <w:t>2</w:t>
      </w:r>
      <w:r w:rsidR="00511FED">
        <w:t>-</w:t>
      </w:r>
      <w:r w:rsidRPr="00B123A1">
        <w:t>4</w:t>
      </w:r>
      <w:r w:rsidRPr="00B123A1">
        <w:rPr>
          <w:rFonts w:hint="eastAsia"/>
        </w:rPr>
        <w:t>(a)</w:t>
      </w:r>
      <w:r w:rsidRPr="00B123A1">
        <w:rPr>
          <w:rFonts w:hint="eastAsia"/>
        </w:rPr>
        <w:t>所示的全通型微环谐振腔中，</w:t>
      </w:r>
      <m:oMath>
        <m:r>
          <m:rPr>
            <m:sty m:val="p"/>
          </m:rPr>
          <w:rPr>
            <w:rFonts w:ascii="Cambria Math" w:hAnsi="Cambria Math"/>
          </w:rPr>
          <m:t xml:space="preserve"> </m:t>
        </m:r>
        <m:sSub>
          <m:sSubPr>
            <m:ctrlPr>
              <w:rPr>
                <w:rFonts w:ascii="Cambria Math" w:hAnsi="Cambria Math"/>
              </w:rPr>
            </m:ctrlPr>
          </m:sSubPr>
          <m:e>
            <m:r>
              <w:rPr>
                <w:rFonts w:ascii="Cambria Math" w:hAnsi="Cambria Math"/>
              </w:rPr>
              <m:t>E</m:t>
            </m:r>
          </m:e>
          <m:sub>
            <m:r>
              <w:rPr>
                <w:rFonts w:ascii="Cambria Math" w:hAnsi="Cambria Math"/>
              </w:rPr>
              <m:t>3</m:t>
            </m:r>
          </m:sub>
        </m:sSub>
      </m:oMath>
      <w:r w:rsidRPr="00B123A1">
        <w:rPr>
          <w:rFonts w:hint="eastAsia"/>
        </w:rPr>
        <w:t xml:space="preserve"> </w:t>
      </w:r>
      <w:r w:rsidRPr="00B123A1">
        <w:rPr>
          <w:rFonts w:hint="eastAsia"/>
        </w:rPr>
        <w:t>和</w:t>
      </w:r>
      <m:oMath>
        <m:sSub>
          <m:sSubPr>
            <m:ctrlPr>
              <w:rPr>
                <w:rFonts w:ascii="Cambria Math" w:hAnsi="Cambria Math"/>
              </w:rPr>
            </m:ctrlPr>
          </m:sSubPr>
          <m:e>
            <m:r>
              <w:rPr>
                <w:rFonts w:ascii="Cambria Math" w:hAnsi="Cambria Math"/>
              </w:rPr>
              <m:t>E</m:t>
            </m:r>
          </m:e>
          <m:sub>
            <m:r>
              <w:rPr>
                <w:rFonts w:ascii="Cambria Math" w:hAnsi="Cambria Math"/>
              </w:rPr>
              <m:t>4</m:t>
            </m:r>
          </m:sub>
        </m:sSub>
      </m:oMath>
      <w:r w:rsidR="00F33643">
        <w:rPr>
          <w:rFonts w:hint="eastAsia"/>
        </w:rPr>
        <w:t>满</w:t>
      </w:r>
      <w:r w:rsidRPr="00B123A1">
        <w:rPr>
          <w:rFonts w:hint="eastAsia"/>
        </w:rPr>
        <w:t>足</w:t>
      </w:r>
      <w:r w:rsidR="00F33643">
        <w:rPr>
          <w:rFonts w:cs="Times New Roman"/>
          <w:position w:val="-12"/>
        </w:rPr>
        <w:object w:dxaOrig="1635" w:dyaOrig="360">
          <v:shape id="_x0000_i1033" type="#_x0000_t75" style="width:81.75pt;height:18pt" o:ole="">
            <v:imagedata r:id="rId64" o:title=""/>
          </v:shape>
          <o:OLEObject Type="Embed" ProgID="Equation.DSMT4" ShapeID="_x0000_i1033" DrawAspect="Content" ObjectID="_1574891283" r:id="rId65"/>
        </w:object>
      </w:r>
      <w:r w:rsidRPr="00B123A1">
        <w:rPr>
          <w:rFonts w:hint="eastAsia"/>
        </w:rPr>
        <w:t>。</w:t>
      </w:r>
      <w:r w:rsidRPr="00B123A1">
        <w:rPr>
          <w:noProof/>
          <w:position w:val="-6"/>
        </w:rPr>
        <w:drawing>
          <wp:inline distT="0" distB="0" distL="0" distR="0" wp14:anchorId="0E1F49C0" wp14:editId="615CF89B">
            <wp:extent cx="127000" cy="12700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27000" cy="127000"/>
                    </a:xfrm>
                    <a:prstGeom prst="rect">
                      <a:avLst/>
                    </a:prstGeom>
                    <a:noFill/>
                    <a:ln>
                      <a:noFill/>
                    </a:ln>
                  </pic:spPr>
                </pic:pic>
              </a:graphicData>
            </a:graphic>
          </wp:inline>
        </w:drawing>
      </w:r>
      <w:r w:rsidRPr="00B123A1">
        <w:rPr>
          <w:rFonts w:hint="eastAsia"/>
        </w:rPr>
        <w:t>为</w:t>
      </w:r>
      <w:r w:rsidR="00A13033">
        <w:rPr>
          <w:rFonts w:hint="eastAsia"/>
        </w:rPr>
        <w:t>微环</w:t>
      </w:r>
      <w:r w:rsidR="00045AAD">
        <w:rPr>
          <w:rFonts w:hint="eastAsia"/>
        </w:rPr>
        <w:t>谐振腔</w:t>
      </w:r>
      <w:r w:rsidR="00A13033">
        <w:rPr>
          <w:rFonts w:hint="eastAsia"/>
        </w:rPr>
        <w:t>环程</w:t>
      </w:r>
      <w:r w:rsidRPr="00B123A1">
        <w:rPr>
          <w:rFonts w:hint="eastAsia"/>
        </w:rPr>
        <w:t>传输系数，表征了微环谐振腔的传输损耗以及微环和直波导耦合区域发生的耦合损耗，满足</w:t>
      </w:r>
      <w:r w:rsidR="00F33643">
        <w:rPr>
          <w:rFonts w:cs="Times New Roman"/>
          <w:position w:val="-10"/>
        </w:rPr>
        <w:object w:dxaOrig="1485" w:dyaOrig="360">
          <v:shape id="_x0000_i1034" type="#_x0000_t75" style="width:74.25pt;height:18pt" o:ole="">
            <v:imagedata r:id="rId67" o:title=""/>
          </v:shape>
          <o:OLEObject Type="Embed" ProgID="Equation.DSMT4" ShapeID="_x0000_i1034" DrawAspect="Content" ObjectID="_1574891284" r:id="rId68"/>
        </w:object>
      </w:r>
      <w:r w:rsidRPr="00B123A1">
        <w:rPr>
          <w:rFonts w:hint="eastAsia"/>
        </w:rPr>
        <w:t>，其中</w:t>
      </w:r>
      <w:r w:rsidRPr="00B123A1">
        <w:rPr>
          <w:noProof/>
          <w:position w:val="-4"/>
        </w:rPr>
        <w:drawing>
          <wp:inline distT="0" distB="0" distL="0" distR="0" wp14:anchorId="2E0E0387" wp14:editId="6AAA1973">
            <wp:extent cx="127000" cy="1270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27000" cy="127000"/>
                    </a:xfrm>
                    <a:prstGeom prst="rect">
                      <a:avLst/>
                    </a:prstGeom>
                    <a:noFill/>
                    <a:ln>
                      <a:noFill/>
                    </a:ln>
                  </pic:spPr>
                </pic:pic>
              </a:graphicData>
            </a:graphic>
          </wp:inline>
        </w:drawing>
      </w:r>
      <w:r w:rsidRPr="00B123A1">
        <w:rPr>
          <w:rFonts w:hint="eastAsia"/>
        </w:rPr>
        <w:t>为微环的周长，</w:t>
      </w:r>
      <w:r w:rsidRPr="00B123A1">
        <w:rPr>
          <w:noProof/>
          <w:position w:val="-6"/>
        </w:rPr>
        <w:drawing>
          <wp:inline distT="0" distB="0" distL="0" distR="0" wp14:anchorId="1A9F2E97" wp14:editId="67CB1A37">
            <wp:extent cx="127000" cy="12700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27000" cy="127000"/>
                    </a:xfrm>
                    <a:prstGeom prst="rect">
                      <a:avLst/>
                    </a:prstGeom>
                    <a:noFill/>
                    <a:ln>
                      <a:noFill/>
                    </a:ln>
                  </pic:spPr>
                </pic:pic>
              </a:graphicData>
            </a:graphic>
          </wp:inline>
        </w:drawing>
      </w:r>
      <w:r w:rsidRPr="00B123A1">
        <w:rPr>
          <w:rFonts w:hint="eastAsia"/>
        </w:rPr>
        <w:t>为微环线性损耗系数。</w:t>
      </w:r>
      <w:r w:rsidRPr="00B123A1">
        <w:rPr>
          <w:noProof/>
          <w:position w:val="-10"/>
        </w:rPr>
        <w:drawing>
          <wp:inline distT="0" distB="0" distL="0" distR="0" wp14:anchorId="75B99521" wp14:editId="6B9B1B6E">
            <wp:extent cx="461645" cy="189865"/>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61645" cy="189865"/>
                    </a:xfrm>
                    <a:prstGeom prst="rect">
                      <a:avLst/>
                    </a:prstGeom>
                    <a:noFill/>
                    <a:ln>
                      <a:noFill/>
                    </a:ln>
                  </pic:spPr>
                </pic:pic>
              </a:graphicData>
            </a:graphic>
          </wp:inline>
        </w:drawing>
      </w:r>
      <w:r w:rsidRPr="00B123A1">
        <w:rPr>
          <w:rFonts w:hint="eastAsia"/>
        </w:rPr>
        <w:t>为光波在微环内传播一周的相移，</w:t>
      </w:r>
      <w:r w:rsidRPr="00B123A1">
        <w:rPr>
          <w:noProof/>
          <w:position w:val="-10"/>
        </w:rPr>
        <w:drawing>
          <wp:inline distT="0" distB="0" distL="0" distR="0" wp14:anchorId="38784253" wp14:editId="78952B43">
            <wp:extent cx="127000" cy="189865"/>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27000" cy="189865"/>
                    </a:xfrm>
                    <a:prstGeom prst="rect">
                      <a:avLst/>
                    </a:prstGeom>
                    <a:noFill/>
                    <a:ln>
                      <a:noFill/>
                    </a:ln>
                  </pic:spPr>
                </pic:pic>
              </a:graphicData>
            </a:graphic>
          </wp:inline>
        </w:drawing>
      </w:r>
      <w:r w:rsidRPr="00B123A1">
        <w:rPr>
          <w:rFonts w:hint="eastAsia"/>
        </w:rPr>
        <w:t>为传播常数。</w:t>
      </w:r>
    </w:p>
    <w:p w:rsidR="002F44B3" w:rsidRPr="00B123A1" w:rsidRDefault="002F44B3" w:rsidP="002F44B3">
      <w:pPr>
        <w:ind w:firstLineChars="200" w:firstLine="480"/>
        <w:rPr>
          <w:rFonts w:cs="Times New Roman"/>
        </w:rPr>
      </w:pPr>
      <w:r w:rsidRPr="00B123A1">
        <w:rPr>
          <w:rFonts w:hint="eastAsia"/>
        </w:rPr>
        <w:t>根据传输矩阵理论，</w:t>
      </w:r>
      <w:r w:rsidR="001D38A4">
        <w:rPr>
          <w:rFonts w:hint="eastAsia"/>
        </w:rPr>
        <w:t>微环谐振腔</w:t>
      </w:r>
      <w:r w:rsidRPr="00B123A1">
        <w:rPr>
          <w:rFonts w:hint="eastAsia"/>
        </w:rPr>
        <w:t>输入光电场强度</w:t>
      </w:r>
      <w:r w:rsidRPr="00B123A1">
        <w:rPr>
          <w:rFonts w:hint="eastAsia"/>
        </w:rPr>
        <w:t xml:space="preserve"> </w:t>
      </w:r>
      <w:r w:rsidRPr="00B123A1">
        <w:rPr>
          <w:rFonts w:cs="Times New Roman"/>
          <w:i/>
          <w:iCs/>
        </w:rPr>
        <w:t>E</w:t>
      </w:r>
      <w:r w:rsidRPr="00B123A1">
        <w:rPr>
          <w:rFonts w:cs="Times New Roman"/>
          <w:sz w:val="16"/>
          <w:szCs w:val="16"/>
        </w:rPr>
        <w:t>1</w:t>
      </w:r>
      <w:r w:rsidRPr="00B123A1">
        <w:rPr>
          <w:rFonts w:cs="Times New Roman" w:hint="eastAsia"/>
        </w:rPr>
        <w:t>，输出光电场强度</w:t>
      </w:r>
      <w:r w:rsidRPr="00B123A1">
        <w:rPr>
          <w:rFonts w:cs="Times New Roman" w:hint="eastAsia"/>
        </w:rPr>
        <w:t xml:space="preserve"> </w:t>
      </w:r>
      <w:r w:rsidRPr="00B123A1">
        <w:rPr>
          <w:rFonts w:cs="Times New Roman"/>
          <w:i/>
          <w:iCs/>
        </w:rPr>
        <w:t>E</w:t>
      </w:r>
      <w:r w:rsidRPr="00B123A1">
        <w:rPr>
          <w:rFonts w:cs="Times New Roman"/>
          <w:sz w:val="16"/>
          <w:szCs w:val="16"/>
        </w:rPr>
        <w:t>2</w:t>
      </w:r>
      <w:r w:rsidRPr="00B123A1">
        <w:rPr>
          <w:rFonts w:cs="Times New Roman" w:hint="eastAsia"/>
        </w:rPr>
        <w:t>，以及耦合入环中的光电场强度</w:t>
      </w:r>
      <w:r w:rsidRPr="00B123A1">
        <w:rPr>
          <w:rFonts w:cs="Times New Roman" w:hint="eastAsia"/>
        </w:rPr>
        <w:t xml:space="preserve"> </w:t>
      </w:r>
      <w:r w:rsidRPr="00B123A1">
        <w:rPr>
          <w:rFonts w:cs="Times New Roman"/>
          <w:i/>
          <w:iCs/>
        </w:rPr>
        <w:t>E</w:t>
      </w:r>
      <w:r w:rsidRPr="00B123A1">
        <w:rPr>
          <w:rFonts w:cs="Times New Roman"/>
          <w:sz w:val="16"/>
          <w:szCs w:val="16"/>
        </w:rPr>
        <w:t xml:space="preserve">3 </w:t>
      </w:r>
      <w:r w:rsidRPr="00B123A1">
        <w:rPr>
          <w:rFonts w:cs="Times New Roman" w:hint="eastAsia"/>
        </w:rPr>
        <w:t>和</w:t>
      </w:r>
      <w:r w:rsidRPr="00B123A1">
        <w:rPr>
          <w:rFonts w:cs="Times New Roman"/>
          <w:i/>
          <w:iCs/>
        </w:rPr>
        <w:t>E</w:t>
      </w:r>
      <w:r w:rsidRPr="00B123A1">
        <w:rPr>
          <w:rFonts w:cs="Times New Roman"/>
          <w:sz w:val="16"/>
          <w:szCs w:val="16"/>
        </w:rPr>
        <w:t xml:space="preserve">4 </w:t>
      </w:r>
      <w:r w:rsidRPr="00B123A1">
        <w:rPr>
          <w:rFonts w:cs="Times New Roman" w:hint="eastAsia"/>
        </w:rPr>
        <w:t>之间满足如下等式关系：</w:t>
      </w:r>
    </w:p>
    <w:p w:rsidR="002F44B3" w:rsidRPr="00B123A1" w:rsidRDefault="002F44B3" w:rsidP="002F44B3">
      <w:pPr>
        <w:spacing w:line="240" w:lineRule="atLeast"/>
        <w:ind w:firstLineChars="200" w:firstLine="480"/>
      </w:pPr>
    </w:p>
    <w:p w:rsidR="002F44B3" w:rsidRPr="00B123A1" w:rsidRDefault="000720CB" w:rsidP="002F44B3">
      <w:pPr>
        <w:spacing w:line="360" w:lineRule="auto"/>
        <w:ind w:firstLineChars="200" w:firstLine="480"/>
      </w:pPr>
      <m:oMathPara>
        <m:oMath>
          <m:eqArr>
            <m:eqArrPr>
              <m:maxDist m:val="1"/>
              <m:ctrlPr>
                <w:rPr>
                  <w:rFonts w:ascii="Cambria Math" w:hAnsi="Cambria Math"/>
                  <w:i/>
                </w:rPr>
              </m:ctrlPr>
            </m:eqArrPr>
            <m:e>
              <m:d>
                <m:dPr>
                  <m:begChr m:val="["/>
                  <m:endChr m:val="]"/>
                  <m:ctrlPr>
                    <w:rPr>
                      <w:rFonts w:ascii="Cambria Math" w:hAnsi="Cambria Math"/>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4</m:t>
                            </m:r>
                          </m:sub>
                        </m:sSub>
                      </m:e>
                    </m:mr>
                    <m:mr>
                      <m:e>
                        <m:sSub>
                          <m:sSubPr>
                            <m:ctrlPr>
                              <w:rPr>
                                <w:rFonts w:ascii="Cambria Math" w:hAnsi="Cambria Math"/>
                                <w:i/>
                              </w:rPr>
                            </m:ctrlPr>
                          </m:sSubPr>
                          <m:e>
                            <m:r>
                              <w:rPr>
                                <w:rFonts w:ascii="Cambria Math" w:hAnsi="Cambria Math"/>
                              </w:rPr>
                              <m:t>E</m:t>
                            </m:r>
                          </m:e>
                          <m:sub>
                            <m:r>
                              <w:rPr>
                                <w:rFonts w:ascii="Cambria Math" w:hAnsi="Cambria Math"/>
                              </w:rPr>
                              <m:t>2</m:t>
                            </m:r>
                          </m:sub>
                        </m:sSub>
                      </m:e>
                    </m:mr>
                  </m:m>
                </m:e>
              </m:d>
              <m:r>
                <w:rPr>
                  <w:rFonts w:ascii="Cambria Math" w:hAnsi="Cambria Math" w:hint="eastAsia"/>
                </w:rPr>
                <m:t>=</m:t>
              </m:r>
              <m:r>
                <m:rPr>
                  <m:sty m:val="bi"/>
                </m:rPr>
                <w:rPr>
                  <w:rFonts w:ascii="Cambria Math" w:hAnsi="Cambria Math"/>
                </w:rPr>
                <m:t>S</m:t>
              </m:r>
              <m:d>
                <m:dPr>
                  <m:begChr m:val="["/>
                  <m:endChr m:val="]"/>
                  <m:ctrlPr>
                    <w:rPr>
                      <w:rFonts w:ascii="Cambria Math" w:hAnsi="Cambria Math"/>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3</m:t>
                            </m:r>
                          </m:sub>
                        </m:sSub>
                      </m:e>
                    </m:mr>
                    <m:mr>
                      <m:e>
                        <m:sSub>
                          <m:sSubPr>
                            <m:ctrlPr>
                              <w:rPr>
                                <w:rFonts w:ascii="Cambria Math" w:hAnsi="Cambria Math"/>
                                <w:i/>
                              </w:rPr>
                            </m:ctrlPr>
                          </m:sSubPr>
                          <m:e>
                            <m:r>
                              <w:rPr>
                                <w:rFonts w:ascii="Cambria Math" w:hAnsi="Cambria Math"/>
                              </w:rPr>
                              <m:t>E</m:t>
                            </m:r>
                          </m:e>
                          <m:sub>
                            <m:r>
                              <w:rPr>
                                <w:rFonts w:ascii="Cambria Math" w:hAnsi="Cambria Math"/>
                              </w:rPr>
                              <m:t>1</m:t>
                            </m:r>
                          </m:sub>
                        </m:sSub>
                      </m:e>
                    </m:mr>
                  </m:m>
                </m:e>
              </m:d>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hint="eastAsia"/>
                          </w:rPr>
                          <m:t>r</m:t>
                        </m:r>
                      </m:e>
                      <m:e>
                        <m:r>
                          <w:rPr>
                            <w:rFonts w:ascii="Cambria Math" w:hAnsi="Cambria Math"/>
                          </w:rPr>
                          <m:t>jκ</m:t>
                        </m:r>
                      </m:e>
                    </m:mr>
                    <m:mr>
                      <m:e>
                        <m:r>
                          <w:rPr>
                            <w:rFonts w:ascii="Cambria Math" w:hAnsi="Cambria Math"/>
                          </w:rPr>
                          <m:t>jκ</m:t>
                        </m:r>
                      </m:e>
                      <m:e>
                        <m:r>
                          <w:rPr>
                            <w:rFonts w:ascii="Cambria Math" w:hAnsi="Cambria Math"/>
                          </w:rPr>
                          <m:t>r</m:t>
                        </m:r>
                      </m:e>
                    </m:mr>
                  </m:m>
                </m:e>
              </m:d>
              <m:d>
                <m:dPr>
                  <m:begChr m:val="["/>
                  <m:endChr m:val="]"/>
                  <m:ctrlPr>
                    <w:rPr>
                      <w:rFonts w:ascii="Cambria Math" w:hAnsi="Cambria Math"/>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3</m:t>
                            </m:r>
                          </m:sub>
                        </m:sSub>
                      </m:e>
                    </m:mr>
                    <m:mr>
                      <m:e>
                        <m:sSub>
                          <m:sSubPr>
                            <m:ctrlPr>
                              <w:rPr>
                                <w:rFonts w:ascii="Cambria Math" w:hAnsi="Cambria Math"/>
                                <w:i/>
                              </w:rPr>
                            </m:ctrlPr>
                          </m:sSubPr>
                          <m:e>
                            <m:r>
                              <w:rPr>
                                <w:rFonts w:ascii="Cambria Math" w:hAnsi="Cambria Math"/>
                              </w:rPr>
                              <m:t>E</m:t>
                            </m:r>
                          </m:e>
                          <m:sub>
                            <m:r>
                              <w:rPr>
                                <w:rFonts w:ascii="Cambria Math" w:hAnsi="Cambria Math"/>
                              </w:rPr>
                              <m:t>1</m:t>
                            </m:r>
                          </m:sub>
                        </m:sSub>
                      </m:e>
                    </m:mr>
                  </m:m>
                </m:e>
              </m:d>
              <m:r>
                <w:rPr>
                  <w:rFonts w:ascii="Cambria Math" w:hAnsi="Cambria Math"/>
                </w:rPr>
                <m:t>#</m:t>
              </m:r>
              <m:d>
                <m:dPr>
                  <m:ctrlPr>
                    <w:rPr>
                      <w:rFonts w:ascii="Cambria Math" w:hAnsi="Cambria Math"/>
                      <w:i/>
                    </w:rPr>
                  </m:ctrlPr>
                </m:dPr>
                <m:e>
                  <m:r>
                    <w:rPr>
                      <w:rFonts w:ascii="Cambria Math" w:hAnsi="Cambria Math"/>
                    </w:rPr>
                    <m:t>2.20</m:t>
                  </m:r>
                </m:e>
              </m:d>
            </m:e>
          </m:eqArr>
        </m:oMath>
      </m:oMathPara>
    </w:p>
    <w:p w:rsidR="002F44B3" w:rsidRPr="00B123A1" w:rsidRDefault="002F44B3" w:rsidP="002F44B3">
      <w:pPr>
        <w:spacing w:line="240" w:lineRule="atLeast"/>
        <w:ind w:firstLineChars="200" w:firstLine="480"/>
        <w:jc w:val="center"/>
      </w:pPr>
    </w:p>
    <w:p w:rsidR="002F44B3" w:rsidRPr="00B123A1" w:rsidRDefault="002F44B3" w:rsidP="002F44B3">
      <w:r w:rsidRPr="00B123A1">
        <w:rPr>
          <w:rFonts w:hint="eastAsia"/>
        </w:rPr>
        <w:t>微环谐振腔耦合区域两侧的电场强度满足以下关系</w:t>
      </w:r>
      <w:r w:rsidRPr="00B123A1">
        <w:rPr>
          <w:rFonts w:hint="eastAsia"/>
          <w:vertAlign w:val="superscript"/>
        </w:rPr>
        <w:t>[22]</w:t>
      </w:r>
    </w:p>
    <w:p w:rsidR="002F44B3" w:rsidRPr="00B123A1" w:rsidRDefault="002F44B3" w:rsidP="002F44B3">
      <w:pPr>
        <w:tabs>
          <w:tab w:val="right" w:pos="8280"/>
        </w:tabs>
        <w:wordWrap w:val="0"/>
        <w:spacing w:line="360" w:lineRule="auto"/>
        <w:ind w:firstLineChars="200" w:firstLine="480"/>
        <w:jc w:val="right"/>
        <w:rPr>
          <w:rFonts w:ascii="Cambria Math" w:hAnsi="Cambria Math" w:hint="eastAsia"/>
        </w:rPr>
      </w:pPr>
      <w:r w:rsidRPr="00B123A1">
        <w:rPr>
          <w:rFonts w:ascii="Cambria Math" w:hAnsi="Cambria Math"/>
        </w:rPr>
        <w:t xml:space="preserve"> </w:t>
      </w:r>
      <w:r w:rsidR="001D38A4">
        <w:rPr>
          <w:rFonts w:cs="Times New Roman"/>
          <w:position w:val="-12"/>
        </w:rPr>
        <w:object w:dxaOrig="1515" w:dyaOrig="360">
          <v:shape id="_x0000_i1035" type="#_x0000_t75" style="width:75.75pt;height:18pt" o:ole="">
            <v:imagedata r:id="rId73" o:title=""/>
          </v:shape>
          <o:OLEObject Type="Embed" ProgID="Equation.DSMT4" ShapeID="_x0000_i1035" DrawAspect="Content" ObjectID="_1574891285" r:id="rId74"/>
        </w:object>
      </w:r>
      <w:r w:rsidRPr="00B123A1">
        <w:rPr>
          <w:rFonts w:ascii="Cambria Math" w:hAnsi="Cambria Math"/>
        </w:rPr>
        <w:t xml:space="preserve">                       (2.21)</w:t>
      </w:r>
    </w:p>
    <w:p w:rsidR="002F44B3" w:rsidRPr="00B123A1" w:rsidRDefault="002F44B3" w:rsidP="002F44B3">
      <w:pPr>
        <w:tabs>
          <w:tab w:val="right" w:pos="8280"/>
        </w:tabs>
        <w:wordWrap w:val="0"/>
        <w:spacing w:line="360" w:lineRule="auto"/>
        <w:ind w:firstLineChars="200" w:firstLine="480"/>
        <w:jc w:val="right"/>
        <w:rPr>
          <w:rFonts w:ascii="Cambria Math" w:hAnsi="Cambria Math" w:hint="eastAsia"/>
        </w:rPr>
      </w:pPr>
      <w:r w:rsidRPr="00B123A1">
        <w:rPr>
          <w:rFonts w:ascii="Cambria Math" w:hAnsi="Cambria Math"/>
        </w:rPr>
        <w:t xml:space="preserve"> </w:t>
      </w:r>
      <w:r w:rsidR="001D38A4">
        <w:rPr>
          <w:rFonts w:cs="Times New Roman"/>
          <w:position w:val="-12"/>
        </w:rPr>
        <w:object w:dxaOrig="1515" w:dyaOrig="360">
          <v:shape id="_x0000_i1036" type="#_x0000_t75" style="width:75.75pt;height:18pt" o:ole="">
            <v:imagedata r:id="rId75" o:title=""/>
          </v:shape>
          <o:OLEObject Type="Embed" ProgID="Equation.DSMT4" ShapeID="_x0000_i1036" DrawAspect="Content" ObjectID="_1574891286" r:id="rId76"/>
        </w:object>
      </w:r>
      <w:r w:rsidRPr="00B123A1">
        <w:rPr>
          <w:rFonts w:ascii="Cambria Math" w:hAnsi="Cambria Math"/>
        </w:rPr>
        <w:t xml:space="preserve">                       (2.22)</w:t>
      </w:r>
    </w:p>
    <w:p w:rsidR="002F44B3" w:rsidRPr="00B123A1" w:rsidRDefault="002F44B3" w:rsidP="002F44B3">
      <w:r w:rsidRPr="00B123A1">
        <w:rPr>
          <w:rFonts w:hint="eastAsia"/>
        </w:rPr>
        <w:t>其中</w:t>
      </w:r>
      <w:r w:rsidRPr="00B123A1">
        <w:rPr>
          <w:noProof/>
          <w:position w:val="-4"/>
        </w:rPr>
        <w:drawing>
          <wp:inline distT="0" distB="0" distL="0" distR="0" wp14:anchorId="7E4C3007" wp14:editId="4BDB6777">
            <wp:extent cx="127000" cy="12700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27000" cy="127000"/>
                    </a:xfrm>
                    <a:prstGeom prst="rect">
                      <a:avLst/>
                    </a:prstGeom>
                    <a:noFill/>
                    <a:ln>
                      <a:noFill/>
                    </a:ln>
                  </pic:spPr>
                </pic:pic>
              </a:graphicData>
            </a:graphic>
          </wp:inline>
        </w:drawing>
      </w:r>
      <w:r w:rsidRPr="00B123A1">
        <w:rPr>
          <w:rFonts w:hint="eastAsia"/>
        </w:rPr>
        <w:t>为传输系数（</w:t>
      </w:r>
      <w:r w:rsidRPr="00B123A1">
        <w:rPr>
          <w:rFonts w:hint="eastAsia"/>
        </w:rPr>
        <w:t>T</w:t>
      </w:r>
      <w:r w:rsidRPr="00B123A1">
        <w:t>ransmission</w:t>
      </w:r>
      <w:r w:rsidRPr="00B123A1">
        <w:rPr>
          <w:rFonts w:hint="eastAsia"/>
        </w:rPr>
        <w:t xml:space="preserve"> </w:t>
      </w:r>
      <w:r w:rsidRPr="00B123A1">
        <w:t>Coefficient</w:t>
      </w:r>
      <w:r w:rsidRPr="00B123A1">
        <w:rPr>
          <w:rFonts w:hint="eastAsia"/>
        </w:rPr>
        <w:t>），</w:t>
      </w:r>
      <w:r w:rsidRPr="00B123A1">
        <w:rPr>
          <w:noProof/>
          <w:position w:val="-4"/>
        </w:rPr>
        <w:drawing>
          <wp:inline distT="0" distB="0" distL="0" distR="0" wp14:anchorId="3B1D21DD" wp14:editId="67A8E8C2">
            <wp:extent cx="127000" cy="12700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27000" cy="127000"/>
                    </a:xfrm>
                    <a:prstGeom prst="rect">
                      <a:avLst/>
                    </a:prstGeom>
                    <a:noFill/>
                    <a:ln>
                      <a:noFill/>
                    </a:ln>
                  </pic:spPr>
                </pic:pic>
              </a:graphicData>
            </a:graphic>
          </wp:inline>
        </w:drawing>
      </w:r>
      <w:r w:rsidRPr="00B123A1">
        <w:rPr>
          <w:rFonts w:hint="eastAsia"/>
        </w:rPr>
        <w:t>为耦合系数（</w:t>
      </w:r>
      <w:r w:rsidRPr="00B123A1">
        <w:rPr>
          <w:rFonts w:hint="eastAsia"/>
        </w:rPr>
        <w:t>C</w:t>
      </w:r>
      <w:r w:rsidRPr="00B123A1">
        <w:t>oupling Coefficient</w:t>
      </w:r>
      <w:r w:rsidRPr="00B123A1">
        <w:rPr>
          <w:rFonts w:hint="eastAsia"/>
        </w:rPr>
        <w:t>）。若不考虑耦合损耗，则传输系数与耦合系数满足</w:t>
      </w:r>
      <w:r w:rsidR="0092136B" w:rsidRPr="0092136B">
        <w:object w:dxaOrig="1065" w:dyaOrig="300">
          <v:shape id="_x0000_i1037" type="#_x0000_t75" style="width:53.25pt;height:15pt" o:ole="">
            <v:imagedata r:id="rId79" o:title=""/>
          </v:shape>
          <o:OLEObject Type="Embed" ProgID="Equation.DSMT4" ShapeID="_x0000_i1037" DrawAspect="Content" ObjectID="_1574891287" r:id="rId80"/>
        </w:object>
      </w:r>
      <w:r w:rsidRPr="00B123A1">
        <w:rPr>
          <w:rFonts w:hint="eastAsia"/>
        </w:rPr>
        <w:t>。耦合系数</w:t>
      </w:r>
      <w:r w:rsidRPr="00B123A1">
        <w:rPr>
          <w:noProof/>
          <w:position w:val="-4"/>
        </w:rPr>
        <w:drawing>
          <wp:inline distT="0" distB="0" distL="0" distR="0" wp14:anchorId="452B53C5" wp14:editId="2A397DF1">
            <wp:extent cx="127000" cy="1270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27000" cy="127000"/>
                    </a:xfrm>
                    <a:prstGeom prst="rect">
                      <a:avLst/>
                    </a:prstGeom>
                    <a:noFill/>
                    <a:ln>
                      <a:noFill/>
                    </a:ln>
                  </pic:spPr>
                </pic:pic>
              </a:graphicData>
            </a:graphic>
          </wp:inline>
        </w:drawing>
      </w:r>
      <w:r w:rsidRPr="00B123A1">
        <w:rPr>
          <w:rFonts w:hint="eastAsia"/>
        </w:rPr>
        <w:t>还和微环与直波导的耦合长度有关，耦合长度越大，耦合系数</w:t>
      </w:r>
      <w:r w:rsidRPr="00B123A1">
        <w:rPr>
          <w:noProof/>
          <w:position w:val="-4"/>
        </w:rPr>
        <w:drawing>
          <wp:inline distT="0" distB="0" distL="0" distR="0" wp14:anchorId="7AA14410" wp14:editId="17BD1EE3">
            <wp:extent cx="127000" cy="12700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27000" cy="127000"/>
                    </a:xfrm>
                    <a:prstGeom prst="rect">
                      <a:avLst/>
                    </a:prstGeom>
                    <a:noFill/>
                    <a:ln>
                      <a:noFill/>
                    </a:ln>
                  </pic:spPr>
                </pic:pic>
              </a:graphicData>
            </a:graphic>
          </wp:inline>
        </w:drawing>
      </w:r>
      <w:r w:rsidRPr="00B123A1">
        <w:rPr>
          <w:rFonts w:hint="eastAsia"/>
        </w:rPr>
        <w:t>越大。</w:t>
      </w:r>
    </w:p>
    <w:p w:rsidR="002F44B3" w:rsidRPr="00B123A1" w:rsidRDefault="002F44B3" w:rsidP="002F44B3">
      <w:pPr>
        <w:ind w:firstLine="420"/>
      </w:pPr>
      <w:r w:rsidRPr="00B123A1">
        <w:rPr>
          <w:rFonts w:hint="eastAsia"/>
        </w:rPr>
        <w:t>根据上面公式，不难看出，对于全通型微环谐振腔，输入端和输出端电场的关系为</w:t>
      </w:r>
      <w:r w:rsidRPr="00B123A1">
        <w:rPr>
          <w:rFonts w:hint="eastAsia"/>
          <w:vertAlign w:val="superscript"/>
        </w:rPr>
        <w:t>[22]</w:t>
      </w:r>
    </w:p>
    <w:p w:rsidR="002F44B3" w:rsidRPr="00B123A1" w:rsidRDefault="002F44B3" w:rsidP="002F44B3">
      <w:pPr>
        <w:tabs>
          <w:tab w:val="right" w:pos="8280"/>
        </w:tabs>
        <w:wordWrap w:val="0"/>
        <w:spacing w:line="360" w:lineRule="auto"/>
        <w:ind w:firstLineChars="200" w:firstLine="480"/>
        <w:jc w:val="right"/>
      </w:pPr>
      <w:r w:rsidRPr="00B123A1">
        <w:rPr>
          <w:rFonts w:ascii="Cambria Math" w:hAnsi="Cambria Math"/>
        </w:rPr>
        <w:t xml:space="preserve"> </w:t>
      </w:r>
      <w:r w:rsidR="0092136B">
        <w:rPr>
          <w:rFonts w:cs="Times New Roman"/>
          <w:position w:val="-30"/>
        </w:rPr>
        <w:object w:dxaOrig="3240" w:dyaOrig="675">
          <v:shape id="_x0000_i1038" type="#_x0000_t75" style="width:162pt;height:33.75pt" o:ole="">
            <v:imagedata r:id="rId83" o:title=""/>
          </v:shape>
          <o:OLEObject Type="Embed" ProgID="Equation.DSMT4" ShapeID="_x0000_i1038" DrawAspect="Content" ObjectID="_1574891288" r:id="rId84"/>
        </w:object>
      </w:r>
      <w:r w:rsidRPr="00B123A1">
        <w:rPr>
          <w:rFonts w:ascii="Cambria Math" w:hAnsi="Cambria Math"/>
        </w:rPr>
        <w:t xml:space="preserve">             (2.23)</w:t>
      </w:r>
    </w:p>
    <w:p w:rsidR="002F44B3" w:rsidRPr="00B123A1" w:rsidRDefault="002F44B3" w:rsidP="002F44B3">
      <w:r w:rsidRPr="00B123A1">
        <w:rPr>
          <w:rFonts w:hint="eastAsia"/>
        </w:rPr>
        <w:t>其透射率</w:t>
      </w:r>
      <w:r w:rsidRPr="00B123A1">
        <w:rPr>
          <w:noProof/>
          <w:position w:val="-12"/>
        </w:rPr>
        <w:drawing>
          <wp:inline distT="0" distB="0" distL="0" distR="0" wp14:anchorId="00DE3ADD" wp14:editId="6884D6F2">
            <wp:extent cx="127000" cy="262255"/>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27000" cy="262255"/>
                    </a:xfrm>
                    <a:prstGeom prst="rect">
                      <a:avLst/>
                    </a:prstGeom>
                    <a:noFill/>
                    <a:ln>
                      <a:noFill/>
                    </a:ln>
                  </pic:spPr>
                </pic:pic>
              </a:graphicData>
            </a:graphic>
          </wp:inline>
        </w:drawing>
      </w:r>
      <w:r w:rsidRPr="00B123A1">
        <w:rPr>
          <w:rFonts w:hint="eastAsia"/>
        </w:rPr>
        <w:t>表示为：</w:t>
      </w:r>
    </w:p>
    <w:p w:rsidR="002F44B3" w:rsidRPr="00B123A1" w:rsidRDefault="002F44B3" w:rsidP="002F44B3">
      <w:pPr>
        <w:tabs>
          <w:tab w:val="right" w:pos="8280"/>
        </w:tabs>
        <w:wordWrap w:val="0"/>
        <w:spacing w:line="360" w:lineRule="auto"/>
        <w:ind w:firstLineChars="200" w:firstLine="480"/>
        <w:jc w:val="right"/>
      </w:pPr>
      <w:r w:rsidRPr="00B123A1">
        <w:t xml:space="preserve">  </w:t>
      </w:r>
      <w:r w:rsidR="0092136B">
        <w:rPr>
          <w:rFonts w:cs="Times New Roman"/>
          <w:position w:val="-32"/>
        </w:rPr>
        <w:object w:dxaOrig="3015" w:dyaOrig="795">
          <v:shape id="_x0000_i1039" type="#_x0000_t75" style="width:150.75pt;height:39.75pt" o:ole="">
            <v:imagedata r:id="rId86" o:title=""/>
          </v:shape>
          <o:OLEObject Type="Embed" ProgID="Equation.DSMT4" ShapeID="_x0000_i1039" DrawAspect="Content" ObjectID="_1574891289" r:id="rId87"/>
        </w:object>
      </w:r>
      <w:r w:rsidRPr="00B123A1">
        <w:t xml:space="preserve">               </w:t>
      </w:r>
      <w:r w:rsidRPr="00B123A1">
        <w:rPr>
          <w:rFonts w:hint="eastAsia"/>
        </w:rPr>
        <w:t>(2</w:t>
      </w:r>
      <w:r w:rsidRPr="00B123A1">
        <w:t>.24</w:t>
      </w:r>
      <w:r w:rsidRPr="00B123A1">
        <w:rPr>
          <w:rFonts w:hint="eastAsia"/>
        </w:rPr>
        <w:t>)</w:t>
      </w:r>
    </w:p>
    <w:p w:rsidR="002F44B3" w:rsidRPr="00B123A1" w:rsidRDefault="002F44B3" w:rsidP="000E0990">
      <w:pPr>
        <w:tabs>
          <w:tab w:val="right" w:pos="8280"/>
        </w:tabs>
        <w:spacing w:line="360" w:lineRule="auto"/>
        <w:jc w:val="left"/>
      </w:pPr>
      <w:r w:rsidRPr="00B123A1">
        <w:rPr>
          <w:rFonts w:hint="eastAsia"/>
        </w:rPr>
        <w:t>微环中的光强增强因子可以表示为：</w:t>
      </w:r>
    </w:p>
    <w:p w:rsidR="002F44B3" w:rsidRPr="00B123A1" w:rsidRDefault="000E0990" w:rsidP="000E0990">
      <w:pPr>
        <w:tabs>
          <w:tab w:val="right" w:pos="8280"/>
        </w:tabs>
        <w:wordWrap w:val="0"/>
        <w:spacing w:line="360" w:lineRule="auto"/>
        <w:jc w:val="right"/>
      </w:pPr>
      <w:r w:rsidRPr="00B8256A">
        <w:rPr>
          <w:position w:val="-32"/>
        </w:rPr>
        <w:object w:dxaOrig="2860" w:dyaOrig="800">
          <v:shape id="_x0000_i1040" type="#_x0000_t75" style="width:143.25pt;height:39.75pt" o:ole="">
            <v:imagedata r:id="rId88" o:title=""/>
          </v:shape>
          <o:OLEObject Type="Embed" ProgID="Equation.DSMT4" ShapeID="_x0000_i1040" DrawAspect="Content" ObjectID="_1574891290" r:id="rId89"/>
        </w:object>
      </w:r>
      <w:r>
        <w:t xml:space="preserve">                (2.25)</w:t>
      </w:r>
    </w:p>
    <w:p w:rsidR="002F44B3" w:rsidRPr="00B123A1" w:rsidRDefault="002F44B3" w:rsidP="002F44B3">
      <w:r w:rsidRPr="00B123A1">
        <w:rPr>
          <w:rFonts w:hint="eastAsia"/>
        </w:rPr>
        <w:t>微环的相位响应</w:t>
      </w:r>
      <w:r w:rsidRPr="00B123A1">
        <w:rPr>
          <w:noProof/>
          <w:position w:val="-12"/>
        </w:rPr>
        <w:drawing>
          <wp:inline distT="0" distB="0" distL="0" distR="0" wp14:anchorId="5E2D3FF3" wp14:editId="08FB2313">
            <wp:extent cx="189865" cy="262255"/>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89865" cy="262255"/>
                    </a:xfrm>
                    <a:prstGeom prst="rect">
                      <a:avLst/>
                    </a:prstGeom>
                    <a:noFill/>
                    <a:ln>
                      <a:noFill/>
                    </a:ln>
                  </pic:spPr>
                </pic:pic>
              </a:graphicData>
            </a:graphic>
          </wp:inline>
        </w:drawing>
      </w:r>
      <w:r w:rsidRPr="00B123A1">
        <w:rPr>
          <w:rFonts w:hint="eastAsia"/>
        </w:rPr>
        <w:t>可以表示为：</w:t>
      </w:r>
    </w:p>
    <w:p w:rsidR="002F44B3" w:rsidRPr="00B123A1" w:rsidRDefault="002F44B3" w:rsidP="002F44B3">
      <w:pPr>
        <w:tabs>
          <w:tab w:val="right" w:pos="8280"/>
        </w:tabs>
        <w:spacing w:line="360" w:lineRule="auto"/>
        <w:ind w:firstLineChars="200" w:firstLine="480"/>
        <w:jc w:val="center"/>
      </w:pPr>
    </w:p>
    <w:p w:rsidR="002F44B3" w:rsidRPr="00B123A1" w:rsidRDefault="002F44B3" w:rsidP="002F44B3">
      <w:pPr>
        <w:tabs>
          <w:tab w:val="right" w:pos="8280"/>
        </w:tabs>
        <w:wordWrap w:val="0"/>
        <w:spacing w:line="360" w:lineRule="auto"/>
        <w:ind w:firstLineChars="200" w:firstLine="480"/>
        <w:jc w:val="right"/>
        <w:rPr>
          <w:rFonts w:ascii="Cambria Math" w:hAnsi="Cambria Math" w:hint="eastAsia"/>
        </w:rPr>
      </w:pPr>
      <w:r w:rsidRPr="00B123A1">
        <w:rPr>
          <w:rFonts w:ascii="Cambria Math" w:hAnsi="Cambria Math"/>
        </w:rPr>
        <w:t xml:space="preserve"> </w:t>
      </w:r>
      <w:r w:rsidR="0092136B">
        <w:rPr>
          <w:rFonts w:cs="Times New Roman"/>
          <w:position w:val="-70"/>
        </w:rPr>
        <w:object w:dxaOrig="5265" w:dyaOrig="1515">
          <v:shape id="_x0000_i1041" type="#_x0000_t75" style="width:263.25pt;height:75.75pt" o:ole="">
            <v:imagedata r:id="rId91" o:title=""/>
          </v:shape>
          <o:OLEObject Type="Embed" ProgID="Equation.DSMT4" ShapeID="_x0000_i1041" DrawAspect="Content" ObjectID="_1574891291" r:id="rId92"/>
        </w:object>
      </w:r>
      <w:r w:rsidRPr="00B123A1">
        <w:rPr>
          <w:rFonts w:ascii="Cambria Math" w:hAnsi="Cambria Math"/>
        </w:rPr>
        <w:t xml:space="preserve">   (2.26)</w:t>
      </w:r>
    </w:p>
    <w:p w:rsidR="002F44B3" w:rsidRPr="00B123A1" w:rsidRDefault="002F44B3" w:rsidP="002F44B3">
      <w:pPr>
        <w:ind w:firstLine="420"/>
      </w:pPr>
      <w:r w:rsidRPr="00B123A1">
        <w:rPr>
          <w:rFonts w:hint="eastAsia"/>
        </w:rPr>
        <w:t>根据传输系数与耦合系数的大小关系，我们可以将微环谐振腔分为三种不同的耦合状态：当</w:t>
      </w:r>
      <w:r w:rsidR="00DC1682">
        <w:rPr>
          <w:rFonts w:hint="eastAsia"/>
        </w:rPr>
        <w:t>微环</w:t>
      </w:r>
      <w:r w:rsidRPr="00B123A1">
        <w:rPr>
          <w:rFonts w:hint="eastAsia"/>
        </w:rPr>
        <w:t>传输系数与</w:t>
      </w:r>
      <w:r w:rsidR="00DC1682">
        <w:rPr>
          <w:rFonts w:hint="eastAsia"/>
        </w:rPr>
        <w:t>微环环程传输系数</w:t>
      </w:r>
      <w:r w:rsidRPr="00B123A1">
        <w:rPr>
          <w:rFonts w:hint="eastAsia"/>
        </w:rPr>
        <w:t>相等时，即</w:t>
      </w:r>
      <w:r w:rsidR="008A58C0" w:rsidRPr="008A58C0">
        <w:object w:dxaOrig="540" w:dyaOrig="225">
          <v:shape id="_x0000_i1042" type="#_x0000_t75" style="width:27pt;height:11.25pt" o:ole="">
            <v:imagedata r:id="rId93" o:title=""/>
          </v:shape>
          <o:OLEObject Type="Embed" ProgID="Equation.DSMT4" ShapeID="_x0000_i1042" DrawAspect="Content" ObjectID="_1574891292" r:id="rId94"/>
        </w:object>
      </w:r>
      <w:r w:rsidRPr="00B123A1">
        <w:rPr>
          <w:rFonts w:hint="eastAsia"/>
        </w:rPr>
        <w:t>时，为严格耦合状态（</w:t>
      </w:r>
      <w:r w:rsidRPr="00B123A1">
        <w:rPr>
          <w:rFonts w:hint="eastAsia"/>
        </w:rPr>
        <w:t>C</w:t>
      </w:r>
      <w:r w:rsidRPr="00B123A1">
        <w:t>ritical</w:t>
      </w:r>
      <w:r w:rsidRPr="00B123A1">
        <w:rPr>
          <w:rFonts w:hint="eastAsia"/>
        </w:rPr>
        <w:t xml:space="preserve"> C</w:t>
      </w:r>
      <w:r w:rsidRPr="00B123A1">
        <w:t>oupling</w:t>
      </w:r>
      <w:r w:rsidRPr="00B123A1">
        <w:rPr>
          <w:rFonts w:hint="eastAsia"/>
        </w:rPr>
        <w:t>）。当</w:t>
      </w:r>
      <w:r w:rsidR="008A58C0" w:rsidRPr="008A58C0">
        <w:object w:dxaOrig="540" w:dyaOrig="225">
          <v:shape id="_x0000_i1043" type="#_x0000_t75" style="width:27pt;height:11.25pt" o:ole="">
            <v:imagedata r:id="rId95" o:title=""/>
          </v:shape>
          <o:OLEObject Type="Embed" ProgID="Equation.DSMT4" ShapeID="_x0000_i1043" DrawAspect="Content" ObjectID="_1574891293" r:id="rId96"/>
        </w:object>
      </w:r>
      <w:r w:rsidRPr="00B123A1">
        <w:rPr>
          <w:rFonts w:hint="eastAsia"/>
        </w:rPr>
        <w:t>时，为欠耦合状态（</w:t>
      </w:r>
      <w:r w:rsidRPr="00B123A1">
        <w:rPr>
          <w:rFonts w:hint="eastAsia"/>
        </w:rPr>
        <w:t>U</w:t>
      </w:r>
      <w:r w:rsidRPr="00B123A1">
        <w:t>ndercoupling</w:t>
      </w:r>
      <w:r w:rsidRPr="00B123A1">
        <w:rPr>
          <w:rFonts w:hint="eastAsia"/>
        </w:rPr>
        <w:t>）。</w:t>
      </w:r>
      <w:r w:rsidRPr="00A13033">
        <w:rPr>
          <w:rFonts w:hint="eastAsia"/>
        </w:rPr>
        <w:t>当</w:t>
      </w:r>
      <w:r w:rsidR="008A58C0" w:rsidRPr="00A13033">
        <w:rPr>
          <w:rFonts w:cs="Times New Roman"/>
          <w:position w:val="-6"/>
        </w:rPr>
        <w:object w:dxaOrig="540" w:dyaOrig="225">
          <v:shape id="_x0000_i1044" type="#_x0000_t75" style="width:27pt;height:11.25pt" o:ole="">
            <v:imagedata r:id="rId97" o:title=""/>
          </v:shape>
          <o:OLEObject Type="Embed" ProgID="Equation.DSMT4" ShapeID="_x0000_i1044" DrawAspect="Content" ObjectID="_1574891294" r:id="rId98"/>
        </w:object>
      </w:r>
      <w:r w:rsidRPr="00B123A1">
        <w:rPr>
          <w:rFonts w:hint="eastAsia"/>
        </w:rPr>
        <w:t>时，为过耦合状态（</w:t>
      </w:r>
      <w:r w:rsidRPr="00B123A1">
        <w:rPr>
          <w:rFonts w:hint="eastAsia"/>
        </w:rPr>
        <w:t>O</w:t>
      </w:r>
      <w:r w:rsidRPr="00B123A1">
        <w:t>vercoupling</w:t>
      </w:r>
      <w:r w:rsidRPr="00B123A1">
        <w:rPr>
          <w:rFonts w:hint="eastAsia"/>
        </w:rPr>
        <w:t>）。通过耦合状态的分析，可以对微环的强度响应以及相位响应具有更加深入的理解。</w:t>
      </w:r>
    </w:p>
    <w:p w:rsidR="002F44B3" w:rsidRPr="00B123A1" w:rsidRDefault="002F44B3" w:rsidP="002F44B3"/>
    <w:p w:rsidR="002F44B3" w:rsidRPr="00B123A1" w:rsidRDefault="002F44B3" w:rsidP="002F44B3">
      <w:pPr>
        <w:ind w:firstLineChars="200" w:firstLine="480"/>
      </w:pPr>
      <w:r w:rsidRPr="00B123A1">
        <w:rPr>
          <w:rFonts w:hint="eastAsia"/>
        </w:rPr>
        <w:t>对于上下载型微环谐振腔，与全通型微环谐振腔相比，仅仅多了一条与环波</w:t>
      </w:r>
      <w:r w:rsidRPr="00B123A1">
        <w:rPr>
          <w:rFonts w:hint="eastAsia"/>
        </w:rPr>
        <w:lastRenderedPageBreak/>
        <w:t>导相互耦合的直波导以及多了一个耦合区，其参量模型如图</w:t>
      </w:r>
      <w:r w:rsidRPr="00B123A1">
        <w:t>2</w:t>
      </w:r>
      <w:r w:rsidR="00315CBB">
        <w:rPr>
          <w:rFonts w:hint="eastAsia"/>
        </w:rPr>
        <w:t>-</w:t>
      </w:r>
      <w:r w:rsidRPr="00B123A1">
        <w:t>4(b)</w:t>
      </w:r>
      <w:r w:rsidRPr="00B123A1">
        <w:rPr>
          <w:rFonts w:hint="eastAsia"/>
        </w:rPr>
        <w:t>所示。上下载型微环谐振器有两个输出端，即</w:t>
      </w:r>
      <w:r w:rsidRPr="00B123A1">
        <w:t>T</w:t>
      </w:r>
      <w:r w:rsidRPr="00B123A1">
        <w:rPr>
          <w:rFonts w:hint="eastAsia"/>
        </w:rPr>
        <w:t>hrough</w:t>
      </w:r>
      <w:r w:rsidRPr="00B123A1">
        <w:rPr>
          <w:rFonts w:hint="eastAsia"/>
        </w:rPr>
        <w:t>端与</w:t>
      </w:r>
      <w:r w:rsidRPr="00B123A1">
        <w:rPr>
          <w:rFonts w:hint="eastAsia"/>
        </w:rPr>
        <w:t>Drop</w:t>
      </w:r>
      <w:r w:rsidRPr="00B123A1">
        <w:rPr>
          <w:rFonts w:hint="eastAsia"/>
        </w:rPr>
        <w:t>端，其在</w:t>
      </w:r>
      <w:r w:rsidRPr="00B123A1">
        <w:t>T</w:t>
      </w:r>
      <w:r w:rsidRPr="00B123A1">
        <w:rPr>
          <w:rFonts w:hint="eastAsia"/>
        </w:rPr>
        <w:t>hrough</w:t>
      </w:r>
      <w:r w:rsidRPr="00B123A1">
        <w:rPr>
          <w:rFonts w:hint="eastAsia"/>
        </w:rPr>
        <w:t>端和</w:t>
      </w:r>
      <w:r w:rsidRPr="00B123A1">
        <w:rPr>
          <w:rFonts w:hint="eastAsia"/>
        </w:rPr>
        <w:t>Drop</w:t>
      </w:r>
      <w:r w:rsidRPr="00B123A1">
        <w:rPr>
          <w:rFonts w:hint="eastAsia"/>
        </w:rPr>
        <w:t>端的透射率</w:t>
      </w:r>
      <w:r w:rsidRPr="00B123A1">
        <w:rPr>
          <w:noProof/>
          <w:position w:val="-14"/>
        </w:rPr>
        <w:drawing>
          <wp:inline distT="0" distB="0" distL="0" distR="0" wp14:anchorId="52671CA7" wp14:editId="58C309CF">
            <wp:extent cx="189865" cy="262255"/>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189865" cy="262255"/>
                    </a:xfrm>
                    <a:prstGeom prst="rect">
                      <a:avLst/>
                    </a:prstGeom>
                    <a:noFill/>
                    <a:ln>
                      <a:noFill/>
                    </a:ln>
                  </pic:spPr>
                </pic:pic>
              </a:graphicData>
            </a:graphic>
          </wp:inline>
        </w:drawing>
      </w:r>
      <w:r w:rsidRPr="00B123A1">
        <w:rPr>
          <w:rFonts w:hint="eastAsia"/>
        </w:rPr>
        <w:t>、</w:t>
      </w:r>
      <w:r w:rsidRPr="00B123A1">
        <w:rPr>
          <w:noProof/>
          <w:position w:val="-12"/>
        </w:rPr>
        <w:drawing>
          <wp:inline distT="0" distB="0" distL="0" distR="0" wp14:anchorId="4D5C2D8E" wp14:editId="644C74E1">
            <wp:extent cx="127000" cy="262255"/>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127000" cy="262255"/>
                    </a:xfrm>
                    <a:prstGeom prst="rect">
                      <a:avLst/>
                    </a:prstGeom>
                    <a:noFill/>
                    <a:ln>
                      <a:noFill/>
                    </a:ln>
                  </pic:spPr>
                </pic:pic>
              </a:graphicData>
            </a:graphic>
          </wp:inline>
        </w:drawing>
      </w:r>
      <w:r w:rsidRPr="00B123A1">
        <w:rPr>
          <w:rFonts w:hint="eastAsia"/>
        </w:rPr>
        <w:t>可分别表示为</w:t>
      </w:r>
      <w:r w:rsidRPr="00B123A1">
        <w:rPr>
          <w:rFonts w:hint="eastAsia"/>
          <w:vertAlign w:val="superscript"/>
        </w:rPr>
        <w:t>[23,24]</w:t>
      </w:r>
    </w:p>
    <w:p w:rsidR="002F44B3" w:rsidRPr="00B123A1" w:rsidRDefault="002F44B3" w:rsidP="002F44B3">
      <w:pPr>
        <w:tabs>
          <w:tab w:val="right" w:pos="8280"/>
        </w:tabs>
        <w:wordWrap w:val="0"/>
        <w:spacing w:line="360" w:lineRule="auto"/>
        <w:ind w:firstLineChars="200" w:firstLine="480"/>
        <w:jc w:val="right"/>
        <w:rPr>
          <w:rFonts w:ascii="Cambria Math" w:hAnsi="Cambria Math" w:hint="eastAsia"/>
        </w:rPr>
      </w:pPr>
      <w:r w:rsidRPr="00B123A1">
        <w:rPr>
          <w:rFonts w:ascii="Cambria Math" w:hAnsi="Cambria Math"/>
        </w:rPr>
        <w:t xml:space="preserve"> </w:t>
      </w:r>
      <w:r w:rsidR="00315CBB">
        <w:rPr>
          <w:rFonts w:cs="Times New Roman"/>
          <w:position w:val="-32"/>
        </w:rPr>
        <w:object w:dxaOrig="3555" w:dyaOrig="735">
          <v:shape id="_x0000_i1045" type="#_x0000_t75" style="width:177.75pt;height:36.75pt" o:ole="">
            <v:imagedata r:id="rId101" o:title=""/>
          </v:shape>
          <o:OLEObject Type="Embed" ProgID="Equation.DSMT4" ShapeID="_x0000_i1045" DrawAspect="Content" ObjectID="_1574891295" r:id="rId102"/>
        </w:object>
      </w:r>
      <w:r w:rsidRPr="00B123A1">
        <w:rPr>
          <w:rFonts w:ascii="Cambria Math" w:hAnsi="Cambria Math"/>
        </w:rPr>
        <w:t xml:space="preserve">             (2.27)</w:t>
      </w:r>
    </w:p>
    <w:p w:rsidR="002F44B3" w:rsidRPr="00B123A1" w:rsidRDefault="00315CBB" w:rsidP="002F44B3">
      <w:pPr>
        <w:tabs>
          <w:tab w:val="right" w:pos="8280"/>
        </w:tabs>
        <w:wordWrap w:val="0"/>
        <w:spacing w:line="360" w:lineRule="auto"/>
        <w:ind w:firstLineChars="200" w:firstLine="480"/>
        <w:jc w:val="right"/>
        <w:rPr>
          <w:rFonts w:ascii="Cambria Math" w:hAnsi="Cambria Math" w:hint="eastAsia"/>
        </w:rPr>
      </w:pPr>
      <w:r>
        <w:rPr>
          <w:rFonts w:ascii="Cambria Math" w:hAnsi="Cambria Math"/>
        </w:rPr>
        <w:t xml:space="preserve"> </w:t>
      </w:r>
      <w:r w:rsidRPr="00315CBB">
        <w:rPr>
          <w:rFonts w:ascii="Cambria Math" w:hAnsi="Cambria Math" w:cs="Times New Roman"/>
          <w:position w:val="-32"/>
        </w:rPr>
        <w:object w:dxaOrig="3540" w:dyaOrig="735">
          <v:shape id="_x0000_i1046" type="#_x0000_t75" style="width:177pt;height:36.75pt" o:ole="">
            <v:imagedata r:id="rId103" o:title=""/>
          </v:shape>
          <o:OLEObject Type="Embed" ProgID="Equation.DSMT4" ShapeID="_x0000_i1046" DrawAspect="Content" ObjectID="_1574891296" r:id="rId104"/>
        </w:object>
      </w:r>
      <w:r w:rsidR="002F44B3" w:rsidRPr="00B123A1">
        <w:rPr>
          <w:rFonts w:ascii="Cambria Math" w:hAnsi="Cambria Math"/>
        </w:rPr>
        <w:t xml:space="preserve">             (2.28)</w:t>
      </w:r>
    </w:p>
    <w:p w:rsidR="002F44B3" w:rsidRPr="00B123A1" w:rsidRDefault="002F44B3" w:rsidP="002F44B3">
      <w:pPr>
        <w:ind w:firstLine="420"/>
      </w:pPr>
      <w:r w:rsidRPr="00B123A1">
        <w:rPr>
          <w:rStyle w:val="fontstyle01"/>
          <w:rFonts w:hint="default"/>
          <w:color w:val="auto"/>
        </w:rPr>
        <w:t>相比于图2</w:t>
      </w:r>
      <w:r w:rsidR="00315CBB">
        <w:rPr>
          <w:rStyle w:val="fontstyle01"/>
          <w:rFonts w:hint="default"/>
          <w:color w:val="auto"/>
        </w:rPr>
        <w:t>-</w:t>
      </w:r>
      <w:r w:rsidRPr="00B123A1">
        <w:rPr>
          <w:rStyle w:val="fontstyle01"/>
          <w:rFonts w:hint="default"/>
          <w:color w:val="auto"/>
        </w:rPr>
        <w:t>4(a)所示的全通型微环谐振器，上下载型微环谐振器内的光功率经顶部耦合区耦合进直波导并输出，该部分功率对于底部Through端的耦合波导上所输入光功率，可等效为微环谐振器内部的本征能量损耗，因而上下载型微环谐振腔的严格耦合条件变为</w:t>
      </w:r>
      <w:r w:rsidR="00315CBB">
        <w:rPr>
          <w:rFonts w:cs="Times New Roman"/>
          <w:position w:val="-12"/>
        </w:rPr>
        <w:object w:dxaOrig="705" w:dyaOrig="360">
          <v:shape id="_x0000_i1047" type="#_x0000_t75" style="width:35.25pt;height:18pt" o:ole="">
            <v:imagedata r:id="rId105" o:title=""/>
          </v:shape>
          <o:OLEObject Type="Embed" ProgID="Equation.DSMT4" ShapeID="_x0000_i1047" DrawAspect="Content" ObjectID="_1574891297" r:id="rId106"/>
        </w:object>
      </w:r>
      <w:r w:rsidRPr="00B123A1">
        <w:rPr>
          <w:rFonts w:hint="eastAsia"/>
        </w:rPr>
        <w:t>。</w:t>
      </w:r>
    </w:p>
    <w:p w:rsidR="002F44B3" w:rsidRPr="00B123A1" w:rsidRDefault="002F44B3" w:rsidP="002F44B3"/>
    <w:p w:rsidR="002F44B3" w:rsidRPr="00B123A1" w:rsidRDefault="002F44B3" w:rsidP="002F44B3">
      <w:pPr>
        <w:spacing w:line="240" w:lineRule="auto"/>
        <w:ind w:firstLineChars="200" w:firstLine="480"/>
      </w:pPr>
      <w:r w:rsidRPr="00B123A1">
        <w:rPr>
          <w:rFonts w:hint="eastAsia"/>
        </w:rPr>
        <w:t>根据波动光学理论，信号在微环谐振腔内传播一周的相移为：</w:t>
      </w:r>
    </w:p>
    <w:p w:rsidR="002F44B3" w:rsidRPr="00315CBB" w:rsidRDefault="000720CB" w:rsidP="002F44B3">
      <w:pPr>
        <w:spacing w:line="240" w:lineRule="auto"/>
        <w:rPr>
          <w:rFonts w:cs="Times New Roman"/>
        </w:rPr>
      </w:pPr>
      <m:oMathPara>
        <m:oMath>
          <m:eqArr>
            <m:eqArrPr>
              <m:maxDist m:val="1"/>
              <m:ctrlPr>
                <w:rPr>
                  <w:rFonts w:ascii="Cambria Math" w:hAnsi="Cambria Math" w:cs="Times New Roman"/>
                </w:rPr>
              </m:ctrlPr>
            </m:eqArrPr>
            <m:e>
              <m:r>
                <w:rPr>
                  <w:rFonts w:ascii="Cambria Math" w:hAnsi="Cambria Math" w:cs="Times New Roman"/>
                </w:rPr>
                <m:t>ϕ</m:t>
              </m:r>
              <m:r>
                <m:rPr>
                  <m:sty m:val="p"/>
                </m:rPr>
                <w:rPr>
                  <w:rFonts w:ascii="Cambria Math" w:hAnsi="Cambria Math" w:cs="Times New Roman"/>
                </w:rPr>
                <m:t>=</m:t>
              </m:r>
              <m:r>
                <w:rPr>
                  <w:rFonts w:ascii="Cambria Math" w:hAnsi="Cambria Math" w:cs="Times New Roman"/>
                </w:rPr>
                <m:t>βL</m:t>
              </m:r>
              <m:r>
                <m:rPr>
                  <m:sty m:val="p"/>
                </m:rPr>
                <w:rPr>
                  <w:rFonts w:ascii="Cambria Math" w:hAnsi="Cambria Math" w:cs="Times New Roman"/>
                </w:rPr>
                <m:t>=</m:t>
              </m:r>
              <m:f>
                <m:fPr>
                  <m:ctrlPr>
                    <w:rPr>
                      <w:rFonts w:ascii="Cambria Math" w:hAnsi="Cambria Math" w:cs="Times New Roman"/>
                    </w:rPr>
                  </m:ctrlPr>
                </m:fPr>
                <m:num>
                  <m:r>
                    <m:rPr>
                      <m:sty m:val="p"/>
                    </m:rPr>
                    <w:rPr>
                      <w:rFonts w:ascii="Cambria Math" w:hAnsi="Cambria Math" w:cs="Times New Roman"/>
                    </w:rPr>
                    <m:t>2π</m:t>
                  </m:r>
                </m:num>
                <m:den>
                  <m:r>
                    <w:rPr>
                      <w:rFonts w:ascii="Cambria Math" w:hAnsi="Cambria Math" w:cs="Times New Roman"/>
                    </w:rPr>
                    <m:t>λ</m:t>
                  </m:r>
                </m:den>
              </m:f>
              <m:sSub>
                <m:sSubPr>
                  <m:ctrlPr>
                    <w:rPr>
                      <w:rFonts w:ascii="Cambria Math" w:hAnsi="Cambria Math" w:cs="Times New Roman"/>
                    </w:rPr>
                  </m:ctrlPr>
                </m:sSubPr>
                <m:e>
                  <m:r>
                    <w:rPr>
                      <w:rFonts w:ascii="Cambria Math" w:hAnsi="Cambria Math" w:cs="Times New Roman"/>
                    </w:rPr>
                    <m:t>n</m:t>
                  </m:r>
                </m:e>
                <m:sub>
                  <m:r>
                    <w:rPr>
                      <w:rFonts w:ascii="Cambria Math" w:hAnsi="Cambria Math" w:cs="Times New Roman"/>
                    </w:rPr>
                    <m:t>eff</m:t>
                  </m:r>
                </m:sub>
              </m:sSub>
              <m:r>
                <w:rPr>
                  <w:rFonts w:ascii="Cambria Math" w:hAnsi="Cambria Math" w:cs="Times New Roman"/>
                </w:rPr>
                <m:t>L#</m:t>
              </m:r>
              <m:d>
                <m:dPr>
                  <m:ctrlPr>
                    <w:rPr>
                      <w:rFonts w:ascii="Cambria Math" w:hAnsi="Cambria Math" w:cs="Times New Roman"/>
                    </w:rPr>
                  </m:ctrlPr>
                </m:dPr>
                <m:e>
                  <m:r>
                    <m:rPr>
                      <m:sty m:val="p"/>
                    </m:rPr>
                    <w:rPr>
                      <w:rFonts w:ascii="Cambria Math" w:hAnsi="Cambria Math" w:cs="Times New Roman"/>
                    </w:rPr>
                    <m:t>2.29</m:t>
                  </m:r>
                </m:e>
              </m:d>
              <m:ctrlPr>
                <w:rPr>
                  <w:rFonts w:ascii="Cambria Math" w:hAnsi="Cambria Math" w:cs="Times New Roman"/>
                  <w:i/>
                </w:rPr>
              </m:ctrlPr>
            </m:e>
          </m:eqArr>
        </m:oMath>
      </m:oMathPara>
    </w:p>
    <w:p w:rsidR="002F44B3" w:rsidRPr="00B123A1" w:rsidRDefault="002F44B3" w:rsidP="002F44B3"/>
    <w:p w:rsidR="002F44B3" w:rsidRPr="00B123A1" w:rsidRDefault="002F44B3" w:rsidP="002F44B3">
      <w:pPr>
        <w:spacing w:line="480" w:lineRule="auto"/>
      </w:pPr>
      <w:r w:rsidRPr="00B123A1">
        <w:rPr>
          <w:rFonts w:hint="eastAsia"/>
        </w:rPr>
        <w:t>此时微环谐振腔处于谐振状态。其中</w:t>
      </w:r>
      <m:oMath>
        <m:r>
          <w:rPr>
            <w:rFonts w:ascii="Cambria Math" w:hAnsi="Cambria Math"/>
          </w:rPr>
          <m:t>β</m:t>
        </m:r>
      </m:oMath>
      <w:r w:rsidRPr="00B123A1">
        <w:rPr>
          <w:rFonts w:hint="eastAsia"/>
        </w:rPr>
        <w:t>为传播常数</w:t>
      </w:r>
      <m:oMath>
        <m:r>
          <w:rPr>
            <w:rFonts w:ascii="Cambria Math" w:hAnsi="Cambria Math" w:hint="eastAsia"/>
          </w:rPr>
          <m:t>，</m:t>
        </m:r>
        <m:r>
          <w:rPr>
            <w:rFonts w:ascii="Cambria Math" w:hAnsi="Cambria Math"/>
          </w:rPr>
          <m:t>β</m:t>
        </m:r>
        <m:r>
          <m:rPr>
            <m:sty m:val="p"/>
          </m:rPr>
          <w:rPr>
            <w:rFonts w:ascii="Cambria Math" w:hAnsi="Cambria Math" w:hint="eastAsia"/>
          </w:rPr>
          <m:t>=</m:t>
        </m:r>
        <m:f>
          <m:fPr>
            <m:ctrlPr>
              <w:rPr>
                <w:rFonts w:ascii="Cambria Math" w:hAnsi="Cambria Math"/>
              </w:rPr>
            </m:ctrlPr>
          </m:fPr>
          <m:num>
            <m:r>
              <m:rPr>
                <m:sty m:val="p"/>
              </m:rPr>
              <w:rPr>
                <w:rFonts w:ascii="Cambria Math" w:hAnsi="Cambria Math"/>
              </w:rPr>
              <m:t>2π</m:t>
            </m:r>
          </m:num>
          <m:den>
            <m:r>
              <w:rPr>
                <w:rFonts w:ascii="Cambria Math" w:hAnsi="Cambria Math"/>
              </w:rPr>
              <m:t>λ</m:t>
            </m:r>
          </m:den>
        </m:f>
        <m:sSub>
          <m:sSubPr>
            <m:ctrlPr>
              <w:rPr>
                <w:rFonts w:ascii="Cambria Math" w:hAnsi="Cambria Math"/>
              </w:rPr>
            </m:ctrlPr>
          </m:sSubPr>
          <m:e>
            <m:r>
              <w:rPr>
                <w:rFonts w:ascii="Cambria Math" w:hAnsi="Cambria Math" w:hint="eastAsia"/>
              </w:rPr>
              <m:t>n</m:t>
            </m:r>
          </m:e>
          <m:sub>
            <m:r>
              <w:rPr>
                <w:rFonts w:ascii="Cambria Math" w:hAnsi="Cambria Math"/>
              </w:rPr>
              <m:t>eff</m:t>
            </m:r>
          </m:sub>
        </m:sSub>
      </m:oMath>
      <w:r w:rsidRPr="00B123A1">
        <w:rPr>
          <w:noProof/>
          <w:position w:val="-14"/>
        </w:rPr>
        <w:t xml:space="preserve"> </w:t>
      </w:r>
      <w:r w:rsidRPr="00B123A1">
        <w:rPr>
          <w:rFonts w:hint="eastAsia"/>
          <w:noProof/>
          <w:position w:val="-14"/>
        </w:rPr>
        <w:t>，</w:t>
      </w:r>
      <w:r w:rsidRPr="00B123A1">
        <w:rPr>
          <w:noProof/>
          <w:position w:val="-14"/>
        </w:rPr>
        <w:drawing>
          <wp:inline distT="0" distB="0" distL="0" distR="0" wp14:anchorId="26F5DF0A" wp14:editId="417A4E16">
            <wp:extent cx="262255" cy="262255"/>
            <wp:effectExtent l="0" t="0" r="0"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62255" cy="262255"/>
                    </a:xfrm>
                    <a:prstGeom prst="rect">
                      <a:avLst/>
                    </a:prstGeom>
                    <a:noFill/>
                    <a:ln>
                      <a:noFill/>
                    </a:ln>
                  </pic:spPr>
                </pic:pic>
              </a:graphicData>
            </a:graphic>
          </wp:inline>
        </w:drawing>
      </w:r>
      <w:r w:rsidRPr="00B123A1">
        <w:rPr>
          <w:rFonts w:hint="eastAsia"/>
        </w:rPr>
        <w:t>表示微环的有效折射率。</w:t>
      </w:r>
    </w:p>
    <w:p w:rsidR="002F44B3" w:rsidRPr="00B123A1" w:rsidRDefault="002F44B3" w:rsidP="002F44B3">
      <w:pPr>
        <w:spacing w:line="240" w:lineRule="atLeast"/>
        <w:jc w:val="center"/>
      </w:pPr>
      <w:r w:rsidRPr="00B123A1">
        <w:rPr>
          <w:noProof/>
        </w:rPr>
        <w:drawing>
          <wp:inline distT="0" distB="0" distL="0" distR="0" wp14:anchorId="0C127877" wp14:editId="3BA411DF">
            <wp:extent cx="5624231" cy="1980000"/>
            <wp:effectExtent l="0" t="0" r="0" b="127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BEBA8EAE-BF5A-486C-A8C5-ECC9F3942E4B}">
                          <a14:imgProps xmlns:a14="http://schemas.microsoft.com/office/drawing/2010/main">
                            <a14:imgLayer r:embed="rId109">
                              <a14:imgEffect>
                                <a14:sharpenSoften amount="50000"/>
                              </a14:imgEffect>
                            </a14:imgLayer>
                          </a14:imgProps>
                        </a:ext>
                      </a:extLst>
                    </a:blip>
                    <a:stretch>
                      <a:fillRect/>
                    </a:stretch>
                  </pic:blipFill>
                  <pic:spPr>
                    <a:xfrm>
                      <a:off x="0" y="0"/>
                      <a:ext cx="5624231" cy="1980000"/>
                    </a:xfrm>
                    <a:prstGeom prst="rect">
                      <a:avLst/>
                    </a:prstGeom>
                  </pic:spPr>
                </pic:pic>
              </a:graphicData>
            </a:graphic>
          </wp:inline>
        </w:drawing>
      </w:r>
    </w:p>
    <w:p w:rsidR="002F44B3" w:rsidRPr="00B123A1" w:rsidRDefault="002F44B3" w:rsidP="00315CBB">
      <w:pPr>
        <w:pStyle w:val="a7"/>
        <w:rPr>
          <w:rFonts w:ascii="宋体" w:hAnsi="宋体"/>
          <w:szCs w:val="21"/>
        </w:rPr>
      </w:pPr>
      <w:r w:rsidRPr="00B123A1">
        <w:rPr>
          <w:rFonts w:ascii="宋体" w:hAnsi="宋体" w:hint="eastAsia"/>
          <w:szCs w:val="21"/>
        </w:rPr>
        <w:t>图</w:t>
      </w:r>
      <w:r w:rsidRPr="00B123A1">
        <w:rPr>
          <w:rFonts w:ascii="宋体" w:hAnsi="宋体" w:hint="eastAsia"/>
          <w:szCs w:val="21"/>
        </w:rPr>
        <w:t>2</w:t>
      </w:r>
      <w:r w:rsidR="00315CBB">
        <w:rPr>
          <w:rFonts w:ascii="宋体" w:hAnsi="宋体" w:hint="eastAsia"/>
          <w:szCs w:val="21"/>
        </w:rPr>
        <w:t>-</w:t>
      </w:r>
      <w:r w:rsidRPr="00B123A1">
        <w:rPr>
          <w:rFonts w:ascii="宋体" w:hAnsi="宋体"/>
          <w:szCs w:val="21"/>
        </w:rPr>
        <w:t>5</w:t>
      </w:r>
      <w:r w:rsidRPr="00B123A1">
        <w:rPr>
          <w:rFonts w:ascii="宋体" w:hAnsi="宋体" w:hint="eastAsia"/>
          <w:szCs w:val="21"/>
        </w:rPr>
        <w:t xml:space="preserve"> </w:t>
      </w:r>
      <w:r w:rsidRPr="00B123A1">
        <w:t>微环的频谱示意图</w:t>
      </w:r>
      <w:r w:rsidRPr="00B123A1">
        <w:t>:</w:t>
      </w:r>
      <w:r w:rsidRPr="00B123A1">
        <w:rPr>
          <w:rFonts w:ascii="TimesNewRomanPSMT" w:hAnsi="TimesNewRomanPSMT" w:cs="TimesNewRomanPSMT"/>
        </w:rPr>
        <w:t xml:space="preserve">(a) </w:t>
      </w:r>
      <w:r w:rsidRPr="00B123A1">
        <w:t>直通</w:t>
      </w:r>
      <w:r w:rsidRPr="00B123A1">
        <w:rPr>
          <w:rFonts w:hint="eastAsia"/>
        </w:rPr>
        <w:t>型</w:t>
      </w:r>
      <w:r w:rsidRPr="00B123A1">
        <w:t>;</w:t>
      </w:r>
      <w:r w:rsidRPr="00B123A1">
        <w:rPr>
          <w:rFonts w:ascii="TimesNewRomanPSMT" w:hAnsi="TimesNewRomanPSMT" w:cs="TimesNewRomanPSMT"/>
        </w:rPr>
        <w:t xml:space="preserve">(b) </w:t>
      </w:r>
      <w:r w:rsidRPr="00B123A1">
        <w:rPr>
          <w:rFonts w:hint="eastAsia"/>
        </w:rPr>
        <w:t>上下载型</w:t>
      </w:r>
      <w:r w:rsidRPr="00B123A1">
        <w:t>下载端</w:t>
      </w:r>
    </w:p>
    <w:p w:rsidR="002F44B3" w:rsidRPr="00B123A1" w:rsidRDefault="002F44B3" w:rsidP="002F44B3">
      <w:pPr>
        <w:ind w:firstLineChars="200" w:firstLine="480"/>
      </w:pPr>
      <w:r w:rsidRPr="00B123A1">
        <w:rPr>
          <w:rFonts w:hint="eastAsia"/>
        </w:rPr>
        <w:t>全通型和上下载型微环谐振腔的</w:t>
      </w:r>
      <w:r w:rsidRPr="00B123A1">
        <w:t>频域幅度谱和相位谱</w:t>
      </w:r>
      <w:r w:rsidRPr="00B123A1">
        <w:rPr>
          <w:rFonts w:hint="eastAsia"/>
        </w:rPr>
        <w:t>如图</w:t>
      </w:r>
      <w:r w:rsidRPr="00B123A1">
        <w:rPr>
          <w:rFonts w:hint="eastAsia"/>
        </w:rPr>
        <w:t>2-</w:t>
      </w:r>
      <w:r w:rsidRPr="00B123A1">
        <w:t>5</w:t>
      </w:r>
      <w:r w:rsidRPr="00B123A1">
        <w:rPr>
          <w:rFonts w:hint="eastAsia"/>
        </w:rPr>
        <w:t>所示，需要说明的是</w:t>
      </w:r>
      <w:r w:rsidRPr="00B123A1">
        <w:t>，对于一个微环</w:t>
      </w:r>
      <w:r w:rsidRPr="00B123A1">
        <w:rPr>
          <w:rFonts w:hint="eastAsia"/>
        </w:rPr>
        <w:t>谐振腔</w:t>
      </w:r>
      <w:r w:rsidRPr="00B123A1">
        <w:t>来说，其频域传递函数</w:t>
      </w:r>
      <w:r w:rsidRPr="00B123A1">
        <w:rPr>
          <w:rFonts w:hint="eastAsia"/>
        </w:rPr>
        <w:t>呈现</w:t>
      </w:r>
      <w:r w:rsidRPr="00B123A1">
        <w:t>周期性的梳状谱，</w:t>
      </w:r>
      <w:r w:rsidRPr="00B123A1">
        <w:rPr>
          <w:rFonts w:hint="eastAsia"/>
        </w:rPr>
        <w:t>为了简化模型，在此仅是</w:t>
      </w:r>
      <w:r w:rsidRPr="00B123A1">
        <w:t>给出了一个周期内的谱线曲线。</w:t>
      </w:r>
      <w:r w:rsidRPr="00B123A1">
        <w:rPr>
          <w:rFonts w:hint="eastAsia"/>
        </w:rPr>
        <w:t>为了更好对微环谐振腔的透射谱进行描述，我们可以采用谐振的半高宽（</w:t>
      </w:r>
      <w:r w:rsidRPr="00B123A1">
        <w:t>FWHM</w:t>
      </w:r>
      <w:r w:rsidRPr="00B123A1">
        <w:rPr>
          <w:rFonts w:hint="eastAsia"/>
        </w:rPr>
        <w:t>）、自由频谱范围（</w:t>
      </w:r>
      <w:r w:rsidRPr="00B123A1">
        <w:rPr>
          <w:rFonts w:hint="eastAsia"/>
        </w:rPr>
        <w:t>F</w:t>
      </w:r>
      <w:r w:rsidRPr="00B123A1">
        <w:t xml:space="preserve">ree </w:t>
      </w:r>
      <w:r w:rsidRPr="00B123A1">
        <w:rPr>
          <w:rFonts w:hint="eastAsia"/>
        </w:rPr>
        <w:t>S</w:t>
      </w:r>
      <w:r w:rsidRPr="00B123A1">
        <w:t>pectral</w:t>
      </w:r>
      <w:r w:rsidRPr="00B123A1">
        <w:rPr>
          <w:rFonts w:hint="eastAsia"/>
        </w:rPr>
        <w:t xml:space="preserve"> R</w:t>
      </w:r>
      <w:r w:rsidRPr="00B123A1">
        <w:t>ange</w:t>
      </w:r>
      <w:r w:rsidRPr="00B123A1">
        <w:rPr>
          <w:rFonts w:hint="eastAsia"/>
        </w:rPr>
        <w:t>，</w:t>
      </w:r>
      <w:r w:rsidRPr="00B123A1">
        <w:t>FSR</w:t>
      </w:r>
      <w:r w:rsidRPr="00B123A1">
        <w:rPr>
          <w:rFonts w:hint="eastAsia"/>
        </w:rPr>
        <w:t>）、消光比</w:t>
      </w:r>
      <w:r w:rsidRPr="00B123A1">
        <w:rPr>
          <w:rStyle w:val="fontstyle01"/>
          <w:rFonts w:hint="default"/>
          <w:color w:val="auto"/>
        </w:rPr>
        <w:t>(</w:t>
      </w:r>
      <w:r w:rsidRPr="00B123A1">
        <w:rPr>
          <w:rStyle w:val="fontstyle11"/>
          <w:color w:val="auto"/>
        </w:rPr>
        <w:t>Extinction Ratio, ER</w:t>
      </w:r>
      <w:r w:rsidRPr="00B123A1">
        <w:rPr>
          <w:rStyle w:val="fontstyle01"/>
          <w:rFonts w:hint="default"/>
          <w:color w:val="auto"/>
        </w:rPr>
        <w:t>)</w:t>
      </w:r>
      <w:r w:rsidRPr="00B123A1">
        <w:rPr>
          <w:rFonts w:hint="eastAsia"/>
        </w:rPr>
        <w:t>、精细度和品质因数等性能</w:t>
      </w:r>
      <w:r w:rsidRPr="00B123A1">
        <w:rPr>
          <w:rFonts w:hint="eastAsia"/>
        </w:rPr>
        <w:lastRenderedPageBreak/>
        <w:t>参数表征其特征。</w:t>
      </w:r>
    </w:p>
    <w:p w:rsidR="002F44B3" w:rsidRDefault="002F44B3" w:rsidP="002F44B3">
      <w:pPr>
        <w:pStyle w:val="2"/>
      </w:pPr>
      <w:bookmarkStart w:id="137" w:name="_Toc497781672"/>
      <w:bookmarkStart w:id="138" w:name="_Toc501121521"/>
      <w:r w:rsidRPr="00B123A1">
        <w:rPr>
          <w:rFonts w:hint="eastAsia"/>
        </w:rPr>
        <w:t xml:space="preserve">2.3 </w:t>
      </w:r>
      <w:r w:rsidRPr="00B123A1">
        <w:t>微环谐振器</w:t>
      </w:r>
      <w:r w:rsidRPr="00B123A1">
        <w:rPr>
          <w:rFonts w:hint="eastAsia"/>
        </w:rPr>
        <w:t>的性能参数</w:t>
      </w:r>
      <w:bookmarkEnd w:id="137"/>
      <w:bookmarkEnd w:id="138"/>
    </w:p>
    <w:p w:rsidR="00AB2609" w:rsidRPr="00AB2609" w:rsidRDefault="00AB2609" w:rsidP="00AB2609"/>
    <w:p w:rsidR="002F44B3" w:rsidRPr="00B123A1" w:rsidRDefault="002F44B3" w:rsidP="002F44B3">
      <w:pPr>
        <w:pStyle w:val="a3"/>
        <w:numPr>
          <w:ilvl w:val="0"/>
          <w:numId w:val="6"/>
        </w:numPr>
        <w:spacing w:line="240" w:lineRule="auto"/>
        <w:ind w:firstLineChars="0"/>
      </w:pPr>
      <w:r w:rsidRPr="00B123A1">
        <w:rPr>
          <w:rFonts w:hint="eastAsia"/>
        </w:rPr>
        <w:t>自由频谱宽度</w:t>
      </w:r>
    </w:p>
    <w:p w:rsidR="002F44B3" w:rsidRPr="00B123A1" w:rsidRDefault="002F44B3" w:rsidP="002F44B3">
      <w:pPr>
        <w:ind w:firstLine="420"/>
      </w:pPr>
      <w:r w:rsidRPr="00B123A1">
        <w:rPr>
          <w:rFonts w:hint="eastAsia"/>
        </w:rPr>
        <w:t>微环谐振腔具有周期性的梳状谱，自由频谱宽度定义为相邻谐振波长的差值。根据微环谐振腔的基本谐振方程，即：</w:t>
      </w:r>
    </w:p>
    <w:p w:rsidR="002F44B3" w:rsidRPr="00B123A1" w:rsidRDefault="002F44B3" w:rsidP="002F44B3">
      <w:pPr>
        <w:wordWrap w:val="0"/>
        <w:ind w:firstLineChars="200" w:firstLine="480"/>
        <w:jc w:val="right"/>
      </w:pPr>
      <w:r w:rsidRPr="00B123A1">
        <w:rPr>
          <w:noProof/>
          <w:position w:val="-14"/>
        </w:rPr>
        <w:drawing>
          <wp:inline distT="0" distB="0" distL="0" distR="0" wp14:anchorId="204E6B09" wp14:editId="7B6CF5A2">
            <wp:extent cx="724535" cy="262255"/>
            <wp:effectExtent l="0" t="0" r="12065"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724535" cy="262255"/>
                    </a:xfrm>
                    <a:prstGeom prst="rect">
                      <a:avLst/>
                    </a:prstGeom>
                    <a:noFill/>
                    <a:ln>
                      <a:noFill/>
                    </a:ln>
                  </pic:spPr>
                </pic:pic>
              </a:graphicData>
            </a:graphic>
          </wp:inline>
        </w:drawing>
      </w:r>
      <w:r w:rsidRPr="00B123A1">
        <w:t xml:space="preserve">                           </w:t>
      </w:r>
      <w:r w:rsidRPr="00B123A1">
        <w:rPr>
          <w:rFonts w:hint="eastAsia"/>
        </w:rPr>
        <w:t>(2</w:t>
      </w:r>
      <w:r w:rsidRPr="00B123A1">
        <w:t>.30</w:t>
      </w:r>
      <w:r w:rsidRPr="00B123A1">
        <w:rPr>
          <w:rFonts w:hint="eastAsia"/>
        </w:rPr>
        <w:t>)</w:t>
      </w:r>
    </w:p>
    <w:p w:rsidR="002F44B3" w:rsidRPr="00B123A1" w:rsidRDefault="002F44B3" w:rsidP="002F44B3">
      <w:r w:rsidRPr="00B123A1">
        <w:rPr>
          <w:rFonts w:hint="eastAsia"/>
        </w:rPr>
        <w:t>L</w:t>
      </w:r>
      <w:r w:rsidRPr="00B123A1">
        <w:rPr>
          <w:rFonts w:hint="eastAsia"/>
        </w:rPr>
        <w:t>为微环谐振腔的周长，</w:t>
      </w:r>
      <m:oMath>
        <m:r>
          <m:rPr>
            <m:sty m:val="p"/>
          </m:rPr>
          <w:rPr>
            <w:rFonts w:ascii="Cambria Math" w:hAnsi="Cambria Math"/>
          </w:rPr>
          <m:t>L</m:t>
        </m:r>
        <m:r>
          <m:rPr>
            <m:sty m:val="p"/>
          </m:rPr>
          <w:rPr>
            <w:rFonts w:ascii="Cambria Math" w:hAnsi="Cambria Math" w:hint="eastAsia"/>
          </w:rPr>
          <m:t>=</m:t>
        </m:r>
        <m:r>
          <m:rPr>
            <m:sty m:val="p"/>
          </m:rPr>
          <w:rPr>
            <w:rFonts w:ascii="Cambria Math" w:hAnsi="Cambria Math"/>
          </w:rPr>
          <m:t>2πR</m:t>
        </m:r>
      </m:oMath>
      <w:r w:rsidRPr="00B123A1">
        <w:rPr>
          <w:rFonts w:hint="eastAsia"/>
        </w:rPr>
        <w:t>，</w:t>
      </w:r>
      <w:r w:rsidRPr="00B123A1">
        <w:rPr>
          <w:noProof/>
          <w:position w:val="-6"/>
        </w:rPr>
        <w:drawing>
          <wp:inline distT="0" distB="0" distL="0" distR="0" wp14:anchorId="1E183EFD" wp14:editId="2335428F">
            <wp:extent cx="127000" cy="12700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127000" cy="127000"/>
                    </a:xfrm>
                    <a:prstGeom prst="rect">
                      <a:avLst/>
                    </a:prstGeom>
                    <a:noFill/>
                    <a:ln>
                      <a:noFill/>
                    </a:ln>
                  </pic:spPr>
                </pic:pic>
              </a:graphicData>
            </a:graphic>
          </wp:inline>
        </w:drawing>
      </w:r>
      <w:r w:rsidRPr="00B123A1">
        <w:rPr>
          <w:rFonts w:hint="eastAsia"/>
        </w:rPr>
        <w:t>可以取任意正整数，表示微环一周上分布的光周期数目，</w:t>
      </w:r>
      <w:r w:rsidRPr="00B123A1">
        <w:rPr>
          <w:noProof/>
          <w:position w:val="-12"/>
        </w:rPr>
        <w:drawing>
          <wp:inline distT="0" distB="0" distL="0" distR="0" wp14:anchorId="4D4728D6" wp14:editId="3DF67F1F">
            <wp:extent cx="189865" cy="262255"/>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189865" cy="262255"/>
                    </a:xfrm>
                    <a:prstGeom prst="rect">
                      <a:avLst/>
                    </a:prstGeom>
                    <a:noFill/>
                    <a:ln>
                      <a:noFill/>
                    </a:ln>
                  </pic:spPr>
                </pic:pic>
              </a:graphicData>
            </a:graphic>
          </wp:inline>
        </w:drawing>
      </w:r>
      <w:r w:rsidRPr="00B123A1">
        <w:rPr>
          <w:rFonts w:hint="eastAsia"/>
        </w:rPr>
        <w:t>代表</w:t>
      </w:r>
      <w:r w:rsidRPr="00B123A1">
        <w:rPr>
          <w:noProof/>
          <w:position w:val="-6"/>
        </w:rPr>
        <w:drawing>
          <wp:inline distT="0" distB="0" distL="0" distR="0" wp14:anchorId="347798E3" wp14:editId="6B310106">
            <wp:extent cx="127000" cy="127000"/>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127000" cy="127000"/>
                    </a:xfrm>
                    <a:prstGeom prst="rect">
                      <a:avLst/>
                    </a:prstGeom>
                    <a:noFill/>
                    <a:ln>
                      <a:noFill/>
                    </a:ln>
                  </pic:spPr>
                </pic:pic>
              </a:graphicData>
            </a:graphic>
          </wp:inline>
        </w:drawing>
      </w:r>
      <w:r w:rsidRPr="00B123A1">
        <w:rPr>
          <w:rFonts w:hint="eastAsia"/>
        </w:rPr>
        <w:t>阶谐振波长。</w:t>
      </w:r>
    </w:p>
    <w:p w:rsidR="002F44B3" w:rsidRPr="00B123A1" w:rsidRDefault="002F44B3" w:rsidP="002F44B3">
      <w:r w:rsidRPr="00B123A1">
        <w:rPr>
          <w:rFonts w:hint="eastAsia"/>
        </w:rPr>
        <w:t>对上式进行处理，则有：</w:t>
      </w:r>
    </w:p>
    <w:p w:rsidR="002F44B3" w:rsidRPr="00B123A1" w:rsidRDefault="000720CB" w:rsidP="002F44B3">
      <w:pPr>
        <w:spacing w:line="240" w:lineRule="auto"/>
      </w:pPr>
      <m:oMathPara>
        <m:oMath>
          <m:eqArr>
            <m:eqArrPr>
              <m:maxDist m:val="1"/>
              <m:ctrlPr>
                <w:rPr>
                  <w:rFonts w:ascii="Cambria Math" w:hAnsi="Cambria Math"/>
                </w:rPr>
              </m:ctrlPr>
            </m:eqArrPr>
            <m:e>
              <m:r>
                <m:rPr>
                  <m:sty m:val="p"/>
                </m:rPr>
                <w:rPr>
                  <w:rFonts w:ascii="Cambria Math" w:hAnsi="Cambria Math"/>
                </w:rPr>
                <m:t>2π</m:t>
              </m:r>
              <m:r>
                <w:rPr>
                  <w:rFonts w:ascii="Cambria Math" w:hAnsi="Cambria Math"/>
                </w:rPr>
                <m:t>R</m:t>
              </m:r>
              <m:f>
                <m:fPr>
                  <m:ctrlPr>
                    <w:rPr>
                      <w:rFonts w:ascii="Cambria Math" w:hAnsi="Cambria Math"/>
                    </w:rPr>
                  </m:ctrlPr>
                </m:fPr>
                <m:num>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eff</m:t>
                      </m:r>
                    </m:sub>
                  </m:sSub>
                </m:num>
                <m:den>
                  <m:r>
                    <w:rPr>
                      <w:rFonts w:ascii="Cambria Math" w:hAnsi="Cambria Math"/>
                    </w:rPr>
                    <m:t>∂λ</m:t>
                  </m:r>
                </m:den>
              </m:f>
              <m:r>
                <w:rPr>
                  <w:rFonts w:ascii="Cambria Math" w:hAnsi="Cambria Math"/>
                </w:rPr>
                <m:t>=m+</m:t>
              </m:r>
              <m:f>
                <m:fPr>
                  <m:ctrlPr>
                    <w:rPr>
                      <w:rFonts w:ascii="Cambria Math" w:hAnsi="Cambria Math"/>
                    </w:rPr>
                  </m:ctrlPr>
                </m:fPr>
                <m:num>
                  <m:r>
                    <w:rPr>
                      <w:rFonts w:ascii="Cambria Math" w:hAnsi="Cambria Math"/>
                    </w:rPr>
                    <m:t>∂m</m:t>
                  </m:r>
                </m:num>
                <m:den>
                  <m:r>
                    <w:rPr>
                      <w:rFonts w:ascii="Cambria Math" w:hAnsi="Cambria Math"/>
                    </w:rPr>
                    <m:t>∂λ</m:t>
                  </m:r>
                </m:den>
              </m:f>
              <m:r>
                <w:rPr>
                  <w:rFonts w:ascii="Cambria Math" w:hAnsi="Cambria Math"/>
                </w:rPr>
                <m:t>#</m:t>
              </m:r>
              <m:d>
                <m:dPr>
                  <m:ctrlPr>
                    <w:rPr>
                      <w:rFonts w:ascii="Cambria Math" w:hAnsi="Cambria Math"/>
                    </w:rPr>
                  </m:ctrlPr>
                </m:dPr>
                <m:e>
                  <m:r>
                    <m:rPr>
                      <m:sty m:val="p"/>
                    </m:rPr>
                    <w:rPr>
                      <w:rFonts w:ascii="Cambria Math" w:hAnsi="Cambria Math"/>
                    </w:rPr>
                    <m:t>2.31</m:t>
                  </m:r>
                </m:e>
              </m:d>
              <m:ctrlPr>
                <w:rPr>
                  <w:rFonts w:ascii="Cambria Math" w:hAnsi="Cambria Math"/>
                  <w:i/>
                </w:rPr>
              </m:ctrlPr>
            </m:e>
          </m:eqArr>
        </m:oMath>
      </m:oMathPara>
    </w:p>
    <w:p w:rsidR="002F44B3" w:rsidRPr="00B123A1" w:rsidRDefault="002F44B3" w:rsidP="002F44B3"/>
    <w:p w:rsidR="002F44B3" w:rsidRPr="00B123A1" w:rsidRDefault="002F44B3" w:rsidP="002F44B3">
      <w:r w:rsidRPr="00B123A1">
        <w:rPr>
          <w:rFonts w:hint="eastAsia"/>
        </w:rPr>
        <w:t>定义</w:t>
      </w:r>
      <m:oMath>
        <m:r>
          <w:rPr>
            <w:rFonts w:ascii="Cambria Math" w:hAnsi="Cambria Math"/>
          </w:rPr>
          <m:t>δλ</m:t>
        </m:r>
        <m:r>
          <w:rPr>
            <w:rFonts w:ascii="Cambria Math" w:eastAsia="微软雅黑" w:hAnsi="微软雅黑" w:cs="微软雅黑" w:hint="eastAsia"/>
          </w:rPr>
          <m:t>=</m:t>
        </m:r>
        <m:r>
          <w:rPr>
            <w:rFonts w:ascii="Cambria Math" w:eastAsia="微软雅黑" w:hAnsi="微软雅黑" w:cs="微软雅黑"/>
          </w:rPr>
          <m:t>FSR</m:t>
        </m:r>
      </m:oMath>
      <w:r w:rsidRPr="00B123A1">
        <w:rPr>
          <w:rFonts w:hint="eastAsia"/>
        </w:rPr>
        <w:t>，带入上式中，可得：</w:t>
      </w:r>
    </w:p>
    <w:p w:rsidR="002F44B3" w:rsidRPr="00B123A1" w:rsidRDefault="000720CB" w:rsidP="002F44B3">
      <w:pPr>
        <w:spacing w:line="240" w:lineRule="auto"/>
      </w:pPr>
      <m:oMathPara>
        <m:oMath>
          <m:eqArr>
            <m:eqArrPr>
              <m:maxDist m:val="1"/>
              <m:ctrlPr>
                <w:rPr>
                  <w:rFonts w:ascii="Cambria Math" w:hAnsi="Cambria Math"/>
                </w:rPr>
              </m:ctrlPr>
            </m:eqArrPr>
            <m:e>
              <m:r>
                <m:rPr>
                  <m:sty m:val="p"/>
                </m:rPr>
                <w:rPr>
                  <w:rFonts w:ascii="Cambria Math" w:hAnsi="Cambria Math"/>
                </w:rPr>
                <m:t xml:space="preserve">FSR= </m:t>
              </m:r>
              <m:f>
                <m:fPr>
                  <m:ctrlPr>
                    <w:rPr>
                      <w:rFonts w:ascii="Cambria Math" w:hAnsi="Cambria Math"/>
                    </w:rPr>
                  </m:ctrlPr>
                </m:fPr>
                <m:num>
                  <m:r>
                    <w:rPr>
                      <w:rFonts w:ascii="Cambria Math" w:hAnsi="Cambria Math"/>
                    </w:rPr>
                    <m:t>λ</m:t>
                  </m:r>
                  <m:sSub>
                    <m:sSubPr>
                      <m:ctrlPr>
                        <w:rPr>
                          <w:rFonts w:ascii="Cambria Math" w:hAnsi="Cambria Math"/>
                          <w:i/>
                        </w:rPr>
                      </m:ctrlPr>
                    </m:sSubPr>
                    <m:e>
                      <m:r>
                        <w:rPr>
                          <w:rFonts w:ascii="Cambria Math" w:hAnsi="Cambria Math"/>
                        </w:rPr>
                        <m:t>n</m:t>
                      </m:r>
                    </m:e>
                    <m:sub>
                      <m:r>
                        <w:rPr>
                          <w:rFonts w:ascii="Cambria Math" w:hAnsi="Cambria Math"/>
                        </w:rPr>
                        <m:t>eff</m:t>
                      </m:r>
                    </m:sub>
                  </m:sSub>
                </m:num>
                <m:den>
                  <m:r>
                    <w:rPr>
                      <w:rFonts w:ascii="Cambria Math" w:hAnsi="Cambria Math" w:hint="eastAsia"/>
                    </w:rPr>
                    <m:t>m</m:t>
                  </m:r>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eff</m:t>
                          </m:r>
                        </m:sub>
                      </m:sSub>
                      <m:r>
                        <w:rPr>
                          <w:rFonts w:ascii="Cambria Math" w:hAnsi="Cambria Math"/>
                        </w:rPr>
                        <m:t>-</m:t>
                      </m:r>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n</m:t>
                              </m:r>
                            </m:e>
                            <m:sub>
                              <m:r>
                                <w:rPr>
                                  <w:rFonts w:ascii="Cambria Math" w:hAnsi="Cambria Math"/>
                                </w:rPr>
                                <m:t>eff</m:t>
                              </m:r>
                            </m:sub>
                          </m:sSub>
                        </m:num>
                        <m:den>
                          <m:r>
                            <w:rPr>
                              <w:rFonts w:ascii="Cambria Math" w:hAnsi="Cambria Math"/>
                            </w:rPr>
                            <m:t>dλ</m:t>
                          </m:r>
                        </m:den>
                      </m:f>
                    </m:e>
                  </m:d>
                </m:den>
              </m:f>
              <m:r>
                <w:rPr>
                  <w:rFonts w:ascii="Cambria Math" w:hAnsi="Cambria Math"/>
                </w:rPr>
                <m:t>#</m:t>
              </m:r>
              <m:d>
                <m:dPr>
                  <m:ctrlPr>
                    <w:rPr>
                      <w:rFonts w:ascii="Cambria Math" w:hAnsi="Cambria Math"/>
                    </w:rPr>
                  </m:ctrlPr>
                </m:dPr>
                <m:e>
                  <m:r>
                    <m:rPr>
                      <m:sty m:val="p"/>
                    </m:rPr>
                    <w:rPr>
                      <w:rFonts w:ascii="Cambria Math" w:hAnsi="Cambria Math"/>
                    </w:rPr>
                    <m:t>2.32</m:t>
                  </m:r>
                </m:e>
              </m:d>
              <m:ctrlPr>
                <w:rPr>
                  <w:rFonts w:ascii="Cambria Math" w:hAnsi="Cambria Math"/>
                  <w:i/>
                </w:rPr>
              </m:ctrlPr>
            </m:e>
          </m:eqArr>
        </m:oMath>
      </m:oMathPara>
    </w:p>
    <w:p w:rsidR="002F44B3" w:rsidRPr="00B123A1" w:rsidRDefault="002F44B3" w:rsidP="002F44B3"/>
    <w:p w:rsidR="002F44B3" w:rsidRPr="00B123A1" w:rsidRDefault="002F44B3" w:rsidP="002F44B3">
      <w:r w:rsidRPr="00B123A1">
        <w:rPr>
          <w:rStyle w:val="fontstyle01"/>
          <w:rFonts w:hint="default"/>
          <w:color w:val="auto"/>
        </w:rPr>
        <w:tab/>
      </w:r>
      <w:r w:rsidRPr="00B123A1">
        <w:t>设</w:t>
      </w:r>
      <m:oMath>
        <m:sSub>
          <m:sSubPr>
            <m:ctrlPr>
              <w:rPr>
                <w:rFonts w:ascii="Cambria Math" w:hAnsi="Cambria Math"/>
              </w:rPr>
            </m:ctrlPr>
          </m:sSubPr>
          <m:e>
            <m:r>
              <w:rPr>
                <w:rFonts w:ascii="Cambria Math" w:hAnsi="Cambria Math"/>
              </w:rPr>
              <m:t>v</m:t>
            </m:r>
          </m:e>
          <m:sub>
            <m:r>
              <w:rPr>
                <w:rFonts w:ascii="Cambria Math" w:hAnsi="Cambria Math"/>
              </w:rPr>
              <m:t>g</m:t>
            </m:r>
          </m:sub>
        </m:sSub>
        <m:r>
          <w:rPr>
            <w:rFonts w:ascii="Cambria Math" w:hAnsi="Cambria Math"/>
          </w:rPr>
          <m:t>=</m:t>
        </m:r>
        <m:f>
          <m:fPr>
            <m:type m:val="lin"/>
            <m:ctrlPr>
              <w:rPr>
                <w:rFonts w:ascii="Cambria Math" w:hAnsi="Cambria Math"/>
                <w:i/>
              </w:rPr>
            </m:ctrlPr>
          </m:fPr>
          <m:num>
            <m:r>
              <w:rPr>
                <w:rFonts w:ascii="Cambria Math" w:hAnsi="Cambria Math"/>
              </w:rPr>
              <m:t>dω</m:t>
            </m:r>
          </m:num>
          <m:den>
            <m:r>
              <w:rPr>
                <w:rFonts w:ascii="Cambria Math" w:hAnsi="Cambria Math"/>
              </w:rPr>
              <m:t>dβ</m:t>
            </m:r>
          </m:den>
        </m:f>
      </m:oMath>
      <w:r w:rsidRPr="00B123A1">
        <w:t>为光波在介质中的群速度，</w:t>
      </w:r>
      <w:r w:rsidRPr="00B123A1">
        <w:t xml:space="preserve"> </w:t>
      </w:r>
      <w:r w:rsidRPr="00B123A1">
        <w:t>它表示含有不同频率分量的光场包络在介质中的传播速度。与群速度相对应的是相速度</w:t>
      </w:r>
      <m:oMath>
        <m:sSub>
          <m:sSubPr>
            <m:ctrlPr>
              <w:rPr>
                <w:rFonts w:ascii="Cambria Math" w:hAnsi="Cambria Math"/>
              </w:rPr>
            </m:ctrlPr>
          </m:sSubPr>
          <m:e>
            <m:r>
              <w:rPr>
                <w:rFonts w:ascii="Cambria Math" w:hAnsi="Cambria Math"/>
              </w:rPr>
              <m:t>v</m:t>
            </m:r>
          </m:e>
          <m:sub>
            <m:r>
              <w:rPr>
                <w:rFonts w:ascii="Cambria Math" w:hAnsi="Cambria Math"/>
              </w:rPr>
              <m:t>p</m:t>
            </m:r>
          </m:sub>
        </m:sSub>
        <m:r>
          <w:rPr>
            <w:rFonts w:ascii="Cambria Math" w:hAnsi="Cambria Math"/>
          </w:rPr>
          <m:t>=</m:t>
        </m:r>
        <m:f>
          <m:fPr>
            <m:type m:val="lin"/>
            <m:ctrlPr>
              <w:rPr>
                <w:rFonts w:ascii="Cambria Math" w:hAnsi="Cambria Math"/>
                <w:i/>
              </w:rPr>
            </m:ctrlPr>
          </m:fPr>
          <m:num>
            <m:r>
              <w:rPr>
                <w:rFonts w:ascii="Cambria Math" w:hAnsi="Cambria Math"/>
              </w:rPr>
              <m:t>ω</m:t>
            </m:r>
          </m:num>
          <m:den>
            <m:r>
              <w:rPr>
                <w:rFonts w:ascii="Cambria Math" w:hAnsi="Cambria Math"/>
              </w:rPr>
              <m:t>β</m:t>
            </m:r>
          </m:den>
        </m:f>
      </m:oMath>
      <w:r w:rsidRPr="00B123A1">
        <w:t>，它表示单一频率正弦电磁波等相位面在介质中的传播速度。</w:t>
      </w:r>
      <w:r w:rsidRPr="00B123A1">
        <w:t xml:space="preserve"> </w:t>
      </w:r>
      <w:r w:rsidRPr="00B123A1">
        <w:t>群速度可以超过真空光速，而相速度不能</w:t>
      </w:r>
      <w:r w:rsidRPr="00B123A1">
        <w:t>[5]</w:t>
      </w:r>
      <w:r w:rsidRPr="00B123A1">
        <w:t>。</w:t>
      </w:r>
      <w:r w:rsidRPr="00B123A1">
        <w:t xml:space="preserve"> </w:t>
      </w:r>
      <w:r w:rsidRPr="00B123A1">
        <w:t>在群速度定义的基础上，</w:t>
      </w:r>
      <w:r w:rsidRPr="00B123A1">
        <w:t xml:space="preserve"> </w:t>
      </w:r>
      <w:r w:rsidRPr="00B123A1">
        <w:t>进一步定义介质群折射率</w:t>
      </w:r>
      <m:oMath>
        <m:sSub>
          <m:sSubPr>
            <m:ctrlPr>
              <w:rPr>
                <w:rFonts w:ascii="Cambria Math" w:hAnsi="Cambria Math"/>
              </w:rPr>
            </m:ctrlPr>
          </m:sSubPr>
          <m:e>
            <m:r>
              <w:rPr>
                <w:rFonts w:ascii="Cambria Math" w:hAnsi="Cambria Math"/>
              </w:rPr>
              <m:t>n</m:t>
            </m:r>
          </m:e>
          <m:sub>
            <m:r>
              <w:rPr>
                <w:rFonts w:ascii="Cambria Math" w:hAnsi="Cambria Math"/>
              </w:rPr>
              <m:t>g</m:t>
            </m:r>
          </m:sub>
        </m:sSub>
      </m:oMath>
      <w:r w:rsidRPr="00B123A1">
        <w:t>为</w:t>
      </w:r>
      <m:oMath>
        <m:f>
          <m:fPr>
            <m:type m:val="lin"/>
            <m:ctrlPr>
              <w:rPr>
                <w:rFonts w:ascii="Cambria Math" w:hAnsi="Cambria Math"/>
              </w:rPr>
            </m:ctrlPr>
          </m:fPr>
          <m:num>
            <m:r>
              <w:rPr>
                <w:rFonts w:ascii="Cambria Math" w:hAnsi="Cambria Math"/>
              </w:rPr>
              <m:t>c</m:t>
            </m:r>
          </m:num>
          <m:den>
            <m:sSub>
              <m:sSubPr>
                <m:ctrlPr>
                  <w:rPr>
                    <w:rFonts w:ascii="Cambria Math" w:hAnsi="Cambria Math"/>
                    <w:i/>
                  </w:rPr>
                </m:ctrlPr>
              </m:sSubPr>
              <m:e>
                <m:r>
                  <w:rPr>
                    <w:rFonts w:ascii="Cambria Math" w:hAnsi="Cambria Math"/>
                  </w:rPr>
                  <m:t>v</m:t>
                </m:r>
              </m:e>
              <m:sub>
                <m:r>
                  <w:rPr>
                    <w:rFonts w:ascii="Cambria Math" w:hAnsi="Cambria Math"/>
                  </w:rPr>
                  <m:t>g</m:t>
                </m:r>
              </m:sub>
            </m:sSub>
          </m:den>
        </m:f>
      </m:oMath>
      <w:r w:rsidRPr="00B123A1">
        <w:rPr>
          <w:rFonts w:hint="eastAsia"/>
        </w:rPr>
        <w:t>，</w:t>
      </w:r>
      <w:r w:rsidRPr="00B123A1">
        <w:t xml:space="preserve"> c </w:t>
      </w:r>
      <w:r w:rsidRPr="00B123A1">
        <w:t>为真空光速，于是有</w:t>
      </w:r>
      <w:r w:rsidRPr="00B123A1">
        <w:t xml:space="preserve"> </w:t>
      </w:r>
      <w:r w:rsidRPr="00B123A1">
        <w:t>：</w:t>
      </w:r>
    </w:p>
    <w:p w:rsidR="002F44B3" w:rsidRPr="00B123A1" w:rsidRDefault="002F44B3" w:rsidP="002F44B3"/>
    <w:p w:rsidR="002F44B3" w:rsidRPr="00B123A1" w:rsidRDefault="000720CB" w:rsidP="002F44B3">
      <w:pPr>
        <w:spacing w:line="480" w:lineRule="auto"/>
      </w:pPr>
      <m:oMathPara>
        <m:oMath>
          <m:eqArr>
            <m:eqArrPr>
              <m:maxDist m:val="1"/>
              <m:ctrlPr>
                <w:rPr>
                  <w:rFonts w:ascii="Cambria Math" w:hAnsi="Cambria Math"/>
                </w:rPr>
              </m:ctrlPr>
            </m:eqArrPr>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n</m:t>
                        </m:r>
                      </m:e>
                      <m:sub>
                        <m:r>
                          <w:rPr>
                            <w:rFonts w:ascii="Cambria Math" w:hAnsi="Cambria Math"/>
                          </w:rPr>
                          <m:t>g</m:t>
                        </m:r>
                      </m:sub>
                    </m:sSub>
                    <m:r>
                      <w:rPr>
                        <w:rFonts w:ascii="Cambria Math" w:hAnsi="Cambria Math"/>
                      </w:rPr>
                      <m:t>=</m:t>
                    </m:r>
                    <m:f>
                      <m:fPr>
                        <m:ctrlPr>
                          <w:rPr>
                            <w:rFonts w:ascii="Cambria Math" w:hAnsi="Cambria Math"/>
                            <w:i/>
                          </w:rPr>
                        </m:ctrlPr>
                      </m:fPr>
                      <m:num>
                        <m:r>
                          <w:rPr>
                            <w:rFonts w:ascii="Cambria Math" w:hAnsi="Cambria Math"/>
                          </w:rPr>
                          <m:t>c</m:t>
                        </m:r>
                      </m:num>
                      <m:den>
                        <m:sSub>
                          <m:sSubPr>
                            <m:ctrlPr>
                              <w:rPr>
                                <w:rFonts w:ascii="Cambria Math" w:hAnsi="Cambria Math"/>
                                <w:i/>
                              </w:rPr>
                            </m:ctrlPr>
                          </m:sSubPr>
                          <m:e>
                            <m:r>
                              <w:rPr>
                                <w:rFonts w:ascii="Cambria Math" w:hAnsi="Cambria Math"/>
                              </w:rPr>
                              <m:t>v</m:t>
                            </m:r>
                          </m:e>
                          <m:sub>
                            <m:r>
                              <w:rPr>
                                <w:rFonts w:ascii="Cambria Math" w:hAnsi="Cambria Math"/>
                              </w:rPr>
                              <m:t>g</m:t>
                            </m:r>
                          </m:sub>
                        </m:sSub>
                      </m:den>
                    </m:f>
                    <m:r>
                      <m:rPr>
                        <m:sty m:val="p"/>
                      </m:rPr>
                      <w:rPr>
                        <w:rFonts w:ascii="Cambria Math" w:hAnsi="Cambria Math"/>
                      </w:rPr>
                      <m:t>=</m:t>
                    </m:r>
                    <m:f>
                      <m:fPr>
                        <m:ctrlPr>
                          <w:rPr>
                            <w:rFonts w:ascii="Cambria Math" w:hAnsi="Cambria Math"/>
                          </w:rPr>
                        </m:ctrlPr>
                      </m:fPr>
                      <m:num>
                        <m:r>
                          <w:rPr>
                            <w:rFonts w:ascii="Cambria Math" w:hAnsi="Cambria Math"/>
                          </w:rPr>
                          <m:t>c</m:t>
                        </m:r>
                      </m:num>
                      <m:den>
                        <m:f>
                          <m:fPr>
                            <m:type m:val="lin"/>
                            <m:ctrlPr>
                              <w:rPr>
                                <w:rFonts w:ascii="Cambria Math" w:hAnsi="Cambria Math"/>
                                <w:i/>
                              </w:rPr>
                            </m:ctrlPr>
                          </m:fPr>
                          <m:num>
                            <m:r>
                              <w:rPr>
                                <w:rFonts w:ascii="Cambria Math" w:hAnsi="Cambria Math"/>
                              </w:rPr>
                              <m:t>dω</m:t>
                            </m:r>
                          </m:num>
                          <m:den>
                            <m:r>
                              <w:rPr>
                                <w:rFonts w:ascii="Cambria Math" w:hAnsi="Cambria Math"/>
                              </w:rPr>
                              <m:t>dβ</m:t>
                            </m:r>
                          </m:den>
                        </m:f>
                      </m:den>
                    </m:f>
                    <m:r>
                      <w:rPr>
                        <w:rFonts w:ascii="Cambria Math" w:hAnsi="Cambria Math"/>
                      </w:rPr>
                      <m:t>=c</m:t>
                    </m:r>
                    <m:f>
                      <m:fPr>
                        <m:ctrlPr>
                          <w:rPr>
                            <w:rFonts w:ascii="Cambria Math" w:hAnsi="Cambria Math"/>
                            <w:i/>
                          </w:rPr>
                        </m:ctrlPr>
                      </m:fPr>
                      <m:num>
                        <m:f>
                          <m:fPr>
                            <m:type m:val="lin"/>
                            <m:ctrlPr>
                              <w:rPr>
                                <w:rFonts w:ascii="Cambria Math" w:hAnsi="Cambria Math"/>
                                <w:i/>
                              </w:rPr>
                            </m:ctrlPr>
                          </m:fPr>
                          <m:num>
                            <m:r>
                              <w:rPr>
                                <w:rFonts w:ascii="Cambria Math" w:hAnsi="Cambria Math"/>
                              </w:rPr>
                              <m:t>dβ</m:t>
                            </m:r>
                          </m:num>
                          <m:den>
                            <m:r>
                              <w:rPr>
                                <w:rFonts w:ascii="Cambria Math" w:hAnsi="Cambria Math"/>
                              </w:rPr>
                              <m:t>dλ</m:t>
                            </m:r>
                          </m:den>
                        </m:f>
                      </m:num>
                      <m:den>
                        <m:f>
                          <m:fPr>
                            <m:type m:val="lin"/>
                            <m:ctrlPr>
                              <w:rPr>
                                <w:rFonts w:ascii="Cambria Math" w:hAnsi="Cambria Math"/>
                                <w:i/>
                              </w:rPr>
                            </m:ctrlPr>
                          </m:fPr>
                          <m:num>
                            <m:r>
                              <w:rPr>
                                <w:rFonts w:ascii="Cambria Math" w:hAnsi="Cambria Math"/>
                              </w:rPr>
                              <m:t>dω</m:t>
                            </m:r>
                          </m:num>
                          <m:den>
                            <m:r>
                              <w:rPr>
                                <w:rFonts w:ascii="Cambria Math" w:hAnsi="Cambria Math"/>
                              </w:rPr>
                              <m:t>dβ</m:t>
                            </m:r>
                          </m:den>
                        </m:f>
                      </m:den>
                    </m:f>
                    <m:r>
                      <w:rPr>
                        <w:rFonts w:ascii="Cambria Math" w:eastAsia="Cambria Math" w:hAnsi="Cambria Math" w:cs="Cambria Math"/>
                      </w:rPr>
                      <m:t>=c</m:t>
                    </m:r>
                    <m:f>
                      <m:fPr>
                        <m:ctrlPr>
                          <w:rPr>
                            <w:rFonts w:ascii="Cambria Math" w:eastAsia="Cambria Math" w:hAnsi="Cambria Math" w:cs="Cambria Math"/>
                            <w:i/>
                          </w:rPr>
                        </m:ctrlPr>
                      </m:fPr>
                      <m:num>
                        <m:f>
                          <m:fPr>
                            <m:type m:val="lin"/>
                            <m:ctrlPr>
                              <w:rPr>
                                <w:rFonts w:ascii="Cambria Math" w:eastAsia="Cambria Math" w:hAnsi="Cambria Math" w:cs="Cambria Math"/>
                                <w:i/>
                              </w:rPr>
                            </m:ctrlPr>
                          </m:fPr>
                          <m:num>
                            <m:r>
                              <w:rPr>
                                <w:rFonts w:ascii="Cambria Math" w:eastAsia="Cambria Math" w:hAnsi="Cambria Math" w:cs="Cambria Math"/>
                              </w:rPr>
                              <m:t>d</m:t>
                            </m:r>
                            <m:d>
                              <m:dPr>
                                <m:begChr m:val="["/>
                                <m:endChr m:val="]"/>
                                <m:ctrlPr>
                                  <w:rPr>
                                    <w:rFonts w:ascii="Cambria Math" w:eastAsia="Cambria Math" w:hAnsi="Cambria Math" w:cs="Cambria Math"/>
                                    <w:i/>
                                  </w:rPr>
                                </m:ctrlPr>
                              </m:dPr>
                              <m:e>
                                <m:f>
                                  <m:fPr>
                                    <m:type m:val="lin"/>
                                    <m:ctrlPr>
                                      <w:rPr>
                                        <w:rFonts w:ascii="Cambria Math" w:eastAsia="Cambria Math" w:hAnsi="Cambria Math" w:cs="Cambria Math"/>
                                        <w:i/>
                                      </w:rPr>
                                    </m:ctrlPr>
                                  </m:fPr>
                                  <m:num>
                                    <m:r>
                                      <w:rPr>
                                        <w:rFonts w:ascii="Cambria Math" w:eastAsia="Cambria Math" w:hAnsi="Cambria Math" w:cs="Cambria Math"/>
                                      </w:rPr>
                                      <m:t>2π</m:t>
                                    </m:r>
                                    <m:sSub>
                                      <m:sSubPr>
                                        <m:ctrlPr>
                                          <w:rPr>
                                            <w:rFonts w:ascii="Cambria Math" w:eastAsia="Cambria Math" w:hAnsi="Cambria Math" w:cs="Cambria Math"/>
                                            <w:i/>
                                          </w:rPr>
                                        </m:ctrlPr>
                                      </m:sSubPr>
                                      <m:e>
                                        <m:r>
                                          <w:rPr>
                                            <w:rFonts w:ascii="Cambria Math" w:eastAsia="Cambria Math" w:hAnsi="Cambria Math" w:cs="Cambria Math"/>
                                          </w:rPr>
                                          <m:t>n</m:t>
                                        </m:r>
                                      </m:e>
                                      <m:sub>
                                        <m:r>
                                          <w:rPr>
                                            <w:rFonts w:ascii="Cambria Math" w:eastAsia="Cambria Math" w:hAnsi="Cambria Math" w:cs="Cambria Math"/>
                                          </w:rPr>
                                          <m:t>eff</m:t>
                                        </m:r>
                                      </m:sub>
                                    </m:sSub>
                                  </m:num>
                                  <m:den>
                                    <m:r>
                                      <w:rPr>
                                        <w:rFonts w:ascii="Cambria Math" w:eastAsia="Cambria Math" w:hAnsi="Cambria Math" w:cs="Cambria Math"/>
                                      </w:rPr>
                                      <m:t>λ</m:t>
                                    </m:r>
                                  </m:den>
                                </m:f>
                              </m:e>
                            </m:d>
                          </m:num>
                          <m:den>
                            <m:r>
                              <w:rPr>
                                <w:rFonts w:ascii="Cambria Math" w:eastAsia="Cambria Math" w:hAnsi="Cambria Math" w:cs="Cambria Math"/>
                              </w:rPr>
                              <m:t>dλ</m:t>
                            </m:r>
                          </m:den>
                        </m:f>
                      </m:num>
                      <m:den>
                        <m:r>
                          <w:rPr>
                            <w:rFonts w:ascii="Cambria Math" w:eastAsia="Cambria Math" w:hAnsi="Cambria Math" w:cs="Cambria Math"/>
                          </w:rPr>
                          <m:t>d</m:t>
                        </m:r>
                        <m:f>
                          <m:fPr>
                            <m:type m:val="lin"/>
                            <m:ctrlPr>
                              <w:rPr>
                                <w:rFonts w:ascii="Cambria Math" w:eastAsia="Cambria Math" w:hAnsi="Cambria Math" w:cs="Cambria Math"/>
                                <w:i/>
                              </w:rPr>
                            </m:ctrlPr>
                          </m:fPr>
                          <m:num>
                            <m:d>
                              <m:dPr>
                                <m:ctrlPr>
                                  <w:rPr>
                                    <w:rFonts w:ascii="Cambria Math" w:eastAsia="Cambria Math" w:hAnsi="Cambria Math" w:cs="Cambria Math"/>
                                    <w:i/>
                                  </w:rPr>
                                </m:ctrlPr>
                              </m:dPr>
                              <m:e>
                                <m:f>
                                  <m:fPr>
                                    <m:type m:val="lin"/>
                                    <m:ctrlPr>
                                      <w:rPr>
                                        <w:rFonts w:ascii="Cambria Math" w:eastAsia="Cambria Math" w:hAnsi="Cambria Math" w:cs="Cambria Math"/>
                                        <w:i/>
                                      </w:rPr>
                                    </m:ctrlPr>
                                  </m:fPr>
                                  <m:num>
                                    <m:r>
                                      <w:rPr>
                                        <w:rFonts w:ascii="Cambria Math" w:eastAsia="Cambria Math" w:hAnsi="Cambria Math" w:cs="Cambria Math"/>
                                      </w:rPr>
                                      <m:t>2πc</m:t>
                                    </m:r>
                                  </m:num>
                                  <m:den>
                                    <m:r>
                                      <w:rPr>
                                        <w:rFonts w:ascii="Cambria Math" w:eastAsia="Cambria Math" w:hAnsi="Cambria Math" w:cs="Cambria Math"/>
                                      </w:rPr>
                                      <m:t>λ</m:t>
                                    </m:r>
                                  </m:den>
                                </m:f>
                              </m:e>
                            </m:d>
                          </m:num>
                          <m:den>
                            <m:r>
                              <w:rPr>
                                <w:rFonts w:ascii="Cambria Math" w:eastAsia="Cambria Math" w:hAnsi="Cambria Math" w:cs="Cambria Math"/>
                              </w:rPr>
                              <m:t>dλ</m:t>
                            </m:r>
                          </m:den>
                        </m:f>
                      </m:den>
                    </m:f>
                  </m:e>
                </m:mr>
                <m:mr>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n</m:t>
                        </m:r>
                      </m:e>
                      <m:sub>
                        <m:r>
                          <w:rPr>
                            <w:rFonts w:ascii="Cambria Math" w:eastAsia="Cambria Math" w:hAnsi="Cambria Math" w:cs="Cambria Math"/>
                          </w:rPr>
                          <m:t>eff</m:t>
                        </m:r>
                      </m:sub>
                    </m:sSub>
                    <m:r>
                      <w:rPr>
                        <w:rFonts w:ascii="Cambria Math" w:eastAsia="Cambria Math" w:hAnsi="Cambria Math" w:cs="Cambria Math"/>
                      </w:rPr>
                      <m:t>-λ</m:t>
                    </m:r>
                    <m:f>
                      <m:fPr>
                        <m:ctrlPr>
                          <w:rPr>
                            <w:rFonts w:ascii="Cambria Math" w:eastAsia="Cambria Math" w:hAnsi="Cambria Math" w:cs="Cambria Math"/>
                            <w:i/>
                          </w:rPr>
                        </m:ctrlPr>
                      </m:fPr>
                      <m:num>
                        <m:r>
                          <w:rPr>
                            <w:rFonts w:ascii="Cambria Math" w:eastAsia="Cambria Math" w:hAnsi="Cambria Math" w:cs="Cambria Math"/>
                          </w:rPr>
                          <m:t>d</m:t>
                        </m:r>
                        <m:sSub>
                          <m:sSubPr>
                            <m:ctrlPr>
                              <w:rPr>
                                <w:rFonts w:ascii="Cambria Math" w:eastAsia="Cambria Math" w:hAnsi="Cambria Math" w:cs="Cambria Math"/>
                                <w:i/>
                              </w:rPr>
                            </m:ctrlPr>
                          </m:sSubPr>
                          <m:e>
                            <m:r>
                              <w:rPr>
                                <w:rFonts w:ascii="Cambria Math" w:eastAsia="Cambria Math" w:hAnsi="Cambria Math" w:cs="Cambria Math"/>
                              </w:rPr>
                              <m:t>n</m:t>
                            </m:r>
                          </m:e>
                          <m:sub>
                            <m:r>
                              <w:rPr>
                                <w:rFonts w:ascii="Cambria Math" w:eastAsia="Cambria Math" w:hAnsi="Cambria Math" w:cs="Cambria Math"/>
                              </w:rPr>
                              <m:t>eff</m:t>
                            </m:r>
                          </m:sub>
                        </m:sSub>
                      </m:num>
                      <m:den>
                        <m:r>
                          <w:rPr>
                            <w:rFonts w:ascii="Cambria Math" w:eastAsia="Cambria Math" w:hAnsi="Cambria Math" w:cs="Cambria Math"/>
                          </w:rPr>
                          <m:t>dλ</m:t>
                        </m:r>
                      </m:den>
                    </m:f>
                  </m:e>
                </m:mr>
              </m:m>
              <m:r>
                <w:rPr>
                  <w:rFonts w:ascii="Cambria Math" w:hAnsi="Cambria Math"/>
                </w:rPr>
                <m:t>#</m:t>
              </m:r>
              <m:d>
                <m:dPr>
                  <m:ctrlPr>
                    <w:rPr>
                      <w:rFonts w:ascii="Cambria Math" w:hAnsi="Cambria Math"/>
                    </w:rPr>
                  </m:ctrlPr>
                </m:dPr>
                <m:e>
                  <m:r>
                    <m:rPr>
                      <m:sty m:val="p"/>
                    </m:rPr>
                    <w:rPr>
                      <w:rFonts w:ascii="Cambria Math" w:hAnsi="Cambria Math"/>
                    </w:rPr>
                    <m:t>2.33</m:t>
                  </m:r>
                </m:e>
              </m:d>
              <m:ctrlPr>
                <w:rPr>
                  <w:rFonts w:ascii="Cambria Math" w:hAnsi="Cambria Math"/>
                  <w:i/>
                </w:rPr>
              </m:ctrlPr>
            </m:e>
          </m:eqArr>
        </m:oMath>
      </m:oMathPara>
    </w:p>
    <w:p w:rsidR="002F44B3" w:rsidRPr="00B123A1" w:rsidRDefault="002F44B3" w:rsidP="002F44B3">
      <w:r w:rsidRPr="00B123A1">
        <w:rPr>
          <w:rFonts w:hint="eastAsia"/>
        </w:rPr>
        <w:t>综上，</w:t>
      </w:r>
      <w:r w:rsidRPr="00B123A1">
        <w:rPr>
          <w:rFonts w:hint="eastAsia"/>
        </w:rPr>
        <w:t>FSR</w:t>
      </w:r>
      <w:r w:rsidRPr="00B123A1">
        <w:rPr>
          <w:rFonts w:hint="eastAsia"/>
        </w:rPr>
        <w:t>可表示为：</w:t>
      </w:r>
    </w:p>
    <w:p w:rsidR="002F44B3" w:rsidRPr="00B123A1" w:rsidRDefault="000720CB" w:rsidP="002F44B3">
      <w:pPr>
        <w:spacing w:line="480" w:lineRule="auto"/>
      </w:pPr>
      <m:oMathPara>
        <m:oMath>
          <m:eqArr>
            <m:eqArrPr>
              <m:maxDist m:val="1"/>
              <m:ctrlPr>
                <w:rPr>
                  <w:rFonts w:ascii="Cambria Math" w:hAnsi="Cambria Math"/>
                </w:rPr>
              </m:ctrlPr>
            </m:eqArrPr>
            <m:e>
              <m:r>
                <m:rPr>
                  <m:sty m:val="p"/>
                </m:rPr>
                <w:rPr>
                  <w:rFonts w:ascii="Cambria Math" w:hAnsi="Cambria Math"/>
                </w:rPr>
                <m:t xml:space="preserve">FSR= </m:t>
              </m:r>
              <m:f>
                <m:fPr>
                  <m:ctrlPr>
                    <w:rPr>
                      <w:rFonts w:ascii="Cambria Math" w:hAnsi="Cambria Math"/>
                    </w:rPr>
                  </m:ctrlPr>
                </m:fPr>
                <m:num>
                  <m:r>
                    <w:rPr>
                      <w:rFonts w:ascii="Cambria Math" w:hAnsi="Cambria Math"/>
                    </w:rPr>
                    <m:t>λ</m:t>
                  </m:r>
                  <m:sSub>
                    <m:sSubPr>
                      <m:ctrlPr>
                        <w:rPr>
                          <w:rFonts w:ascii="Cambria Math" w:eastAsia="Cambria Math" w:hAnsi="Cambria Math" w:cs="Cambria Math"/>
                          <w:i/>
                        </w:rPr>
                      </m:ctrlPr>
                    </m:sSubPr>
                    <m:e>
                      <m:r>
                        <w:rPr>
                          <w:rFonts w:ascii="Cambria Math" w:eastAsia="Cambria Math" w:hAnsi="Cambria Math" w:cs="Cambria Math"/>
                        </w:rPr>
                        <m:t>n</m:t>
                      </m:r>
                    </m:e>
                    <m:sub>
                      <m:r>
                        <w:rPr>
                          <w:rFonts w:ascii="Cambria Math" w:eastAsia="Cambria Math" w:hAnsi="Cambria Math" w:cs="Cambria Math"/>
                        </w:rPr>
                        <m:t>eff</m:t>
                      </m:r>
                    </m:sub>
                  </m:sSub>
                </m:num>
                <m:den>
                  <m:r>
                    <w:rPr>
                      <w:rFonts w:ascii="Cambria Math" w:hAnsi="Cambria Math"/>
                    </w:rPr>
                    <m:t>m</m:t>
                  </m:r>
                  <m:sSub>
                    <m:sSubPr>
                      <m:ctrlPr>
                        <w:rPr>
                          <w:rFonts w:ascii="Cambria Math" w:hAnsi="Cambria Math"/>
                          <w:i/>
                        </w:rPr>
                      </m:ctrlPr>
                    </m:sSubPr>
                    <m:e>
                      <m:r>
                        <w:rPr>
                          <w:rFonts w:ascii="Cambria Math" w:hAnsi="Cambria Math"/>
                        </w:rPr>
                        <m:t>n</m:t>
                      </m:r>
                    </m:e>
                    <m:sub>
                      <m:r>
                        <w:rPr>
                          <w:rFonts w:ascii="Cambria Math" w:hAnsi="Cambria Math"/>
                        </w:rPr>
                        <m:t>g</m:t>
                      </m:r>
                    </m:sub>
                  </m:sSub>
                </m:den>
              </m:f>
              <m:r>
                <w:rPr>
                  <w:rFonts w:ascii="Cambria Math" w:hAnsi="Cambria Math"/>
                </w:rPr>
                <m:t>#</m:t>
              </m:r>
              <m:d>
                <m:dPr>
                  <m:ctrlPr>
                    <w:rPr>
                      <w:rFonts w:ascii="Cambria Math" w:hAnsi="Cambria Math"/>
                    </w:rPr>
                  </m:ctrlPr>
                </m:dPr>
                <m:e>
                  <m:r>
                    <m:rPr>
                      <m:sty m:val="p"/>
                    </m:rPr>
                    <w:rPr>
                      <w:rFonts w:ascii="Cambria Math" w:hAnsi="Cambria Math"/>
                    </w:rPr>
                    <m:t>2.34</m:t>
                  </m:r>
                </m:e>
              </m:d>
              <m:ctrlPr>
                <w:rPr>
                  <w:rFonts w:ascii="Cambria Math" w:hAnsi="Cambria Math"/>
                  <w:i/>
                </w:rPr>
              </m:ctrlPr>
            </m:e>
          </m:eqArr>
        </m:oMath>
      </m:oMathPara>
    </w:p>
    <w:p w:rsidR="002F44B3" w:rsidRPr="00B123A1" w:rsidRDefault="002F44B3" w:rsidP="002F44B3">
      <w:r w:rsidRPr="00B123A1">
        <w:rPr>
          <w:rStyle w:val="fontstyle01"/>
          <w:rFonts w:hint="default"/>
          <w:color w:val="auto"/>
        </w:rPr>
        <w:t xml:space="preserve">由式 </w:t>
      </w:r>
      <w:r w:rsidRPr="00B123A1">
        <w:rPr>
          <w:rStyle w:val="fontstyle21"/>
          <w:color w:val="auto"/>
        </w:rPr>
        <w:t xml:space="preserve">2.34 </w:t>
      </w:r>
      <w:r w:rsidRPr="00B123A1">
        <w:rPr>
          <w:rStyle w:val="fontstyle01"/>
          <w:rFonts w:hint="default"/>
          <w:color w:val="auto"/>
        </w:rPr>
        <w:t xml:space="preserve">中可以看出 </w:t>
      </w:r>
      <w:r w:rsidRPr="00B123A1">
        <w:rPr>
          <w:rStyle w:val="fontstyle31"/>
          <w:color w:val="auto"/>
        </w:rPr>
        <w:t xml:space="preserve">FSR </w:t>
      </w:r>
      <w:r w:rsidRPr="00B123A1">
        <w:rPr>
          <w:rStyle w:val="fontstyle01"/>
          <w:rFonts w:hint="default"/>
          <w:color w:val="auto"/>
        </w:rPr>
        <w:t xml:space="preserve">与谐振级次 </w:t>
      </w:r>
      <w:r w:rsidRPr="00B123A1">
        <w:rPr>
          <w:rStyle w:val="fontstyle41"/>
          <w:color w:val="auto"/>
        </w:rPr>
        <w:t>m</w:t>
      </w:r>
      <w:r w:rsidRPr="00B123A1">
        <w:rPr>
          <w:rStyle w:val="fontstyle01"/>
          <w:rFonts w:hint="default"/>
          <w:color w:val="auto"/>
        </w:rPr>
        <w:t xml:space="preserve">成反比，微环半径越大，则 </w:t>
      </w:r>
      <w:r w:rsidRPr="00B123A1">
        <w:rPr>
          <w:rStyle w:val="fontstyle31"/>
          <w:color w:val="auto"/>
        </w:rPr>
        <w:t xml:space="preserve">FSR </w:t>
      </w:r>
      <w:r w:rsidRPr="00B123A1">
        <w:rPr>
          <w:rStyle w:val="fontstyle01"/>
          <w:rFonts w:hint="default"/>
          <w:color w:val="auto"/>
        </w:rPr>
        <w:t xml:space="preserve">越小，限制了工作波长的范围。倘若通过减小微环半径来提高 </w:t>
      </w:r>
      <w:r w:rsidRPr="00B123A1">
        <w:rPr>
          <w:rStyle w:val="fontstyle31"/>
          <w:color w:val="auto"/>
        </w:rPr>
        <w:t>FSR</w:t>
      </w:r>
      <w:r w:rsidRPr="00B123A1">
        <w:rPr>
          <w:rStyle w:val="fontstyle01"/>
          <w:rFonts w:hint="default"/>
          <w:color w:val="auto"/>
        </w:rPr>
        <w:t>，就会增加微环的弯曲损耗，故在研究中应选取适当的微环半径。</w:t>
      </w:r>
    </w:p>
    <w:p w:rsidR="002F44B3" w:rsidRPr="00B123A1" w:rsidRDefault="002F44B3" w:rsidP="002F44B3"/>
    <w:p w:rsidR="002F44B3" w:rsidRPr="00B123A1" w:rsidRDefault="002F44B3" w:rsidP="002F44B3">
      <w:pPr>
        <w:pStyle w:val="a3"/>
        <w:numPr>
          <w:ilvl w:val="0"/>
          <w:numId w:val="6"/>
        </w:numPr>
        <w:spacing w:line="240" w:lineRule="auto"/>
        <w:ind w:firstLineChars="0"/>
      </w:pPr>
      <w:r w:rsidRPr="00B123A1">
        <w:rPr>
          <w:rFonts w:hint="eastAsia"/>
        </w:rPr>
        <w:t>半高全宽</w:t>
      </w:r>
    </w:p>
    <w:p w:rsidR="002F44B3" w:rsidRPr="00B123A1" w:rsidRDefault="002F44B3" w:rsidP="002F44B3">
      <w:pPr>
        <w:ind w:firstLine="420"/>
      </w:pPr>
      <w:r w:rsidRPr="00B123A1">
        <w:rPr>
          <w:rStyle w:val="fontstyle01"/>
          <w:rFonts w:hint="default"/>
          <w:color w:val="auto"/>
        </w:rPr>
        <w:lastRenderedPageBreak/>
        <w:t>半高全宽定义为输出谱波峰高度一半时的波峰宽度。</w:t>
      </w:r>
      <w:r w:rsidRPr="00B123A1">
        <w:rPr>
          <w:rFonts w:hint="eastAsia"/>
        </w:rPr>
        <w:t>全通型微环谐振腔的谐振半高全宽可以表示为</w:t>
      </w:r>
      <w:r w:rsidRPr="00B123A1">
        <w:rPr>
          <w:rFonts w:hint="eastAsia"/>
          <w:vertAlign w:val="superscript"/>
        </w:rPr>
        <w:t xml:space="preserve"> [24]</w:t>
      </w:r>
    </w:p>
    <w:p w:rsidR="002F44B3" w:rsidRPr="00B123A1" w:rsidRDefault="002F44B3" w:rsidP="002F44B3">
      <w:pPr>
        <w:tabs>
          <w:tab w:val="right" w:pos="8280"/>
        </w:tabs>
        <w:wordWrap w:val="0"/>
        <w:spacing w:line="360" w:lineRule="auto"/>
        <w:ind w:firstLineChars="200" w:firstLine="480"/>
        <w:jc w:val="right"/>
        <w:rPr>
          <w:rFonts w:ascii="Cambria Math" w:hAnsi="Cambria Math" w:hint="eastAsia"/>
        </w:rPr>
      </w:pPr>
      <w:r w:rsidRPr="00B123A1">
        <w:rPr>
          <w:rFonts w:ascii="Cambria Math" w:hAnsi="Cambria Math"/>
        </w:rPr>
        <w:t xml:space="preserve"> </w:t>
      </w:r>
      <w:r w:rsidR="001A51CB">
        <w:rPr>
          <w:rFonts w:cs="Times New Roman"/>
          <w:position w:val="-34"/>
        </w:rPr>
        <w:object w:dxaOrig="2280" w:dyaOrig="765">
          <v:shape id="_x0000_i1048" type="#_x0000_t75" style="width:114pt;height:38.25pt" o:ole="">
            <v:imagedata r:id="rId114" o:title=""/>
          </v:shape>
          <o:OLEObject Type="Embed" ProgID="Equation.DSMT4" ShapeID="_x0000_i1048" DrawAspect="Content" ObjectID="_1574891298" r:id="rId115"/>
        </w:object>
      </w:r>
      <w:r w:rsidRPr="00B123A1">
        <w:rPr>
          <w:rFonts w:ascii="Cambria Math" w:hAnsi="Cambria Math"/>
        </w:rPr>
        <w:t xml:space="preserve">                  </w:t>
      </w:r>
      <w:r w:rsidRPr="00F534E7">
        <w:rPr>
          <w:rFonts w:cs="Times New Roman"/>
        </w:rPr>
        <w:t>(2.35)</w:t>
      </w:r>
    </w:p>
    <w:p w:rsidR="002F44B3" w:rsidRPr="00B123A1" w:rsidRDefault="002F44B3" w:rsidP="002F44B3">
      <w:pPr>
        <w:tabs>
          <w:tab w:val="right" w:pos="8280"/>
        </w:tabs>
        <w:spacing w:line="360" w:lineRule="auto"/>
      </w:pPr>
      <w:bookmarkStart w:id="139" w:name="OLE_LINK6"/>
      <w:bookmarkStart w:id="140" w:name="OLE_LINK7"/>
      <w:r w:rsidRPr="00B123A1">
        <w:rPr>
          <w:rFonts w:hint="eastAsia"/>
        </w:rPr>
        <w:t>而上下载型微环谐振腔的</w:t>
      </w:r>
      <w:bookmarkStart w:id="141" w:name="OLE_LINK12"/>
      <w:r w:rsidRPr="00B123A1">
        <w:rPr>
          <w:rFonts w:hint="eastAsia"/>
        </w:rPr>
        <w:t>谐振半高全宽可以</w:t>
      </w:r>
      <w:bookmarkEnd w:id="141"/>
      <w:r w:rsidRPr="00B123A1">
        <w:rPr>
          <w:rFonts w:hint="eastAsia"/>
        </w:rPr>
        <w:t>表示为</w:t>
      </w:r>
      <w:bookmarkEnd w:id="139"/>
      <w:bookmarkEnd w:id="140"/>
    </w:p>
    <w:p w:rsidR="002F44B3" w:rsidRPr="00B123A1" w:rsidRDefault="002F44B3" w:rsidP="002F44B3">
      <w:pPr>
        <w:tabs>
          <w:tab w:val="right" w:pos="8280"/>
        </w:tabs>
        <w:wordWrap w:val="0"/>
        <w:spacing w:line="360" w:lineRule="auto"/>
        <w:ind w:firstLineChars="200" w:firstLine="480"/>
        <w:jc w:val="right"/>
      </w:pPr>
      <w:r w:rsidRPr="00B123A1">
        <w:t xml:space="preserve"> </w:t>
      </w:r>
      <w:r w:rsidR="00F534E7">
        <w:rPr>
          <w:rFonts w:cs="Times New Roman"/>
          <w:position w:val="-34"/>
        </w:rPr>
        <w:object w:dxaOrig="3555" w:dyaOrig="765">
          <v:shape id="_x0000_i1049" type="#_x0000_t75" style="width:177.75pt;height:38.25pt" o:ole="">
            <v:imagedata r:id="rId116" o:title=""/>
          </v:shape>
          <o:OLEObject Type="Embed" ProgID="Equation.DSMT4" ShapeID="_x0000_i1049" DrawAspect="Content" ObjectID="_1574891299" r:id="rId117"/>
        </w:object>
      </w:r>
      <w:r w:rsidRPr="00B123A1">
        <w:t xml:space="preserve">            </w:t>
      </w:r>
      <w:r w:rsidRPr="00B123A1">
        <w:rPr>
          <w:rFonts w:hint="eastAsia"/>
        </w:rPr>
        <w:t>(2</w:t>
      </w:r>
      <w:r w:rsidRPr="00B123A1">
        <w:t>.36</w:t>
      </w:r>
      <w:r w:rsidRPr="00B123A1">
        <w:rPr>
          <w:rFonts w:hint="eastAsia"/>
        </w:rPr>
        <w:t>)</w:t>
      </w:r>
    </w:p>
    <w:p w:rsidR="002F44B3" w:rsidRPr="00B123A1" w:rsidRDefault="002F44B3" w:rsidP="002F44B3">
      <w:pPr>
        <w:tabs>
          <w:tab w:val="right" w:pos="8280"/>
        </w:tabs>
        <w:spacing w:line="360" w:lineRule="auto"/>
        <w:ind w:firstLineChars="200" w:firstLine="480"/>
        <w:jc w:val="right"/>
      </w:pPr>
    </w:p>
    <w:p w:rsidR="002F44B3" w:rsidRPr="00B123A1" w:rsidRDefault="002F44B3" w:rsidP="002F44B3">
      <w:pPr>
        <w:pStyle w:val="a3"/>
        <w:numPr>
          <w:ilvl w:val="0"/>
          <w:numId w:val="6"/>
        </w:numPr>
        <w:spacing w:line="240" w:lineRule="auto"/>
        <w:ind w:firstLineChars="0"/>
      </w:pPr>
      <w:r w:rsidRPr="00B123A1">
        <w:rPr>
          <w:rFonts w:hint="eastAsia"/>
        </w:rPr>
        <w:t>消光比</w:t>
      </w:r>
    </w:p>
    <w:p w:rsidR="002F44B3" w:rsidRPr="00B123A1" w:rsidRDefault="002F44B3" w:rsidP="002F44B3">
      <w:pPr>
        <w:pStyle w:val="a3"/>
        <w:ind w:firstLineChars="0"/>
      </w:pPr>
      <w:r w:rsidRPr="00B123A1">
        <w:rPr>
          <w:rStyle w:val="fontstyle01"/>
          <w:rFonts w:hint="default"/>
          <w:color w:val="auto"/>
        </w:rPr>
        <w:t xml:space="preserve">谐振峰的深度或高度可以用消光比衡量，消光比定义为微环谐振腔最大与最小输出值的比值，单位为 </w:t>
      </w:r>
      <w:r w:rsidRPr="00B123A1">
        <w:rPr>
          <w:rStyle w:val="fontstyle21"/>
          <w:color w:val="auto"/>
        </w:rPr>
        <w:t>dB</w:t>
      </w:r>
      <w:r w:rsidRPr="00B123A1">
        <w:rPr>
          <w:rStyle w:val="fontstyle01"/>
          <w:rFonts w:hint="default"/>
          <w:color w:val="auto"/>
        </w:rPr>
        <w:t>。消光比越大，说明微环谐振腔灵敏度越高。</w:t>
      </w:r>
      <w:r w:rsidRPr="00B123A1">
        <w:rPr>
          <w:rFonts w:hint="eastAsia"/>
        </w:rPr>
        <w:t>全通型微环和上下载型微环输出端的消光比</w:t>
      </w:r>
      <w:r w:rsidRPr="00B123A1">
        <w:rPr>
          <w:noProof/>
          <w:position w:val="-12"/>
        </w:rPr>
        <w:drawing>
          <wp:inline distT="0" distB="0" distL="0" distR="0" wp14:anchorId="52594A31" wp14:editId="468018BC">
            <wp:extent cx="262255" cy="262255"/>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262255" cy="262255"/>
                    </a:xfrm>
                    <a:prstGeom prst="rect">
                      <a:avLst/>
                    </a:prstGeom>
                    <a:noFill/>
                    <a:ln>
                      <a:noFill/>
                    </a:ln>
                  </pic:spPr>
                </pic:pic>
              </a:graphicData>
            </a:graphic>
          </wp:inline>
        </w:drawing>
      </w:r>
      <w:r w:rsidRPr="00B123A1">
        <w:rPr>
          <w:rFonts w:hint="eastAsia"/>
        </w:rPr>
        <w:t>、</w:t>
      </w:r>
      <w:r w:rsidRPr="00B123A1">
        <w:rPr>
          <w:noProof/>
          <w:position w:val="-14"/>
        </w:rPr>
        <w:drawing>
          <wp:inline distT="0" distB="0" distL="0" distR="0" wp14:anchorId="3B41C375" wp14:editId="64F42D34">
            <wp:extent cx="335280" cy="262255"/>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335280" cy="262255"/>
                    </a:xfrm>
                    <a:prstGeom prst="rect">
                      <a:avLst/>
                    </a:prstGeom>
                    <a:noFill/>
                    <a:ln>
                      <a:noFill/>
                    </a:ln>
                  </pic:spPr>
                </pic:pic>
              </a:graphicData>
            </a:graphic>
          </wp:inline>
        </w:drawing>
      </w:r>
      <w:r w:rsidRPr="00B123A1">
        <w:rPr>
          <w:rFonts w:hint="eastAsia"/>
        </w:rPr>
        <w:t>可以表示为：</w:t>
      </w:r>
    </w:p>
    <w:p w:rsidR="002F44B3" w:rsidRPr="00B123A1" w:rsidRDefault="002F44B3" w:rsidP="002F44B3">
      <w:pPr>
        <w:spacing w:line="460" w:lineRule="exact"/>
      </w:pPr>
    </w:p>
    <w:p w:rsidR="002F44B3" w:rsidRPr="00B123A1" w:rsidRDefault="00F534E7" w:rsidP="002F44B3">
      <w:pPr>
        <w:tabs>
          <w:tab w:val="right" w:pos="8280"/>
        </w:tabs>
        <w:wordWrap w:val="0"/>
        <w:spacing w:line="360" w:lineRule="auto"/>
        <w:ind w:firstLineChars="200" w:firstLine="480"/>
        <w:jc w:val="right"/>
        <w:rPr>
          <w:rFonts w:ascii="Cambria Math" w:hAnsi="Cambria Math" w:hint="eastAsia"/>
        </w:rPr>
      </w:pPr>
      <w:r w:rsidRPr="00F534E7">
        <w:rPr>
          <w:rFonts w:cs="Times New Roman"/>
        </w:rPr>
        <w:t xml:space="preserve"> </w:t>
      </w:r>
      <w:r>
        <w:rPr>
          <w:rFonts w:cs="Times New Roman"/>
          <w:position w:val="-28"/>
        </w:rPr>
        <w:object w:dxaOrig="2220" w:dyaOrig="705">
          <v:shape id="_x0000_i1050" type="#_x0000_t75" style="width:111pt;height:35.25pt" o:ole="">
            <v:imagedata r:id="rId120" o:title=""/>
          </v:shape>
          <o:OLEObject Type="Embed" ProgID="Equation.DSMT4" ShapeID="_x0000_i1050" DrawAspect="Content" ObjectID="_1574891300" r:id="rId121"/>
        </w:object>
      </w:r>
      <w:r w:rsidR="002F44B3" w:rsidRPr="00B123A1">
        <w:rPr>
          <w:rFonts w:ascii="Cambria Math" w:hAnsi="Cambria Math"/>
        </w:rPr>
        <w:t xml:space="preserve">                      (2.37)</w:t>
      </w:r>
    </w:p>
    <w:p w:rsidR="002F44B3" w:rsidRPr="00B123A1" w:rsidRDefault="002F44B3" w:rsidP="002F44B3">
      <w:pPr>
        <w:tabs>
          <w:tab w:val="right" w:pos="8280"/>
        </w:tabs>
        <w:wordWrap w:val="0"/>
        <w:spacing w:line="360" w:lineRule="auto"/>
        <w:ind w:firstLineChars="200" w:firstLine="480"/>
        <w:jc w:val="right"/>
        <w:rPr>
          <w:rFonts w:ascii="Cambria Math" w:hAnsi="Cambria Math" w:hint="eastAsia"/>
        </w:rPr>
      </w:pPr>
      <w:r w:rsidRPr="00B123A1">
        <w:rPr>
          <w:rFonts w:ascii="Cambria Math" w:hAnsi="Cambria Math"/>
        </w:rPr>
        <w:t xml:space="preserve"> </w:t>
      </w:r>
      <w:r w:rsidR="000F6E65">
        <w:rPr>
          <w:rFonts w:cs="Times New Roman"/>
          <w:position w:val="-30"/>
        </w:rPr>
        <w:object w:dxaOrig="2595" w:dyaOrig="720">
          <v:shape id="_x0000_i1051" type="#_x0000_t75" style="width:129.75pt;height:36pt" o:ole="">
            <v:imagedata r:id="rId122" o:title=""/>
          </v:shape>
          <o:OLEObject Type="Embed" ProgID="Equation.DSMT4" ShapeID="_x0000_i1051" DrawAspect="Content" ObjectID="_1574891301" r:id="rId123"/>
        </w:object>
      </w:r>
      <w:r w:rsidRPr="00B123A1">
        <w:rPr>
          <w:rFonts w:ascii="Cambria Math" w:hAnsi="Cambria Math"/>
        </w:rPr>
        <w:t xml:space="preserve">                   (2.38)</w:t>
      </w:r>
    </w:p>
    <w:p w:rsidR="002F44B3" w:rsidRPr="00B123A1" w:rsidRDefault="002F44B3" w:rsidP="002F44B3">
      <w:pPr>
        <w:spacing w:line="460" w:lineRule="exact"/>
      </w:pPr>
      <w:r w:rsidRPr="00B123A1">
        <w:rPr>
          <w:rFonts w:hint="eastAsia"/>
        </w:rPr>
        <w:t>上下载型微环下载端的消光比</w:t>
      </w:r>
      <w:r w:rsidRPr="00B123A1">
        <w:rPr>
          <w:noProof/>
          <w:position w:val="-12"/>
        </w:rPr>
        <w:drawing>
          <wp:inline distT="0" distB="0" distL="0" distR="0" wp14:anchorId="2EAB54A2" wp14:editId="7DDA88D0">
            <wp:extent cx="335280" cy="262255"/>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35280" cy="262255"/>
                    </a:xfrm>
                    <a:prstGeom prst="rect">
                      <a:avLst/>
                    </a:prstGeom>
                    <a:noFill/>
                    <a:ln>
                      <a:noFill/>
                    </a:ln>
                  </pic:spPr>
                </pic:pic>
              </a:graphicData>
            </a:graphic>
          </wp:inline>
        </w:drawing>
      </w:r>
      <w:r w:rsidRPr="00B123A1">
        <w:rPr>
          <w:rFonts w:hint="eastAsia"/>
        </w:rPr>
        <w:t>可由式计算。</w:t>
      </w:r>
    </w:p>
    <w:p w:rsidR="002F44B3" w:rsidRPr="00B123A1" w:rsidRDefault="000F6E65" w:rsidP="002F44B3">
      <w:pPr>
        <w:tabs>
          <w:tab w:val="right" w:pos="8280"/>
        </w:tabs>
        <w:wordWrap w:val="0"/>
        <w:spacing w:line="360" w:lineRule="auto"/>
        <w:ind w:firstLineChars="200" w:firstLine="480"/>
        <w:jc w:val="right"/>
      </w:pPr>
      <w:r w:rsidRPr="000F6E65">
        <w:rPr>
          <w:rFonts w:cs="Times New Roman"/>
        </w:rPr>
        <w:t xml:space="preserve"> </w:t>
      </w:r>
      <w:r>
        <w:rPr>
          <w:rFonts w:cs="Times New Roman"/>
          <w:position w:val="-30"/>
        </w:rPr>
        <w:object w:dxaOrig="1695" w:dyaOrig="720">
          <v:shape id="_x0000_i1052" type="#_x0000_t75" style="width:84.75pt;height:36pt" o:ole="">
            <v:imagedata r:id="rId125" o:title=""/>
          </v:shape>
          <o:OLEObject Type="Embed" ProgID="Equation.DSMT4" ShapeID="_x0000_i1052" DrawAspect="Content" ObjectID="_1574891302" r:id="rId126"/>
        </w:object>
      </w:r>
      <w:r w:rsidR="002F44B3" w:rsidRPr="00B123A1">
        <w:t xml:space="preserve">                            </w:t>
      </w:r>
      <w:r w:rsidR="002F44B3" w:rsidRPr="00B123A1">
        <w:rPr>
          <w:rFonts w:hint="eastAsia"/>
        </w:rPr>
        <w:t>(2</w:t>
      </w:r>
      <w:r w:rsidR="002F44B3" w:rsidRPr="00B123A1">
        <w:t>.49</w:t>
      </w:r>
      <w:r w:rsidR="002F44B3" w:rsidRPr="00B123A1">
        <w:rPr>
          <w:rFonts w:hint="eastAsia"/>
        </w:rPr>
        <w:t>)</w:t>
      </w:r>
    </w:p>
    <w:p w:rsidR="002F44B3" w:rsidRPr="00B123A1" w:rsidRDefault="002F44B3" w:rsidP="002F44B3">
      <w:pPr>
        <w:pStyle w:val="a3"/>
        <w:tabs>
          <w:tab w:val="right" w:pos="8280"/>
        </w:tabs>
        <w:spacing w:line="360" w:lineRule="auto"/>
        <w:ind w:firstLineChars="0" w:firstLine="0"/>
        <w:jc w:val="left"/>
      </w:pPr>
      <w:r w:rsidRPr="00B123A1">
        <w:rPr>
          <w:rFonts w:hint="eastAsia"/>
        </w:rPr>
        <w:t>（</w:t>
      </w:r>
      <w:r w:rsidRPr="00B123A1">
        <w:rPr>
          <w:rFonts w:hint="eastAsia"/>
        </w:rPr>
        <w:t>4</w:t>
      </w:r>
      <w:r w:rsidRPr="00B123A1">
        <w:rPr>
          <w:rFonts w:hint="eastAsia"/>
        </w:rPr>
        <w:t>）</w:t>
      </w:r>
      <w:r w:rsidRPr="00B123A1">
        <w:rPr>
          <w:rFonts w:hint="eastAsia"/>
        </w:rPr>
        <w:t xml:space="preserve"> </w:t>
      </w:r>
      <w:r w:rsidRPr="00B123A1">
        <w:rPr>
          <w:rFonts w:hint="eastAsia"/>
        </w:rPr>
        <w:t>品质因数</w:t>
      </w:r>
    </w:p>
    <w:p w:rsidR="002F44B3" w:rsidRPr="00B123A1" w:rsidRDefault="002F44B3" w:rsidP="002F44B3">
      <w:pPr>
        <w:ind w:firstLine="420"/>
      </w:pPr>
      <w:r w:rsidRPr="00B123A1">
        <w:rPr>
          <w:rFonts w:hint="eastAsia"/>
        </w:rPr>
        <w:t>微环谐振腔的品质因数，也称为</w:t>
      </w:r>
      <w:r w:rsidRPr="00B123A1">
        <w:rPr>
          <w:rFonts w:hint="eastAsia"/>
        </w:rPr>
        <w:t>Q</w:t>
      </w:r>
      <w:r w:rsidRPr="00B123A1">
        <w:rPr>
          <w:rFonts w:hint="eastAsia"/>
        </w:rPr>
        <w:t>因子，描述透射率谱相对于谐振波长的尖锐程度，可以定义为谐振波长与</w:t>
      </w:r>
      <w:r w:rsidRPr="00B123A1">
        <w:rPr>
          <w:rFonts w:hint="eastAsia"/>
        </w:rPr>
        <w:t>FWHM</w:t>
      </w:r>
      <w:r w:rsidRPr="00B123A1">
        <w:rPr>
          <w:rFonts w:hint="eastAsia"/>
        </w:rPr>
        <w:t>的比值。全通型微环谐振腔的品质因数可以表示为</w:t>
      </w:r>
      <w:r w:rsidRPr="00B123A1">
        <w:rPr>
          <w:rFonts w:hint="eastAsia"/>
          <w:vertAlign w:val="superscript"/>
        </w:rPr>
        <w:t>[24]</w:t>
      </w:r>
    </w:p>
    <w:p w:rsidR="002F44B3" w:rsidRPr="00B123A1" w:rsidRDefault="002F44B3" w:rsidP="002F44B3">
      <w:pPr>
        <w:tabs>
          <w:tab w:val="right" w:pos="8280"/>
        </w:tabs>
        <w:wordWrap w:val="0"/>
        <w:spacing w:line="360" w:lineRule="auto"/>
        <w:ind w:firstLineChars="200" w:firstLine="480"/>
        <w:jc w:val="right"/>
      </w:pPr>
      <w:r w:rsidRPr="00B123A1">
        <w:t xml:space="preserve"> </w:t>
      </w:r>
      <w:r w:rsidR="000F6E65" w:rsidRPr="00045AAD">
        <w:rPr>
          <w:rFonts w:cs="Times New Roman"/>
          <w:position w:val="-30"/>
        </w:rPr>
        <w:object w:dxaOrig="1575" w:dyaOrig="765">
          <v:shape id="_x0000_i1053" type="#_x0000_t75" style="width:78.75pt;height:38.25pt" o:ole="">
            <v:imagedata r:id="rId127" o:title=""/>
          </v:shape>
          <o:OLEObject Type="Embed" ProgID="Equation.DSMT4" ShapeID="_x0000_i1053" DrawAspect="Content" ObjectID="_1574891303" r:id="rId128"/>
        </w:object>
      </w:r>
      <w:r w:rsidRPr="00B123A1">
        <w:t xml:space="preserve">                       </w:t>
      </w:r>
      <w:r w:rsidRPr="00B123A1">
        <w:rPr>
          <w:rFonts w:ascii="Cambria Math" w:hAnsi="Cambria Math"/>
        </w:rPr>
        <w:t>(2.50)</w:t>
      </w:r>
    </w:p>
    <w:p w:rsidR="002F44B3" w:rsidRPr="00B123A1" w:rsidRDefault="002F44B3" w:rsidP="002F44B3">
      <w:pPr>
        <w:tabs>
          <w:tab w:val="right" w:pos="8280"/>
        </w:tabs>
        <w:spacing w:line="360" w:lineRule="auto"/>
      </w:pPr>
      <w:r w:rsidRPr="00B123A1">
        <w:rPr>
          <w:rFonts w:hint="eastAsia"/>
        </w:rPr>
        <w:t>对于上下载型微环谐振腔，其品质因数可以表示为</w:t>
      </w:r>
    </w:p>
    <w:p w:rsidR="002F44B3" w:rsidRPr="00B123A1" w:rsidRDefault="002F44B3" w:rsidP="002F44B3">
      <w:pPr>
        <w:tabs>
          <w:tab w:val="right" w:pos="8280"/>
        </w:tabs>
        <w:wordWrap w:val="0"/>
        <w:spacing w:line="360" w:lineRule="auto"/>
        <w:ind w:firstLineChars="200" w:firstLine="480"/>
        <w:jc w:val="right"/>
      </w:pPr>
      <w:r w:rsidRPr="00B123A1">
        <w:t xml:space="preserve"> </w:t>
      </w:r>
      <w:r w:rsidR="000F6E65">
        <w:rPr>
          <w:rFonts w:cs="Times New Roman"/>
          <w:position w:val="-30"/>
        </w:rPr>
        <w:object w:dxaOrig="1755" w:dyaOrig="765">
          <v:shape id="_x0000_i1054" type="#_x0000_t75" style="width:87.75pt;height:38.25pt" o:ole="">
            <v:imagedata r:id="rId129" o:title=""/>
          </v:shape>
          <o:OLEObject Type="Embed" ProgID="Equation.DSMT4" ShapeID="_x0000_i1054" DrawAspect="Content" ObjectID="_1574891304" r:id="rId130"/>
        </w:object>
      </w:r>
      <w:r w:rsidRPr="00B123A1">
        <w:t xml:space="preserve">                      </w:t>
      </w:r>
      <w:r w:rsidRPr="00B123A1">
        <w:rPr>
          <w:rFonts w:ascii="Cambria Math" w:hAnsi="Cambria Math"/>
        </w:rPr>
        <w:t>(2.51)</w:t>
      </w:r>
    </w:p>
    <w:p w:rsidR="002F44B3" w:rsidRPr="00B123A1" w:rsidRDefault="002F44B3" w:rsidP="002F44B3">
      <w:pPr>
        <w:ind w:firstLine="420"/>
      </w:pPr>
      <w:r w:rsidRPr="00B123A1">
        <w:rPr>
          <w:rFonts w:hint="eastAsia"/>
        </w:rPr>
        <w:t>高品质因数的光器件应用广泛，在微分运算、全光脉冲整形以及全光量化编</w:t>
      </w:r>
      <w:r w:rsidRPr="00B123A1">
        <w:rPr>
          <w:rFonts w:hint="eastAsia"/>
        </w:rPr>
        <w:lastRenderedPageBreak/>
        <w:t>码等全光信息处理领域，对品质因数的要求较高。由公式</w:t>
      </w:r>
      <w:r w:rsidRPr="00B123A1">
        <w:rPr>
          <w:rFonts w:hint="eastAsia"/>
        </w:rPr>
        <w:t>2</w:t>
      </w:r>
      <w:bookmarkStart w:id="142" w:name="OLE_LINK56"/>
      <w:r w:rsidRPr="00B123A1">
        <w:t>.50</w:t>
      </w:r>
      <w:r w:rsidRPr="00B123A1">
        <w:rPr>
          <w:rFonts w:hint="eastAsia"/>
        </w:rPr>
        <w:t>可见，减小微环谐振腔内的损耗，以及增加微环谐振腔</w:t>
      </w:r>
      <w:bookmarkEnd w:id="142"/>
      <w:r w:rsidRPr="00B123A1">
        <w:rPr>
          <w:rFonts w:hint="eastAsia"/>
        </w:rPr>
        <w:t>半径的方法，可以有效提高品质因数。但是增加微环谐振腔尺寸不利于光子集成。</w:t>
      </w:r>
    </w:p>
    <w:p w:rsidR="002F44B3" w:rsidRPr="00B123A1" w:rsidRDefault="002F44B3" w:rsidP="002F44B3">
      <w:r w:rsidRPr="00B123A1">
        <w:rPr>
          <w:rFonts w:hint="eastAsia"/>
        </w:rPr>
        <w:t>（</w:t>
      </w:r>
      <w:r w:rsidRPr="00B123A1">
        <w:rPr>
          <w:rFonts w:hint="eastAsia"/>
        </w:rPr>
        <w:t>5</w:t>
      </w:r>
      <w:r w:rsidRPr="00B123A1">
        <w:rPr>
          <w:rFonts w:hint="eastAsia"/>
        </w:rPr>
        <w:t>）场强增强因子</w:t>
      </w:r>
    </w:p>
    <w:p w:rsidR="002F44B3" w:rsidRPr="00B123A1" w:rsidRDefault="002F44B3" w:rsidP="002F44B3">
      <w:pPr>
        <w:ind w:firstLineChars="200" w:firstLine="480"/>
      </w:pPr>
      <w:r w:rsidRPr="00B123A1">
        <w:rPr>
          <w:rFonts w:hint="eastAsia"/>
        </w:rPr>
        <w:t>光在微环谐振腔中循环传播会发生的干涉加强，当微环处于谐振状态时，微环内的光强远大于直波导中的光强。在谐振波长处，全通型微环谐振腔的场增强因子可以表示为</w:t>
      </w:r>
      <w:r w:rsidRPr="00B123A1">
        <w:rPr>
          <w:rFonts w:hint="eastAsia"/>
          <w:vertAlign w:val="superscript"/>
        </w:rPr>
        <w:t>[25]</w:t>
      </w:r>
    </w:p>
    <w:p w:rsidR="002F44B3" w:rsidRPr="00B123A1" w:rsidRDefault="002F44B3" w:rsidP="002F44B3">
      <w:pPr>
        <w:tabs>
          <w:tab w:val="right" w:pos="8280"/>
        </w:tabs>
        <w:wordWrap w:val="0"/>
        <w:spacing w:line="360" w:lineRule="auto"/>
        <w:ind w:firstLineChars="200" w:firstLine="480"/>
        <w:jc w:val="right"/>
      </w:pPr>
      <w:r w:rsidRPr="00B123A1">
        <w:t xml:space="preserve"> </w:t>
      </w:r>
      <w:r w:rsidR="00EF3908">
        <w:rPr>
          <w:rFonts w:cs="Times New Roman"/>
          <w:position w:val="-32"/>
        </w:rPr>
        <w:object w:dxaOrig="1845" w:dyaOrig="765">
          <v:shape id="_x0000_i1055" type="#_x0000_t75" style="width:92.25pt;height:38.25pt" o:ole="">
            <v:imagedata r:id="rId131" o:title=""/>
          </v:shape>
          <o:OLEObject Type="Embed" ProgID="Equation.DSMT4" ShapeID="_x0000_i1055" DrawAspect="Content" ObjectID="_1574891305" r:id="rId132"/>
        </w:object>
      </w:r>
      <w:r w:rsidRPr="00B123A1">
        <w:t xml:space="preserve">                        </w:t>
      </w:r>
      <w:r w:rsidRPr="00B123A1">
        <w:rPr>
          <w:rFonts w:ascii="Cambria Math" w:hAnsi="Cambria Math"/>
        </w:rPr>
        <w:t xml:space="preserve"> (2.52)</w:t>
      </w:r>
    </w:p>
    <w:p w:rsidR="002F44B3" w:rsidRPr="00B123A1" w:rsidRDefault="002F44B3" w:rsidP="002F44B3">
      <w:pPr>
        <w:ind w:firstLine="420"/>
      </w:pPr>
      <w:r w:rsidRPr="00B123A1">
        <w:rPr>
          <w:rFonts w:hint="eastAsia"/>
        </w:rPr>
        <w:t>如果</w:t>
      </w:r>
      <w:r w:rsidRPr="00B123A1">
        <w:rPr>
          <w:rFonts w:hint="eastAsia"/>
        </w:rPr>
        <w:t>FE</w:t>
      </w:r>
      <w:r w:rsidRPr="00B123A1">
        <w:rPr>
          <w:rFonts w:hint="eastAsia"/>
        </w:rPr>
        <w:t>的值较高，就可以用较小的输入光功率在微环中激发相同强度的光场。由于非线性效应的强度和光强有关，因此采用微环谐振腔可以有效地减小所需的输入光功率。</w:t>
      </w:r>
    </w:p>
    <w:p w:rsidR="002F44B3" w:rsidRPr="00B123A1" w:rsidRDefault="002F44B3" w:rsidP="002F44B3">
      <w:pPr>
        <w:pStyle w:val="2"/>
        <w:ind w:firstLineChars="50" w:firstLine="140"/>
      </w:pPr>
      <w:bookmarkStart w:id="143" w:name="_Toc497781673"/>
      <w:bookmarkStart w:id="144" w:name="_Toc501121522"/>
      <w:r w:rsidRPr="00B123A1">
        <w:rPr>
          <w:rFonts w:hint="eastAsia"/>
        </w:rPr>
        <w:t xml:space="preserve">2.4 </w:t>
      </w:r>
      <w:r w:rsidRPr="00B123A1">
        <w:rPr>
          <w:rFonts w:hint="eastAsia"/>
        </w:rPr>
        <w:t>本章小结</w:t>
      </w:r>
      <w:bookmarkEnd w:id="143"/>
      <w:bookmarkEnd w:id="144"/>
    </w:p>
    <w:p w:rsidR="004956C5" w:rsidRPr="00B123A1" w:rsidRDefault="002F44B3" w:rsidP="00B83263">
      <w:pPr>
        <w:ind w:firstLine="420"/>
      </w:pPr>
      <w:r w:rsidRPr="00B123A1">
        <w:rPr>
          <w:rFonts w:hint="eastAsia"/>
        </w:rPr>
        <w:t>本章</w:t>
      </w:r>
      <w:r w:rsidRPr="00B123A1">
        <w:rPr>
          <w:rFonts w:cs="Times New Roman" w:hint="eastAsia"/>
        </w:rPr>
        <w:t>主要介绍微环微分器的相关理论，</w:t>
      </w:r>
      <w:r w:rsidRPr="00B123A1">
        <w:rPr>
          <w:rFonts w:hint="eastAsia"/>
        </w:rPr>
        <w:t>从光波导理论出发，简单介绍了绝缘体上硅（</w:t>
      </w:r>
      <w:r w:rsidRPr="00B123A1">
        <w:rPr>
          <w:rFonts w:hint="eastAsia"/>
        </w:rPr>
        <w:t>SOI</w:t>
      </w:r>
      <w:r w:rsidRPr="00B123A1">
        <w:rPr>
          <w:rFonts w:hint="eastAsia"/>
        </w:rPr>
        <w:t>）的结构，介绍微环谐振腔的基本原理以及其基本结构和物理特性，本章最后将介绍微环谐振腔的重要物理参数。</w:t>
      </w:r>
    </w:p>
    <w:p w:rsidR="004956C5" w:rsidRPr="00B123A1" w:rsidRDefault="004956C5">
      <w:pPr>
        <w:widowControl/>
        <w:spacing w:line="240" w:lineRule="auto"/>
        <w:jc w:val="left"/>
      </w:pPr>
      <w:r w:rsidRPr="00B123A1">
        <w:br w:type="page"/>
      </w:r>
    </w:p>
    <w:p w:rsidR="004956C5" w:rsidRDefault="002D4F3E" w:rsidP="004956C5">
      <w:pPr>
        <w:pStyle w:val="1"/>
      </w:pPr>
      <w:bookmarkStart w:id="145" w:name="_Toc501121523"/>
      <w:r>
        <w:rPr>
          <w:rFonts w:hint="eastAsia"/>
        </w:rPr>
        <w:lastRenderedPageBreak/>
        <w:t>第三章</w:t>
      </w:r>
      <w:r w:rsidR="004956C5" w:rsidRPr="00B123A1">
        <w:t xml:space="preserve"> 基于</w:t>
      </w:r>
      <w:r w:rsidR="004956C5" w:rsidRPr="00B123A1">
        <w:rPr>
          <w:rFonts w:hint="eastAsia"/>
        </w:rPr>
        <w:t>微环谐振器</w:t>
      </w:r>
      <w:r w:rsidR="004956C5" w:rsidRPr="00B123A1">
        <w:t>的</w:t>
      </w:r>
      <w:r w:rsidR="004956C5" w:rsidRPr="00B123A1">
        <w:rPr>
          <w:rFonts w:hint="eastAsia"/>
        </w:rPr>
        <w:t>系数可调ODE方法研究</w:t>
      </w:r>
      <w:bookmarkEnd w:id="145"/>
    </w:p>
    <w:p w:rsidR="00EF6D9E" w:rsidRPr="00EF6D9E" w:rsidRDefault="00EF6D9E" w:rsidP="00EF6D9E"/>
    <w:p w:rsidR="004956C5" w:rsidRPr="00B123A1" w:rsidRDefault="004956C5" w:rsidP="004956C5">
      <w:pPr>
        <w:ind w:firstLine="420"/>
      </w:pPr>
      <w:r w:rsidRPr="00B123A1">
        <w:t>第</w:t>
      </w:r>
      <w:r w:rsidRPr="00B123A1">
        <w:rPr>
          <w:rFonts w:hint="eastAsia"/>
        </w:rPr>
        <w:t>一</w:t>
      </w:r>
      <w:r w:rsidRPr="00B123A1">
        <w:t>章中所介绍的基于反馈的微分方程的全光求解方案系统的结构比较复杂</w:t>
      </w:r>
      <w:r w:rsidRPr="00B123A1">
        <w:rPr>
          <w:rFonts w:hint="eastAsia"/>
        </w:rPr>
        <w:t>，不利于系统集成。近年来，随着光学信息处理领域的迅速发展，以及光电子集成技术的深入研究，</w:t>
      </w:r>
      <w:r w:rsidRPr="00B123A1">
        <w:t>结构更加简单、扩展性更高的解决方案</w:t>
      </w:r>
      <w:r w:rsidRPr="00B123A1">
        <w:rPr>
          <w:rFonts w:hint="eastAsia"/>
        </w:rPr>
        <w:t>越来越多的被提出来，基于谐振腔的全光微分器件也获得了广泛的关注。在此基础上，我们提出了基于微环谐振腔的光控全光微分方程求解方案。</w:t>
      </w:r>
      <w:r w:rsidRPr="00B123A1">
        <w:rPr>
          <w:rFonts w:hint="eastAsia"/>
        </w:rPr>
        <w:t>3.1</w:t>
      </w:r>
      <w:r w:rsidRPr="00B123A1">
        <w:rPr>
          <w:rFonts w:hint="eastAsia"/>
        </w:rPr>
        <w:t>节对全光微分求解的理论进行了推导与仿真。</w:t>
      </w:r>
      <w:r w:rsidRPr="00B123A1">
        <w:rPr>
          <w:rFonts w:hint="eastAsia"/>
        </w:rPr>
        <w:t>3.2</w:t>
      </w:r>
      <w:r w:rsidRPr="00B123A1">
        <w:rPr>
          <w:rFonts w:hint="eastAsia"/>
        </w:rPr>
        <w:t>节主要阐述微环内</w:t>
      </w:r>
      <w:r w:rsidRPr="00B123A1">
        <w:rPr>
          <w:rFonts w:hint="eastAsia"/>
        </w:rPr>
        <w:t>IR</w:t>
      </w:r>
      <w:r w:rsidRPr="00B123A1">
        <w:t>S</w:t>
      </w:r>
      <w:r w:rsidRPr="00B123A1">
        <w:rPr>
          <w:rFonts w:hint="eastAsia"/>
        </w:rPr>
        <w:t>效应的机理，以及实现微分方程求解器常系数</w:t>
      </w:r>
      <w:r w:rsidRPr="0074078A">
        <w:rPr>
          <w:rFonts w:hint="eastAsia"/>
          <w:i/>
        </w:rPr>
        <w:t>k</w:t>
      </w:r>
      <w:r w:rsidRPr="00B123A1">
        <w:rPr>
          <w:rFonts w:hint="eastAsia"/>
        </w:rPr>
        <w:t>可调的原理。</w:t>
      </w:r>
      <w:r w:rsidRPr="00B123A1">
        <w:rPr>
          <w:rFonts w:hint="eastAsia"/>
        </w:rPr>
        <w:t>3.</w:t>
      </w:r>
      <w:r w:rsidRPr="00B123A1">
        <w:t>3</w:t>
      </w:r>
      <w:r w:rsidRPr="00B123A1">
        <w:rPr>
          <w:rFonts w:hint="eastAsia"/>
        </w:rPr>
        <w:t>节对基于微环内</w:t>
      </w:r>
      <w:r w:rsidRPr="00B123A1">
        <w:rPr>
          <w:rFonts w:hint="eastAsia"/>
        </w:rPr>
        <w:t>IRS</w:t>
      </w:r>
      <w:r w:rsidRPr="00B123A1">
        <w:rPr>
          <w:rFonts w:hint="eastAsia"/>
        </w:rPr>
        <w:t>效应实现常系数</w:t>
      </w:r>
      <w:r w:rsidRPr="00B123A1">
        <w:rPr>
          <w:rFonts w:hint="eastAsia"/>
        </w:rPr>
        <w:t>k</w:t>
      </w:r>
      <w:r w:rsidRPr="00B123A1">
        <w:rPr>
          <w:rFonts w:hint="eastAsia"/>
        </w:rPr>
        <w:t>可调的全光微分器进行了仿真，给出了仿真结果以及分析，证明了该方案具有可行性，同时该方案的准确性也得以验证。</w:t>
      </w:r>
      <w:r w:rsidRPr="00B123A1">
        <w:t xml:space="preserve">3.4 </w:t>
      </w:r>
      <w:r w:rsidRPr="00B123A1">
        <w:t>节对本章进行了小结。</w:t>
      </w:r>
    </w:p>
    <w:p w:rsidR="004956C5" w:rsidRPr="00B123A1" w:rsidRDefault="004956C5" w:rsidP="004956C5">
      <w:pPr>
        <w:pStyle w:val="2"/>
        <w:rPr>
          <w:rFonts w:ascii="黑体" w:cs="黑体"/>
        </w:rPr>
      </w:pPr>
      <w:bookmarkStart w:id="146" w:name="_Toc501121524"/>
      <w:bookmarkStart w:id="147" w:name="_Toc486943595"/>
      <w:r w:rsidRPr="00B123A1">
        <w:rPr>
          <w:rFonts w:hint="eastAsia"/>
        </w:rPr>
        <w:t>3.1</w:t>
      </w:r>
      <w:r w:rsidRPr="00B123A1">
        <w:rPr>
          <w:rFonts w:ascii="黑体" w:cs="黑体" w:hint="eastAsia"/>
        </w:rPr>
        <w:t>常系数微分方程求解方法</w:t>
      </w:r>
      <w:bookmarkEnd w:id="146"/>
    </w:p>
    <w:bookmarkEnd w:id="147"/>
    <w:p w:rsidR="004956C5" w:rsidRPr="00B123A1" w:rsidRDefault="004956C5" w:rsidP="004956C5">
      <w:pPr>
        <w:ind w:firstLine="480"/>
      </w:pPr>
      <w:r w:rsidRPr="00B123A1">
        <w:rPr>
          <w:rFonts w:hint="eastAsia"/>
        </w:rPr>
        <w:t>如式</w:t>
      </w:r>
      <w:r w:rsidR="00D61478" w:rsidRPr="00B123A1">
        <w:rPr>
          <w:rFonts w:hint="eastAsia"/>
        </w:rPr>
        <w:t>(</w:t>
      </w:r>
      <w:r w:rsidRPr="00B123A1">
        <w:rPr>
          <w:rFonts w:hint="eastAsia"/>
        </w:rPr>
        <w:t>3</w:t>
      </w:r>
      <w:r w:rsidR="0074078A">
        <w:t>.</w:t>
      </w:r>
      <w:r w:rsidRPr="00B123A1">
        <w:t>1</w:t>
      </w:r>
      <w:r w:rsidR="00D61478" w:rsidRPr="00B123A1">
        <w:t xml:space="preserve">) </w:t>
      </w:r>
      <w:r w:rsidRPr="00B123A1">
        <w:rPr>
          <w:rFonts w:hint="eastAsia"/>
        </w:rPr>
        <w:t>所示，我们可以把最简单的常系数一阶线性微分方程定义为：</w:t>
      </w:r>
    </w:p>
    <w:p w:rsidR="004956C5" w:rsidRPr="00B123A1" w:rsidRDefault="004956C5" w:rsidP="004956C5">
      <w:pPr>
        <w:wordWrap w:val="0"/>
        <w:spacing w:line="480" w:lineRule="auto"/>
        <w:ind w:firstLine="561"/>
        <w:jc w:val="right"/>
        <w:rPr>
          <w:sz w:val="28"/>
          <w:szCs w:val="28"/>
        </w:rPr>
      </w:pPr>
      <w:r w:rsidRPr="00B123A1">
        <w:t xml:space="preserve">    </w:t>
      </w:r>
      <w:r w:rsidR="005353BE" w:rsidRPr="00307FAA">
        <w:rPr>
          <w:position w:val="-24"/>
        </w:rPr>
        <w:object w:dxaOrig="1880" w:dyaOrig="620">
          <v:shape id="_x0000_i1056" type="#_x0000_t75" style="width:93.75pt;height:30.75pt" o:ole="">
            <v:imagedata r:id="rId133" o:title=""/>
          </v:shape>
          <o:OLEObject Type="Embed" ProgID="Equation.DSMT4" ShapeID="_x0000_i1056" DrawAspect="Content" ObjectID="_1574891306" r:id="rId134"/>
        </w:object>
      </w:r>
      <w:r w:rsidRPr="00B123A1">
        <w:t xml:space="preserve">     </w:t>
      </w:r>
      <w:r w:rsidR="005353BE">
        <w:t xml:space="preserve">   </w:t>
      </w:r>
      <w:r w:rsidRPr="00B123A1">
        <w:t xml:space="preserve">               </w:t>
      </w:r>
      <w:r w:rsidR="00D61478" w:rsidRPr="00B123A1">
        <w:rPr>
          <w:rFonts w:hint="eastAsia"/>
        </w:rPr>
        <w:t>(3</w:t>
      </w:r>
      <w:r w:rsidR="0074078A">
        <w:t>.</w:t>
      </w:r>
      <w:r w:rsidR="00D61478" w:rsidRPr="00B123A1">
        <w:rPr>
          <w:rFonts w:hint="eastAsia"/>
        </w:rPr>
        <w:t>1</w:t>
      </w:r>
      <w:r w:rsidRPr="00B123A1">
        <w:rPr>
          <w:rFonts w:hint="eastAsia"/>
        </w:rPr>
        <w:t>)</w:t>
      </w:r>
    </w:p>
    <w:p w:rsidR="004956C5" w:rsidRPr="00B123A1" w:rsidRDefault="004956C5" w:rsidP="004956C5">
      <w:pPr>
        <w:rPr>
          <w:rFonts w:ascii="宋体" w:hAnsi="宋体"/>
        </w:rPr>
      </w:pPr>
      <w:r w:rsidRPr="00B123A1">
        <w:rPr>
          <w:rFonts w:ascii="宋体" w:hAnsi="宋体" w:hint="eastAsia"/>
        </w:rPr>
        <w:t>其中</w:t>
      </w:r>
      <m:oMath>
        <m:r>
          <w:rPr>
            <w:rFonts w:ascii="Cambria Math" w:hAnsi="Cambria Math"/>
          </w:rPr>
          <m:t>x</m:t>
        </m:r>
        <m:d>
          <m:dPr>
            <m:ctrlPr>
              <w:rPr>
                <w:rFonts w:ascii="Cambria Math" w:hAnsi="Cambria Math"/>
                <w:i/>
              </w:rPr>
            </m:ctrlPr>
          </m:dPr>
          <m:e>
            <m:r>
              <w:rPr>
                <w:rFonts w:ascii="Cambria Math" w:hAnsi="Cambria Math"/>
              </w:rPr>
              <m:t>t</m:t>
            </m:r>
          </m:e>
        </m:d>
      </m:oMath>
      <w:r w:rsidRPr="00B123A1">
        <w:rPr>
          <w:rFonts w:ascii="宋体" w:hAnsi="宋体" w:hint="eastAsia"/>
        </w:rPr>
        <w:t>表示</w:t>
      </w:r>
      <w:r w:rsidRPr="00B123A1">
        <w:rPr>
          <w:rFonts w:ascii="宋体" w:hAnsi="宋体"/>
        </w:rPr>
        <w:t>输入信号</w:t>
      </w:r>
      <w:r w:rsidRPr="00B123A1">
        <w:rPr>
          <w:rFonts w:ascii="宋体" w:hAnsi="宋体" w:hint="eastAsia"/>
        </w:rPr>
        <w:t>，</w:t>
      </w:r>
      <m:oMath>
        <m:r>
          <w:rPr>
            <w:rFonts w:ascii="Cambria Math" w:hAnsi="Cambria Math"/>
          </w:rPr>
          <m:t>y</m:t>
        </m:r>
        <m:d>
          <m:dPr>
            <m:ctrlPr>
              <w:rPr>
                <w:rFonts w:ascii="Cambria Math" w:hAnsi="Cambria Math"/>
                <w:i/>
              </w:rPr>
            </m:ctrlPr>
          </m:dPr>
          <m:e>
            <m:r>
              <w:rPr>
                <w:rFonts w:ascii="Cambria Math" w:hAnsi="Cambria Math"/>
              </w:rPr>
              <m:t>t</m:t>
            </m:r>
          </m:e>
        </m:d>
      </m:oMath>
      <w:r w:rsidRPr="00B123A1">
        <w:rPr>
          <w:rFonts w:ascii="宋体" w:hAnsi="宋体" w:hint="eastAsia"/>
          <w:szCs w:val="28"/>
        </w:rPr>
        <w:t>表示</w:t>
      </w:r>
      <w:r w:rsidRPr="00B123A1">
        <w:rPr>
          <w:rFonts w:ascii="宋体" w:hAnsi="宋体"/>
        </w:rPr>
        <w:t>输出信号，</w:t>
      </w:r>
      <w:r w:rsidRPr="00B123A1">
        <w:rPr>
          <w:rFonts w:ascii="宋体" w:hAnsi="宋体" w:hint="eastAsia"/>
        </w:rPr>
        <w:t>也就是微分</w:t>
      </w:r>
      <w:r w:rsidRPr="00B123A1">
        <w:rPr>
          <w:rFonts w:ascii="宋体" w:hAnsi="宋体"/>
        </w:rPr>
        <w:t>方程的解；</w:t>
      </w:r>
      <w:r w:rsidRPr="00B123A1">
        <w:rPr>
          <w:rFonts w:ascii="宋体" w:hAnsi="宋体" w:hint="eastAsia"/>
        </w:rPr>
        <w:t>k为常系数，一般</w:t>
      </w:r>
      <w:r w:rsidRPr="00B123A1">
        <w:rPr>
          <w:rFonts w:ascii="宋体" w:hAnsi="宋体"/>
        </w:rPr>
        <w:t>取任意实数。</w:t>
      </w:r>
      <w:r w:rsidRPr="00B123A1">
        <w:rPr>
          <w:rFonts w:ascii="宋体" w:hAnsi="宋体" w:hint="eastAsia"/>
        </w:rPr>
        <w:t>利用傅里叶变换可以得到微分方程解的频域表达形式：</w:t>
      </w:r>
    </w:p>
    <w:p w:rsidR="004956C5" w:rsidRPr="00B123A1" w:rsidRDefault="00C46D39" w:rsidP="004956C5">
      <w:pPr>
        <w:wordWrap w:val="0"/>
        <w:spacing w:line="480" w:lineRule="auto"/>
        <w:jc w:val="right"/>
        <w:rPr>
          <w:rFonts w:ascii="宋体" w:hAnsi="宋体"/>
        </w:rPr>
      </w:pPr>
      <w:r w:rsidRPr="00307FAA">
        <w:rPr>
          <w:position w:val="-28"/>
        </w:rPr>
        <w:object w:dxaOrig="2040" w:dyaOrig="660">
          <v:shape id="_x0000_i1057" type="#_x0000_t75" style="width:102pt;height:33pt" o:ole="">
            <v:imagedata r:id="rId135" o:title=""/>
          </v:shape>
          <o:OLEObject Type="Embed" ProgID="Equation.DSMT4" ShapeID="_x0000_i1057" DrawAspect="Content" ObjectID="_1574891307" r:id="rId136"/>
        </w:object>
      </w:r>
      <w:r>
        <w:t xml:space="preserve"> </w:t>
      </w:r>
      <w:r w:rsidR="004956C5" w:rsidRPr="00B123A1">
        <w:t xml:space="preserve">                     </w:t>
      </w:r>
      <w:r w:rsidR="004956C5" w:rsidRPr="00B123A1">
        <w:rPr>
          <w:rFonts w:hint="eastAsia"/>
        </w:rPr>
        <w:t>(</w:t>
      </w:r>
      <w:r w:rsidR="00D61478" w:rsidRPr="00B123A1">
        <w:t>3</w:t>
      </w:r>
      <w:r w:rsidR="0074078A">
        <w:t>.</w:t>
      </w:r>
      <w:r w:rsidR="00D61478" w:rsidRPr="00B123A1">
        <w:t>2</w:t>
      </w:r>
      <w:r w:rsidR="004956C5" w:rsidRPr="00B123A1">
        <w:rPr>
          <w:rFonts w:hint="eastAsia"/>
        </w:rPr>
        <w:t>)</w:t>
      </w:r>
    </w:p>
    <w:p w:rsidR="004956C5" w:rsidRPr="00B123A1" w:rsidRDefault="004956C5" w:rsidP="004956C5">
      <w:pPr>
        <w:rPr>
          <w:rFonts w:ascii="宋体" w:hAnsi="宋体"/>
        </w:rPr>
      </w:pPr>
      <w:r w:rsidRPr="00B123A1">
        <w:rPr>
          <w:rFonts w:ascii="宋体" w:hAnsi="宋体" w:hint="eastAsia"/>
        </w:rPr>
        <w:t>再对上式进行傅里叶反变换可以得到微分方程解的时域表达式：</w:t>
      </w:r>
    </w:p>
    <w:p w:rsidR="004956C5" w:rsidRPr="00B123A1" w:rsidRDefault="00816AC0" w:rsidP="004956C5">
      <w:pPr>
        <w:wordWrap w:val="0"/>
        <w:spacing w:line="480" w:lineRule="auto"/>
        <w:jc w:val="right"/>
        <w:rPr>
          <w:rFonts w:ascii="宋体" w:hAnsi="宋体"/>
        </w:rPr>
      </w:pPr>
      <w:r>
        <w:t xml:space="preserve"> </w:t>
      </w:r>
      <w:r w:rsidRPr="00307FAA">
        <w:rPr>
          <w:position w:val="-10"/>
        </w:rPr>
        <w:object w:dxaOrig="2140" w:dyaOrig="360">
          <v:shape id="_x0000_i1058" type="#_x0000_t75" style="width:107.25pt;height:18pt" o:ole="">
            <v:imagedata r:id="rId137" o:title=""/>
          </v:shape>
          <o:OLEObject Type="Embed" ProgID="Equation.DSMT4" ShapeID="_x0000_i1058" DrawAspect="Content" ObjectID="_1574891308" r:id="rId138"/>
        </w:object>
      </w:r>
      <w:r>
        <w:t xml:space="preserve">              </w:t>
      </w:r>
      <w:r w:rsidR="004956C5" w:rsidRPr="00B123A1">
        <w:t xml:space="preserve">       </w:t>
      </w:r>
      <w:r w:rsidR="004956C5" w:rsidRPr="00B123A1">
        <w:rPr>
          <w:rFonts w:hint="eastAsia"/>
        </w:rPr>
        <w:t>(</w:t>
      </w:r>
      <w:r w:rsidR="00D61478" w:rsidRPr="00B123A1">
        <w:t>3</w:t>
      </w:r>
      <w:r w:rsidR="0074078A">
        <w:t>.</w:t>
      </w:r>
      <w:r w:rsidR="00D61478" w:rsidRPr="00B123A1">
        <w:t>3</w:t>
      </w:r>
      <w:r w:rsidR="004956C5" w:rsidRPr="00B123A1">
        <w:rPr>
          <w:rFonts w:hint="eastAsia"/>
        </w:rPr>
        <w:t>)</w:t>
      </w:r>
    </w:p>
    <w:p w:rsidR="004956C5" w:rsidRPr="00B123A1" w:rsidRDefault="004956C5" w:rsidP="004956C5">
      <w:pPr>
        <w:rPr>
          <w:rFonts w:ascii="宋体" w:hAnsi="宋体"/>
        </w:rPr>
      </w:pPr>
      <w:r w:rsidRPr="00B123A1">
        <w:rPr>
          <w:rFonts w:ascii="宋体" w:hAnsi="宋体" w:hint="eastAsia"/>
        </w:rPr>
        <w:t>其中，</w:t>
      </w:r>
      <m:oMath>
        <m:r>
          <w:rPr>
            <w:rFonts w:ascii="Cambria Math" w:hAnsi="Cambria Math"/>
          </w:rPr>
          <m:t>u(t)</m:t>
        </m:r>
      </m:oMath>
      <w:r w:rsidRPr="00B123A1">
        <w:rPr>
          <w:rFonts w:ascii="宋体" w:hAnsi="宋体" w:hint="eastAsia"/>
        </w:rPr>
        <w:t>为单位阶跃响应。</w:t>
      </w:r>
    </w:p>
    <w:p w:rsidR="004956C5" w:rsidRPr="00B123A1" w:rsidRDefault="004956C5" w:rsidP="004956C5">
      <w:pPr>
        <w:ind w:firstLine="420"/>
        <w:rPr>
          <w:rFonts w:ascii="宋体" w:hAnsi="宋体"/>
        </w:rPr>
      </w:pPr>
      <w:r w:rsidRPr="00B123A1">
        <w:rPr>
          <w:rFonts w:ascii="宋体" w:hAnsi="宋体" w:hint="eastAsia"/>
        </w:rPr>
        <w:t>从式</w:t>
      </w:r>
      <w:r w:rsidRPr="00B123A1">
        <w:rPr>
          <w:rFonts w:ascii="宋体" w:hAnsi="宋体"/>
        </w:rPr>
        <w:t>(</w:t>
      </w:r>
      <w:r w:rsidR="00D61478" w:rsidRPr="00B123A1">
        <w:rPr>
          <w:rFonts w:ascii="宋体" w:hAnsi="宋体"/>
        </w:rPr>
        <w:t>3</w:t>
      </w:r>
      <w:r w:rsidR="0074078A">
        <w:rPr>
          <w:rFonts w:ascii="宋体" w:hAnsi="宋体"/>
        </w:rPr>
        <w:t>.</w:t>
      </w:r>
      <w:r w:rsidR="00D61478" w:rsidRPr="00B123A1">
        <w:rPr>
          <w:rFonts w:ascii="宋体" w:hAnsi="宋体"/>
        </w:rPr>
        <w:t>2</w:t>
      </w:r>
      <w:r w:rsidRPr="00B123A1">
        <w:rPr>
          <w:rFonts w:ascii="宋体" w:hAnsi="宋体"/>
        </w:rPr>
        <w:t>)所示的频域解的</w:t>
      </w:r>
      <w:r w:rsidRPr="00B123A1">
        <w:rPr>
          <w:rFonts w:ascii="宋体" w:hAnsi="宋体" w:hint="eastAsia"/>
        </w:rPr>
        <w:t>出发</w:t>
      </w:r>
      <w:r w:rsidRPr="00B123A1">
        <w:rPr>
          <w:rFonts w:ascii="宋体" w:hAnsi="宋体"/>
        </w:rPr>
        <w:t>，</w:t>
      </w:r>
      <w:r w:rsidRPr="00B123A1">
        <w:rPr>
          <w:rFonts w:ascii="宋体" w:hAnsi="宋体" w:hint="eastAsia"/>
        </w:rPr>
        <w:t>为了便于对求解过程更好的物理解释，对</w:t>
      </w:r>
      <w:r w:rsidR="00D61478" w:rsidRPr="00B123A1">
        <w:rPr>
          <w:rFonts w:ascii="宋体" w:hAnsi="宋体" w:hint="eastAsia"/>
        </w:rPr>
        <w:t>式</w:t>
      </w:r>
      <w:r w:rsidR="00D61478" w:rsidRPr="00B123A1">
        <w:rPr>
          <w:rFonts w:ascii="宋体" w:hAnsi="宋体"/>
        </w:rPr>
        <w:t>(3</w:t>
      </w:r>
      <w:r w:rsidR="0074078A">
        <w:rPr>
          <w:rFonts w:ascii="宋体" w:hAnsi="宋体"/>
        </w:rPr>
        <w:t>.</w:t>
      </w:r>
      <w:r w:rsidR="00D61478" w:rsidRPr="00B123A1">
        <w:rPr>
          <w:rFonts w:ascii="宋体" w:hAnsi="宋体"/>
        </w:rPr>
        <w:t>2)</w:t>
      </w:r>
      <w:r w:rsidRPr="00B123A1">
        <w:rPr>
          <w:rFonts w:ascii="宋体" w:hAnsi="宋体"/>
        </w:rPr>
        <w:t>泰勒展开</w:t>
      </w:r>
      <w:r w:rsidRPr="00B123A1">
        <w:rPr>
          <w:rFonts w:ascii="宋体" w:hAnsi="宋体" w:hint="eastAsia"/>
        </w:rPr>
        <w:t>，</w:t>
      </w:r>
      <w:r w:rsidRPr="00B123A1">
        <w:rPr>
          <w:rFonts w:ascii="宋体" w:hAnsi="宋体"/>
        </w:rPr>
        <w:t>得到</w:t>
      </w:r>
      <w:bookmarkStart w:id="148" w:name="OLE_LINK32"/>
      <w:r w:rsidRPr="00B123A1">
        <w:rPr>
          <w:rFonts w:ascii="宋体" w:hAnsi="宋体"/>
        </w:rPr>
        <w:t>频域解的级数表达形式</w:t>
      </w:r>
      <w:bookmarkEnd w:id="148"/>
      <w:r w:rsidRPr="00B123A1">
        <w:rPr>
          <w:rFonts w:ascii="宋体" w:hAnsi="宋体"/>
        </w:rPr>
        <w:t>：</w:t>
      </w:r>
    </w:p>
    <w:p w:rsidR="004956C5" w:rsidRPr="00B123A1" w:rsidRDefault="009B7A46" w:rsidP="004956C5">
      <w:pPr>
        <w:wordWrap w:val="0"/>
        <w:spacing w:line="480" w:lineRule="auto"/>
        <w:jc w:val="right"/>
        <w:rPr>
          <w:rFonts w:ascii="宋体" w:hAnsi="宋体"/>
        </w:rPr>
      </w:pPr>
      <w:r w:rsidRPr="00307FAA">
        <w:rPr>
          <w:position w:val="-28"/>
        </w:rPr>
        <w:object w:dxaOrig="4220" w:dyaOrig="740">
          <v:shape id="_x0000_i1059" type="#_x0000_t75" style="width:210.75pt;height:36.75pt" o:ole="">
            <v:imagedata r:id="rId139" o:title=""/>
          </v:shape>
          <o:OLEObject Type="Embed" ProgID="Equation.DSMT4" ShapeID="_x0000_i1059" DrawAspect="Content" ObjectID="_1574891309" r:id="rId140"/>
        </w:object>
      </w:r>
      <w:r>
        <w:t xml:space="preserve">  </w:t>
      </w:r>
      <w:r w:rsidR="004956C5" w:rsidRPr="00B123A1">
        <w:t xml:space="preserve">        </w:t>
      </w:r>
      <w:r w:rsidR="004956C5" w:rsidRPr="00B123A1">
        <w:rPr>
          <w:rFonts w:hint="eastAsia"/>
        </w:rPr>
        <w:t>(</w:t>
      </w:r>
      <w:r w:rsidR="00D61478" w:rsidRPr="00B123A1">
        <w:t>3</w:t>
      </w:r>
      <w:r w:rsidR="0074078A">
        <w:t>.</w:t>
      </w:r>
      <w:r w:rsidR="00D61478" w:rsidRPr="00B123A1">
        <w:t>4</w:t>
      </w:r>
      <w:r w:rsidR="004956C5" w:rsidRPr="00B123A1">
        <w:rPr>
          <w:rFonts w:hint="eastAsia"/>
        </w:rPr>
        <w:t>)</w:t>
      </w:r>
    </w:p>
    <w:p w:rsidR="004956C5" w:rsidRPr="00B123A1" w:rsidRDefault="004956C5" w:rsidP="004956C5">
      <w:pPr>
        <w:rPr>
          <w:rFonts w:ascii="宋体" w:hAnsi="宋体"/>
        </w:rPr>
      </w:pPr>
      <w:r w:rsidRPr="00B123A1">
        <w:rPr>
          <w:rFonts w:ascii="宋体" w:hAnsi="宋体" w:hint="eastAsia"/>
        </w:rPr>
        <w:t>对</w:t>
      </w:r>
      <w:r w:rsidRPr="00B123A1">
        <w:rPr>
          <w:rFonts w:ascii="宋体" w:hAnsi="宋体"/>
        </w:rPr>
        <w:t>频域解的级数表达</w:t>
      </w:r>
      <w:r w:rsidRPr="00B123A1">
        <w:rPr>
          <w:rFonts w:ascii="宋体" w:hAnsi="宋体" w:hint="eastAsia"/>
        </w:rPr>
        <w:t>式进行傅里叶反变换，可以得到微分方程解的时域级数表达形式：</w:t>
      </w:r>
    </w:p>
    <w:p w:rsidR="004956C5" w:rsidRPr="00B123A1" w:rsidRDefault="009B7A46" w:rsidP="004956C5">
      <w:pPr>
        <w:wordWrap w:val="0"/>
        <w:spacing w:line="480" w:lineRule="auto"/>
        <w:jc w:val="right"/>
        <w:rPr>
          <w:rFonts w:ascii="宋体" w:hAnsi="宋体"/>
        </w:rPr>
      </w:pPr>
      <w:r w:rsidRPr="00307FAA">
        <w:rPr>
          <w:position w:val="-28"/>
        </w:rPr>
        <w:object w:dxaOrig="2780" w:dyaOrig="740">
          <v:shape id="_x0000_i1060" type="#_x0000_t75" style="width:138.75pt;height:36.75pt" o:ole="">
            <v:imagedata r:id="rId141" o:title=""/>
          </v:shape>
          <o:OLEObject Type="Embed" ProgID="Equation.DSMT4" ShapeID="_x0000_i1060" DrawAspect="Content" ObjectID="_1574891310" r:id="rId142"/>
        </w:object>
      </w:r>
      <w:r w:rsidR="004956C5" w:rsidRPr="00B123A1">
        <w:t xml:space="preserve">                  </w:t>
      </w:r>
      <w:r w:rsidR="004956C5" w:rsidRPr="00B123A1">
        <w:rPr>
          <w:rFonts w:hint="eastAsia"/>
        </w:rPr>
        <w:t>(</w:t>
      </w:r>
      <w:r w:rsidR="00D61478" w:rsidRPr="00B123A1">
        <w:t>3</w:t>
      </w:r>
      <w:r w:rsidR="0074078A">
        <w:t>.</w:t>
      </w:r>
      <w:r w:rsidR="00D61478" w:rsidRPr="00B123A1">
        <w:t>5</w:t>
      </w:r>
      <w:r w:rsidR="004956C5" w:rsidRPr="00B123A1">
        <w:rPr>
          <w:rFonts w:hint="eastAsia"/>
        </w:rPr>
        <w:t>)</w:t>
      </w:r>
    </w:p>
    <w:p w:rsidR="004956C5" w:rsidRPr="00B123A1" w:rsidRDefault="004956C5" w:rsidP="004956C5">
      <w:pPr>
        <w:ind w:firstLine="480"/>
      </w:pPr>
      <w:r w:rsidRPr="00B123A1">
        <w:rPr>
          <w:rFonts w:hint="eastAsia"/>
        </w:rPr>
        <w:t>从信号与系统角度来看，该求解系统的原理并不复杂：</w:t>
      </w:r>
      <w:r w:rsidRPr="00B123A1">
        <w:t>当</w:t>
      </w:r>
      <w:r w:rsidRPr="00B123A1">
        <w:rPr>
          <w:rFonts w:hint="eastAsia"/>
        </w:rPr>
        <w:t>首次信号输入微环中</w:t>
      </w:r>
      <w:r w:rsidRPr="00B123A1">
        <w:t>时，只有输入信号作为输入环内进行循环传输，此时：</w:t>
      </w:r>
    </w:p>
    <w:p w:rsidR="004956C5" w:rsidRPr="00B123A1" w:rsidRDefault="004956C5" w:rsidP="004956C5">
      <w:pPr>
        <w:wordWrap w:val="0"/>
        <w:spacing w:line="480" w:lineRule="auto"/>
        <w:ind w:firstLine="482"/>
        <w:jc w:val="right"/>
        <w:rPr>
          <w:rFonts w:ascii="Verdana" w:hAnsi="Verdana"/>
        </w:rPr>
      </w:pPr>
      <w:r w:rsidRPr="00B123A1">
        <w:lastRenderedPageBreak/>
        <w:t xml:space="preserve">       </w:t>
      </w:r>
      <w:r w:rsidR="00945CCC" w:rsidRPr="00307FAA">
        <w:rPr>
          <w:position w:val="-24"/>
        </w:rPr>
        <w:object w:dxaOrig="1320" w:dyaOrig="620">
          <v:shape id="_x0000_i1061" type="#_x0000_t75" style="width:66pt;height:30.75pt" o:ole="">
            <v:imagedata r:id="rId143" o:title=""/>
          </v:shape>
          <o:OLEObject Type="Embed" ProgID="Equation.DSMT4" ShapeID="_x0000_i1061" DrawAspect="Content" ObjectID="_1574891311" r:id="rId144"/>
        </w:object>
      </w:r>
      <w:r w:rsidRPr="00B123A1">
        <w:t xml:space="preserve">      </w:t>
      </w:r>
      <w:r w:rsidR="00945CCC">
        <w:t xml:space="preserve">     </w:t>
      </w:r>
      <w:r w:rsidRPr="00B123A1">
        <w:t xml:space="preserve">               </w:t>
      </w:r>
      <w:r w:rsidRPr="00B123A1">
        <w:rPr>
          <w:rFonts w:hint="eastAsia"/>
        </w:rPr>
        <w:t>(</w:t>
      </w:r>
      <w:r w:rsidR="00D61478" w:rsidRPr="00B123A1">
        <w:t>3</w:t>
      </w:r>
      <w:r w:rsidR="0074078A">
        <w:t>.</w:t>
      </w:r>
      <w:r w:rsidR="00D61478" w:rsidRPr="00B123A1">
        <w:t>6</w:t>
      </w:r>
      <w:r w:rsidRPr="00B123A1">
        <w:rPr>
          <w:rFonts w:hint="eastAsia"/>
        </w:rPr>
        <w:t>)</w:t>
      </w:r>
    </w:p>
    <w:p w:rsidR="004956C5" w:rsidRPr="00B123A1" w:rsidRDefault="004956C5" w:rsidP="004956C5">
      <w:r w:rsidRPr="00B123A1">
        <w:rPr>
          <w:rFonts w:hint="eastAsia"/>
        </w:rPr>
        <w:t>而当部分耦合进微环中的光信号再次进入输入端，第一圈得到的输入信号的一阶微分结果与持续输入的输入光信号一起输入到环内再次进行循环传输，此时：</w:t>
      </w:r>
    </w:p>
    <w:p w:rsidR="004956C5" w:rsidRPr="00B123A1" w:rsidRDefault="004956C5" w:rsidP="004956C5">
      <w:pPr>
        <w:wordWrap w:val="0"/>
        <w:spacing w:line="480" w:lineRule="auto"/>
        <w:ind w:firstLine="482"/>
        <w:jc w:val="right"/>
        <w:rPr>
          <w:rFonts w:ascii="Verdana" w:hAnsi="Verdana"/>
        </w:rPr>
      </w:pPr>
      <w:r w:rsidRPr="00B123A1">
        <w:t xml:space="preserve">   </w:t>
      </w:r>
      <w:r w:rsidR="009F325E" w:rsidRPr="00307FAA">
        <w:rPr>
          <w:position w:val="-28"/>
        </w:rPr>
        <w:object w:dxaOrig="4300" w:dyaOrig="680">
          <v:shape id="_x0000_i1062" type="#_x0000_t75" style="width:215.25pt;height:33.75pt" o:ole="">
            <v:imagedata r:id="rId145" o:title=""/>
          </v:shape>
          <o:OLEObject Type="Embed" ProgID="Equation.DSMT4" ShapeID="_x0000_i1062" DrawAspect="Content" ObjectID="_1574891312" r:id="rId146"/>
        </w:object>
      </w:r>
      <w:r w:rsidRPr="00B123A1">
        <w:t xml:space="preserve">     </w:t>
      </w:r>
      <w:r w:rsidR="009F325E">
        <w:t xml:space="preserve"> </w:t>
      </w:r>
      <w:r w:rsidRPr="00B123A1">
        <w:t xml:space="preserve">     </w:t>
      </w:r>
      <w:r w:rsidRPr="00B123A1">
        <w:rPr>
          <w:rFonts w:hint="eastAsia"/>
        </w:rPr>
        <w:t>(</w:t>
      </w:r>
      <w:r w:rsidR="00D61478" w:rsidRPr="00B123A1">
        <w:t>3</w:t>
      </w:r>
      <w:r w:rsidR="0074078A">
        <w:t>.</w:t>
      </w:r>
      <w:r w:rsidR="00D61478" w:rsidRPr="00B123A1">
        <w:t>7</w:t>
      </w:r>
      <w:r w:rsidRPr="00B123A1">
        <w:rPr>
          <w:rFonts w:hint="eastAsia"/>
        </w:rPr>
        <w:t>)</w:t>
      </w:r>
    </w:p>
    <w:p w:rsidR="004956C5" w:rsidRPr="00B123A1" w:rsidRDefault="004956C5" w:rsidP="004956C5">
      <w:r w:rsidRPr="00B123A1">
        <w:rPr>
          <w:rFonts w:hint="eastAsia"/>
        </w:rPr>
        <w:t>不难推出，当光信号在微环中循环</w:t>
      </w:r>
      <w:r w:rsidRPr="00B123A1">
        <w:rPr>
          <w:rFonts w:hint="eastAsia"/>
        </w:rPr>
        <w:t>N</w:t>
      </w:r>
      <w:r w:rsidRPr="00B123A1">
        <w:rPr>
          <w:rFonts w:hint="eastAsia"/>
        </w:rPr>
        <w:t>次，假设此时系统达到稳定输出状态，此时：</w:t>
      </w:r>
    </w:p>
    <w:p w:rsidR="004956C5" w:rsidRPr="00B123A1" w:rsidRDefault="00FD7FDB" w:rsidP="004956C5">
      <w:pPr>
        <w:spacing w:line="480" w:lineRule="auto"/>
        <w:ind w:firstLine="482"/>
        <w:jc w:val="right"/>
        <w:rPr>
          <w:rFonts w:ascii="Verdana" w:hAnsi="Verdana"/>
        </w:rPr>
      </w:pPr>
      <w:r w:rsidRPr="00307FAA">
        <w:rPr>
          <w:position w:val="-32"/>
        </w:rPr>
        <w:object w:dxaOrig="6619" w:dyaOrig="760">
          <v:shape id="_x0000_i1063" type="#_x0000_t75" style="width:330.75pt;height:38.25pt" o:ole="">
            <v:imagedata r:id="rId147" o:title=""/>
          </v:shape>
          <o:OLEObject Type="Embed" ProgID="Equation.DSMT4" ShapeID="_x0000_i1063" DrawAspect="Content" ObjectID="_1574891313" r:id="rId148"/>
        </w:object>
      </w:r>
      <w:r w:rsidRPr="00B123A1">
        <w:rPr>
          <w:rFonts w:hint="eastAsia"/>
        </w:rPr>
        <w:t xml:space="preserve"> </w:t>
      </w:r>
      <w:r>
        <w:t xml:space="preserve"> </w:t>
      </w:r>
      <w:r w:rsidR="004956C5" w:rsidRPr="00B123A1">
        <w:rPr>
          <w:rFonts w:hint="eastAsia"/>
        </w:rPr>
        <w:t>(</w:t>
      </w:r>
      <w:r w:rsidR="00D61478" w:rsidRPr="00B123A1">
        <w:t>3</w:t>
      </w:r>
      <w:r w:rsidR="0074078A">
        <w:t>.</w:t>
      </w:r>
      <w:r w:rsidR="00D61478" w:rsidRPr="00B123A1">
        <w:t>8</w:t>
      </w:r>
      <w:r w:rsidR="004956C5" w:rsidRPr="00B123A1">
        <w:rPr>
          <w:rFonts w:hint="eastAsia"/>
        </w:rPr>
        <w:t>)</w:t>
      </w:r>
    </w:p>
    <w:p w:rsidR="004956C5" w:rsidRPr="00B123A1" w:rsidRDefault="004956C5" w:rsidP="004956C5">
      <w:pPr>
        <w:ind w:firstLine="480"/>
      </w:pPr>
      <w:r w:rsidRPr="00B123A1">
        <w:rPr>
          <w:rFonts w:hint="eastAsia"/>
        </w:rPr>
        <w:t>可以看出此时微环的稳定输出表达形式与式（</w:t>
      </w:r>
      <w:r w:rsidR="00D61478" w:rsidRPr="00B123A1">
        <w:t>3</w:t>
      </w:r>
      <w:r w:rsidR="00A07E1C">
        <w:t>.</w:t>
      </w:r>
      <w:r w:rsidR="00D61478" w:rsidRPr="00B123A1">
        <w:t>5</w:t>
      </w:r>
      <w:r w:rsidRPr="00B123A1">
        <w:rPr>
          <w:rFonts w:hint="eastAsia"/>
        </w:rPr>
        <w:t>）所示的数学分析中时域输出的级数表达形式是一致的，表示该方案物理含义的符合一般规律。我们也可以直接分析</w:t>
      </w:r>
      <w:bookmarkStart w:id="149" w:name="OLE_LINK252"/>
      <w:r w:rsidRPr="00B123A1">
        <w:rPr>
          <w:rFonts w:hint="eastAsia"/>
        </w:rPr>
        <w:t>器件的传递函数，直接从时域或者频域得到求解微分方程所需的滤波器</w:t>
      </w:r>
      <w:bookmarkEnd w:id="149"/>
      <w:r w:rsidRPr="00B123A1">
        <w:rPr>
          <w:rFonts w:hint="eastAsia"/>
        </w:rPr>
        <w:t>。</w:t>
      </w:r>
      <w:r w:rsidRPr="00B123A1">
        <w:rPr>
          <w:rStyle w:val="fontstyle01"/>
          <w:rFonts w:hint="default"/>
          <w:color w:val="auto"/>
        </w:rPr>
        <w:t>根据傅里叶变换，如果利用一个理想的滤波器对式</w:t>
      </w:r>
      <w:r w:rsidRPr="00B123A1">
        <w:rPr>
          <w:rStyle w:val="fontstyle11"/>
          <w:color w:val="auto"/>
        </w:rPr>
        <w:t>(</w:t>
      </w:r>
      <w:r w:rsidR="00A07E1C">
        <w:rPr>
          <w:rStyle w:val="fontstyle11"/>
          <w:color w:val="auto"/>
        </w:rPr>
        <w:t>3.</w:t>
      </w:r>
      <w:r w:rsidRPr="00B123A1">
        <w:rPr>
          <w:rStyle w:val="fontstyle11"/>
          <w:color w:val="auto"/>
        </w:rPr>
        <w:t>1)</w:t>
      </w:r>
      <w:r w:rsidRPr="00B123A1">
        <w:rPr>
          <w:rStyle w:val="fontstyle01"/>
          <w:rFonts w:hint="default"/>
          <w:color w:val="auto"/>
        </w:rPr>
        <w:t>进行求解，</w:t>
      </w:r>
      <w:r w:rsidRPr="00B123A1">
        <w:rPr>
          <w:rFonts w:ascii="宋体" w:hAnsi="宋体" w:hint="eastAsia"/>
        </w:rPr>
        <w:t>考虑零状态响应的情况，也就是</w:t>
      </w:r>
      <m:oMath>
        <m:r>
          <m:rPr>
            <m:sty m:val="p"/>
          </m:rPr>
          <w:rPr>
            <w:rFonts w:ascii="Cambria Math" w:hAnsi="Cambria Math"/>
          </w:rPr>
          <m:t>y</m:t>
        </m:r>
        <m:d>
          <m:dPr>
            <m:ctrlPr>
              <w:rPr>
                <w:rFonts w:ascii="Cambria Math" w:hAnsi="Cambria Math"/>
              </w:rPr>
            </m:ctrlPr>
          </m:dPr>
          <m:e>
            <m:r>
              <m:rPr>
                <m:sty m:val="p"/>
              </m:rPr>
              <w:rPr>
                <w:rFonts w:ascii="Cambria Math" w:hAnsi="Cambria Math"/>
              </w:rPr>
              <m:t>0</m:t>
            </m:r>
          </m:e>
        </m:d>
        <m:r>
          <w:rPr>
            <w:rFonts w:ascii="Cambria Math" w:hAnsi="Cambria Math"/>
          </w:rPr>
          <m:t>=0</m:t>
        </m:r>
      </m:oMath>
      <w:r w:rsidRPr="00B123A1">
        <w:rPr>
          <w:rFonts w:ascii="宋体" w:hAnsi="宋体" w:hint="eastAsia"/>
        </w:rPr>
        <w:t>下， 传输函数</w:t>
      </w:r>
      <m:oMath>
        <m:r>
          <m:rPr>
            <m:sty m:val="p"/>
          </m:rPr>
          <w:rPr>
            <w:rFonts w:ascii="Cambria Math" w:hAnsi="Cambria Math"/>
          </w:rPr>
          <m:t>H</m:t>
        </m:r>
        <m:d>
          <m:dPr>
            <m:ctrlPr>
              <w:rPr>
                <w:rFonts w:ascii="Cambria Math" w:hAnsi="Cambria Math"/>
              </w:rPr>
            </m:ctrlPr>
          </m:dPr>
          <m:e>
            <m:r>
              <m:rPr>
                <m:sty m:val="p"/>
              </m:rPr>
              <w:rPr>
                <w:rFonts w:ascii="Cambria Math" w:hAnsi="Cambria Math"/>
              </w:rPr>
              <m:t>ω</m:t>
            </m:r>
          </m:e>
        </m:d>
      </m:oMath>
      <w:r w:rsidRPr="00B123A1">
        <w:rPr>
          <w:rFonts w:ascii="宋体" w:hAnsi="宋体" w:hint="eastAsia"/>
        </w:rPr>
        <w:t>可以写为：</w:t>
      </w:r>
    </w:p>
    <w:p w:rsidR="004956C5" w:rsidRPr="00B123A1" w:rsidRDefault="00961409" w:rsidP="004956C5">
      <w:pPr>
        <w:wordWrap w:val="0"/>
        <w:spacing w:line="480" w:lineRule="auto"/>
        <w:jc w:val="right"/>
        <w:rPr>
          <w:rFonts w:ascii="宋体" w:hAnsi="宋体"/>
        </w:rPr>
      </w:pPr>
      <w:r w:rsidRPr="00307FAA">
        <w:rPr>
          <w:position w:val="-28"/>
        </w:rPr>
        <w:object w:dxaOrig="1520" w:dyaOrig="660">
          <v:shape id="_x0000_i1064" type="#_x0000_t75" style="width:75.75pt;height:33pt" o:ole="">
            <v:imagedata r:id="rId149" o:title=""/>
          </v:shape>
          <o:OLEObject Type="Embed" ProgID="Equation.DSMT4" ShapeID="_x0000_i1064" DrawAspect="Content" ObjectID="_1574891314" r:id="rId150"/>
        </w:object>
      </w:r>
      <w:r>
        <w:t xml:space="preserve">         </w:t>
      </w:r>
      <w:r w:rsidR="004956C5" w:rsidRPr="00B123A1">
        <w:t xml:space="preserve">  </w:t>
      </w:r>
      <w:r>
        <w:t xml:space="preserve">   </w:t>
      </w:r>
      <w:r w:rsidR="004956C5" w:rsidRPr="00B123A1">
        <w:t xml:space="preserve">         </w:t>
      </w:r>
      <w:r w:rsidR="004956C5" w:rsidRPr="00B123A1">
        <w:rPr>
          <w:rFonts w:hint="eastAsia"/>
        </w:rPr>
        <w:t>(</w:t>
      </w:r>
      <w:r w:rsidR="00D61478" w:rsidRPr="00B123A1">
        <w:t>3</w:t>
      </w:r>
      <w:r w:rsidR="00A07E1C">
        <w:t>.</w:t>
      </w:r>
      <w:r w:rsidR="00D61478" w:rsidRPr="00B123A1">
        <w:t>9</w:t>
      </w:r>
      <w:r w:rsidR="004956C5" w:rsidRPr="00B123A1">
        <w:rPr>
          <w:rFonts w:hint="eastAsia"/>
        </w:rPr>
        <w:t>)</w:t>
      </w:r>
    </w:p>
    <w:p w:rsidR="004956C5" w:rsidRPr="00B123A1" w:rsidRDefault="004956C5" w:rsidP="004956C5">
      <w:pPr>
        <w:rPr>
          <w:rFonts w:ascii="宋体" w:hAnsi="宋体"/>
        </w:rPr>
      </w:pPr>
      <w:r w:rsidRPr="00B123A1">
        <w:rPr>
          <w:rFonts w:ascii="宋体" w:hAnsi="宋体" w:hint="eastAsia"/>
        </w:rPr>
        <w:t>其中，j为虚数单位，</w:t>
      </w:r>
      <m:oMath>
        <m:r>
          <m:rPr>
            <m:sty m:val="p"/>
          </m:rPr>
          <w:rPr>
            <w:rFonts w:ascii="Cambria Math" w:hAnsi="Cambria Math" w:hint="eastAsia"/>
          </w:rPr>
          <m:t>j</m:t>
        </m:r>
        <m:r>
          <m:rPr>
            <m:sty m:val="p"/>
          </m:rPr>
          <w:rPr>
            <w:rFonts w:ascii="Cambria Math" w:hAnsi="Cambria Math"/>
          </w:rPr>
          <m:t xml:space="preserve">= </m:t>
        </m:r>
        <m:rad>
          <m:radPr>
            <m:degHide m:val="1"/>
            <m:ctrlPr>
              <w:rPr>
                <w:rFonts w:ascii="Cambria Math" w:hAnsi="Cambria Math"/>
              </w:rPr>
            </m:ctrlPr>
          </m:radPr>
          <m:deg/>
          <m:e>
            <m:r>
              <w:rPr>
                <w:rFonts w:ascii="Cambria Math" w:hAnsi="Cambria Math"/>
              </w:rPr>
              <m:t>-1</m:t>
            </m:r>
          </m:e>
        </m:rad>
      </m:oMath>
      <w:r w:rsidRPr="00B123A1">
        <w:rPr>
          <w:rFonts w:ascii="宋体" w:hAnsi="宋体"/>
        </w:rPr>
        <w:t xml:space="preserve"> ,</w:t>
      </w:r>
      <m:oMath>
        <m:r>
          <m:rPr>
            <m:sty m:val="p"/>
          </m:rPr>
          <w:rPr>
            <w:rFonts w:ascii="Cambria Math" w:hAnsi="Cambria Math"/>
          </w:rPr>
          <m:t>ω</m:t>
        </m:r>
      </m:oMath>
      <w:r w:rsidRPr="00B123A1">
        <w:rPr>
          <w:rFonts w:ascii="宋体" w:hAnsi="宋体" w:hint="eastAsia"/>
        </w:rPr>
        <w:t>代表入射光角频率，k为任意正实数。不难看出，只要某一种光学结构的传输函数符合（</w:t>
      </w:r>
      <w:r w:rsidR="00D61478" w:rsidRPr="00B123A1">
        <w:rPr>
          <w:rFonts w:ascii="宋体" w:hAnsi="宋体"/>
        </w:rPr>
        <w:t>3</w:t>
      </w:r>
      <w:r w:rsidR="00A07E1C">
        <w:rPr>
          <w:rFonts w:ascii="宋体" w:hAnsi="宋体"/>
        </w:rPr>
        <w:t>.</w:t>
      </w:r>
      <w:r w:rsidR="00D61478" w:rsidRPr="00B123A1">
        <w:rPr>
          <w:rFonts w:ascii="宋体" w:hAnsi="宋体"/>
        </w:rPr>
        <w:t>9</w:t>
      </w:r>
      <w:r w:rsidRPr="00B123A1">
        <w:rPr>
          <w:rFonts w:ascii="宋体" w:hAnsi="宋体" w:hint="eastAsia"/>
        </w:rPr>
        <w:t>）式的形式，从理论上来讲，就可以利用此结构实现光微分方程的求解。</w:t>
      </w:r>
    </w:p>
    <w:p w:rsidR="004956C5" w:rsidRPr="00B123A1" w:rsidRDefault="004956C5" w:rsidP="004956C5">
      <w:pPr>
        <w:ind w:firstLine="420"/>
      </w:pPr>
      <w:r w:rsidRPr="00B123A1">
        <w:rPr>
          <w:rFonts w:hint="eastAsia"/>
        </w:rPr>
        <w:t>图</w:t>
      </w:r>
      <w:r w:rsidR="00D61478" w:rsidRPr="00B123A1">
        <w:t>3</w:t>
      </w:r>
      <w:r w:rsidR="00A07E1C">
        <w:t>-</w:t>
      </w:r>
      <w:r w:rsidR="00D61478" w:rsidRPr="00B123A1">
        <w:t>1</w:t>
      </w:r>
      <w:r w:rsidRPr="00B123A1">
        <w:rPr>
          <w:rFonts w:hint="eastAsia"/>
        </w:rPr>
        <w:t>（</w:t>
      </w:r>
      <w:r w:rsidRPr="00B123A1">
        <w:rPr>
          <w:rFonts w:hint="eastAsia"/>
        </w:rPr>
        <w:t>a</w:t>
      </w:r>
      <w:r w:rsidRPr="00B123A1">
        <w:rPr>
          <w:rFonts w:hint="eastAsia"/>
        </w:rPr>
        <w:t>）为上下载型微环谐振器结构示意图。根据耦合模理论，该谐振器的</w:t>
      </w:r>
      <w:r w:rsidRPr="00B123A1">
        <w:rPr>
          <w:rFonts w:hint="eastAsia"/>
        </w:rPr>
        <w:t>Drop</w:t>
      </w:r>
      <w:r w:rsidRPr="00B123A1">
        <w:rPr>
          <w:rFonts w:hint="eastAsia"/>
        </w:rPr>
        <w:t>端传输函数</w:t>
      </w:r>
      <m:oMath>
        <m:r>
          <m:rPr>
            <m:sty m:val="p"/>
          </m:rPr>
          <w:rPr>
            <w:rFonts w:ascii="Cambria Math" w:hAnsi="Cambria Math"/>
          </w:rPr>
          <m:t>T</m:t>
        </m:r>
        <m:r>
          <m:rPr>
            <m:sty m:val="p"/>
          </m:rPr>
          <w:rPr>
            <w:rFonts w:ascii="Cambria Math" w:hAnsi="Cambria Math" w:hint="eastAsia"/>
          </w:rPr>
          <m:t>(</m:t>
        </m:r>
        <m:r>
          <m:rPr>
            <m:sty m:val="p"/>
          </m:rPr>
          <w:rPr>
            <w:rFonts w:ascii="Cambria Math" w:hAnsi="Cambria Math"/>
          </w:rPr>
          <m:t>ω)</m:t>
        </m:r>
      </m:oMath>
      <w:r w:rsidRPr="00B123A1">
        <w:rPr>
          <w:rFonts w:hint="eastAsia"/>
        </w:rPr>
        <w:t>满足</w:t>
      </w:r>
      <w:r w:rsidRPr="00B123A1">
        <w:rPr>
          <w:rFonts w:hint="eastAsia"/>
        </w:rPr>
        <w:t>[29-30]</w:t>
      </w:r>
    </w:p>
    <w:p w:rsidR="004956C5" w:rsidRPr="00B123A1" w:rsidRDefault="004956C5" w:rsidP="004956C5">
      <w:pPr>
        <w:wordWrap w:val="0"/>
        <w:spacing w:line="480" w:lineRule="auto"/>
        <w:jc w:val="right"/>
        <w:rPr>
          <w:rFonts w:ascii="宋体" w:hAnsi="宋体"/>
        </w:rPr>
      </w:pPr>
      <w:r w:rsidRPr="00B123A1">
        <w:rPr>
          <w:noProof/>
          <w:position w:val="-58"/>
        </w:rPr>
        <w:drawing>
          <wp:inline distT="0" distB="0" distL="0" distR="0" wp14:anchorId="4E87F475" wp14:editId="50BA0A04">
            <wp:extent cx="1498600" cy="584200"/>
            <wp:effectExtent l="0" t="0" r="0" b="0"/>
            <wp:docPr id="209" name="图片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
                    <pic:cNvPicPr>
                      <a:picLocks/>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1498600" cy="584200"/>
                    </a:xfrm>
                    <a:prstGeom prst="rect">
                      <a:avLst/>
                    </a:prstGeom>
                    <a:noFill/>
                    <a:ln>
                      <a:noFill/>
                    </a:ln>
                  </pic:spPr>
                </pic:pic>
              </a:graphicData>
            </a:graphic>
          </wp:inline>
        </w:drawing>
      </w:r>
      <w:r w:rsidR="00961409">
        <w:t xml:space="preserve">         </w:t>
      </w:r>
      <w:r w:rsidRPr="00B123A1">
        <w:t xml:space="preserve">            (</w:t>
      </w:r>
      <w:r w:rsidR="00D61478" w:rsidRPr="00B123A1">
        <w:t>3</w:t>
      </w:r>
      <w:r w:rsidR="00A07E1C">
        <w:t>.</w:t>
      </w:r>
      <w:r w:rsidR="00D61478" w:rsidRPr="00B123A1">
        <w:t>10</w:t>
      </w:r>
      <w:r w:rsidRPr="00B123A1">
        <w:t>)</w:t>
      </w:r>
    </w:p>
    <w:p w:rsidR="00CA082F" w:rsidRPr="00B123A1" w:rsidRDefault="004956C5" w:rsidP="004956C5">
      <w:r w:rsidRPr="00B123A1">
        <w:rPr>
          <w:rFonts w:hint="eastAsia"/>
        </w:rPr>
        <w:t>其中，</w:t>
      </w:r>
      <m:oMath>
        <m:r>
          <m:rPr>
            <m:sty m:val="p"/>
          </m:rPr>
          <w:rPr>
            <w:rFonts w:ascii="Cambria Math" w:hAnsi="Cambria Math"/>
          </w:rPr>
          <m:t>ω</m:t>
        </m:r>
      </m:oMath>
      <w:r w:rsidRPr="00B123A1">
        <w:rPr>
          <w:rFonts w:hint="eastAsia"/>
        </w:rPr>
        <w:t>是输入光角频率，</w:t>
      </w:r>
      <m:oMath>
        <m:sSub>
          <m:sSubPr>
            <m:ctrlPr>
              <w:rPr>
                <w:rFonts w:ascii="Cambria Math" w:hAnsi="Cambria Math"/>
              </w:rPr>
            </m:ctrlPr>
          </m:sSubPr>
          <m:e>
            <m:r>
              <w:rPr>
                <w:rFonts w:ascii="Cambria Math" w:hAnsi="Cambria Math"/>
              </w:rPr>
              <m:t>ω</m:t>
            </m:r>
          </m:e>
          <m:sub>
            <m:r>
              <w:rPr>
                <w:rFonts w:ascii="Cambria Math" w:hAnsi="Cambria Math"/>
              </w:rPr>
              <m:t>0</m:t>
            </m:r>
          </m:sub>
        </m:sSub>
      </m:oMath>
      <w:r w:rsidRPr="00B123A1">
        <w:rPr>
          <w:rFonts w:hint="eastAsia"/>
        </w:rPr>
        <w:t>是微环谐振频率。</w:t>
      </w:r>
      <w:r w:rsidRPr="00B123A1">
        <w:t>Q</w:t>
      </w:r>
      <w:r w:rsidRPr="00B123A1">
        <w:rPr>
          <w:rFonts w:hint="eastAsia"/>
        </w:rPr>
        <w:t>是微环谐振器的品质因数，可以利用传输函数的峰值与半高全宽的比值来表征。可以看出，微环</w:t>
      </w:r>
      <w:r w:rsidRPr="00B123A1">
        <w:rPr>
          <w:rFonts w:hint="eastAsia"/>
        </w:rPr>
        <w:t>Drop</w:t>
      </w:r>
      <w:r w:rsidRPr="00B123A1">
        <w:rPr>
          <w:rFonts w:hint="eastAsia"/>
        </w:rPr>
        <w:t>端的传输函数正比于求解微分方程所需要的理想滤波器的传输函数。上下载型微环谐振器的传递函数是周期性梳状频率，周期由自由光谱范围（</w:t>
      </w:r>
      <w:r w:rsidRPr="00B123A1">
        <w:rPr>
          <w:rFonts w:hint="eastAsia"/>
        </w:rPr>
        <w:t>FSR</w:t>
      </w:r>
      <w:r w:rsidRPr="00B123A1">
        <w:rPr>
          <w:rFonts w:hint="eastAsia"/>
        </w:rPr>
        <w:t>）决定，其中谐振频率附近的频谱响应可以通过洛伦兹函数拟合，图</w:t>
      </w:r>
      <w:r w:rsidR="00D61478" w:rsidRPr="00B123A1">
        <w:t>3</w:t>
      </w:r>
      <w:r w:rsidR="00173111">
        <w:rPr>
          <w:rFonts w:hint="eastAsia"/>
        </w:rPr>
        <w:t>-</w:t>
      </w:r>
      <w:r w:rsidR="00D61478" w:rsidRPr="00B123A1">
        <w:t>1</w:t>
      </w:r>
      <w:r w:rsidRPr="00B123A1">
        <w:rPr>
          <w:rFonts w:hint="eastAsia"/>
        </w:rPr>
        <w:t>(b)</w:t>
      </w:r>
      <w:r w:rsidRPr="00B123A1">
        <w:rPr>
          <w:rFonts w:hint="eastAsia"/>
        </w:rPr>
        <w:t>展示了上下载型微环谐振器</w:t>
      </w:r>
      <w:r w:rsidRPr="00B123A1">
        <w:rPr>
          <w:rFonts w:hint="eastAsia"/>
        </w:rPr>
        <w:t>Drop</w:t>
      </w:r>
      <w:r w:rsidRPr="00B123A1">
        <w:rPr>
          <w:rFonts w:hint="eastAsia"/>
        </w:rPr>
        <w:t>端的幅频响应（黑色虚线）和相位响应（蓝色点线）曲线。幅频响应与理想</w:t>
      </w:r>
      <w:r w:rsidRPr="00B123A1">
        <w:rPr>
          <w:rFonts w:hint="eastAsia"/>
        </w:rPr>
        <w:t>ODE</w:t>
      </w:r>
      <w:r w:rsidRPr="00B123A1">
        <w:rPr>
          <w:rFonts w:hint="eastAsia"/>
        </w:rPr>
        <w:t>求解器的曲线（红色虚线）相比较，二者符合较好，由此可以推断上下载型微环可以用来求解常系数一阶</w:t>
      </w:r>
      <w:r w:rsidRPr="00B123A1">
        <w:rPr>
          <w:rFonts w:hint="eastAsia"/>
        </w:rPr>
        <w:t>ODE</w:t>
      </w:r>
      <w:r w:rsidRPr="00B123A1">
        <w:rPr>
          <w:rFonts w:hint="eastAsia"/>
        </w:rPr>
        <w:t>。</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5"/>
        <w:gridCol w:w="4145"/>
      </w:tblGrid>
      <w:tr w:rsidR="00B123A1" w:rsidRPr="00B123A1" w:rsidTr="00CD1F01">
        <w:tc>
          <w:tcPr>
            <w:tcW w:w="4145" w:type="dxa"/>
          </w:tcPr>
          <w:p w:rsidR="004956C5" w:rsidRPr="00B123A1" w:rsidRDefault="004956C5" w:rsidP="004956C5">
            <w:pPr>
              <w:spacing w:line="480" w:lineRule="auto"/>
              <w:rPr>
                <w:sz w:val="18"/>
                <w:szCs w:val="18"/>
              </w:rPr>
            </w:pPr>
            <w:r w:rsidRPr="00B123A1">
              <w:rPr>
                <w:rFonts w:hint="eastAsia"/>
                <w:noProof/>
                <w:sz w:val="18"/>
                <w:szCs w:val="18"/>
              </w:rPr>
              <w:lastRenderedPageBreak/>
              <w:drawing>
                <wp:inline distT="0" distB="0" distL="0" distR="0" wp14:anchorId="0C1F094F" wp14:editId="1DB4C49D">
                  <wp:extent cx="2310384" cy="1798320"/>
                  <wp:effectExtent l="0" t="0" r="1270" b="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1.png"/>
                          <pic:cNvPicPr/>
                        </pic:nvPicPr>
                        <pic:blipFill>
                          <a:blip r:embed="rId152">
                            <a:extLst>
                              <a:ext uri="{28A0092B-C50C-407E-A947-70E740481C1C}">
                                <a14:useLocalDpi xmlns:a14="http://schemas.microsoft.com/office/drawing/2010/main" val="0"/>
                              </a:ext>
                            </a:extLst>
                          </a:blip>
                          <a:stretch>
                            <a:fillRect/>
                          </a:stretch>
                        </pic:blipFill>
                        <pic:spPr>
                          <a:xfrm>
                            <a:off x="0" y="0"/>
                            <a:ext cx="2310384" cy="1798320"/>
                          </a:xfrm>
                          <a:prstGeom prst="rect">
                            <a:avLst/>
                          </a:prstGeom>
                        </pic:spPr>
                      </pic:pic>
                    </a:graphicData>
                  </a:graphic>
                </wp:inline>
              </w:drawing>
            </w:r>
          </w:p>
        </w:tc>
        <w:tc>
          <w:tcPr>
            <w:tcW w:w="4145" w:type="dxa"/>
          </w:tcPr>
          <w:p w:rsidR="004956C5" w:rsidRPr="00B123A1" w:rsidRDefault="004956C5" w:rsidP="004956C5">
            <w:pPr>
              <w:spacing w:line="480" w:lineRule="auto"/>
              <w:rPr>
                <w:sz w:val="18"/>
                <w:szCs w:val="18"/>
              </w:rPr>
            </w:pPr>
            <w:r w:rsidRPr="00B123A1">
              <w:rPr>
                <w:rFonts w:hint="eastAsia"/>
                <w:noProof/>
                <w:sz w:val="18"/>
                <w:szCs w:val="18"/>
              </w:rPr>
              <w:drawing>
                <wp:inline distT="0" distB="0" distL="0" distR="0" wp14:anchorId="3AE77541" wp14:editId="5C8A1D9F">
                  <wp:extent cx="2426208" cy="1798320"/>
                  <wp:effectExtent l="0" t="0" r="12700" b="508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2.png"/>
                          <pic:cNvPicPr/>
                        </pic:nvPicPr>
                        <pic:blipFill>
                          <a:blip r:embed="rId153">
                            <a:extLst>
                              <a:ext uri="{28A0092B-C50C-407E-A947-70E740481C1C}">
                                <a14:useLocalDpi xmlns:a14="http://schemas.microsoft.com/office/drawing/2010/main" val="0"/>
                              </a:ext>
                            </a:extLst>
                          </a:blip>
                          <a:stretch>
                            <a:fillRect/>
                          </a:stretch>
                        </pic:blipFill>
                        <pic:spPr>
                          <a:xfrm>
                            <a:off x="0" y="0"/>
                            <a:ext cx="2426208" cy="1798320"/>
                          </a:xfrm>
                          <a:prstGeom prst="rect">
                            <a:avLst/>
                          </a:prstGeom>
                        </pic:spPr>
                      </pic:pic>
                    </a:graphicData>
                  </a:graphic>
                </wp:inline>
              </w:drawing>
            </w:r>
          </w:p>
        </w:tc>
      </w:tr>
    </w:tbl>
    <w:p w:rsidR="004956C5" w:rsidRPr="00B123A1" w:rsidRDefault="004956C5" w:rsidP="00173111">
      <w:pPr>
        <w:pStyle w:val="a7"/>
      </w:pPr>
      <w:r w:rsidRPr="00B123A1">
        <w:rPr>
          <w:rFonts w:hint="eastAsia"/>
        </w:rPr>
        <w:t>图</w:t>
      </w:r>
      <w:r w:rsidRPr="00B123A1">
        <w:rPr>
          <w:rFonts w:hint="eastAsia"/>
        </w:rPr>
        <w:t xml:space="preserve"> </w:t>
      </w:r>
      <w:r w:rsidR="00D61478" w:rsidRPr="00B123A1">
        <w:t>3</w:t>
      </w:r>
      <w:r w:rsidR="00173111">
        <w:rPr>
          <w:rFonts w:hint="eastAsia"/>
        </w:rPr>
        <w:t>-</w:t>
      </w:r>
      <w:r w:rsidR="00D61478" w:rsidRPr="00B123A1">
        <w:t>1</w:t>
      </w:r>
      <w:r w:rsidRPr="00B123A1">
        <w:rPr>
          <w:rFonts w:hint="eastAsia"/>
        </w:rPr>
        <w:t xml:space="preserve"> | (a).</w:t>
      </w:r>
      <w:r w:rsidRPr="00B123A1">
        <w:rPr>
          <w:rFonts w:hint="eastAsia"/>
        </w:rPr>
        <w:t>上下载型微环谐振器结构示意图，（</w:t>
      </w:r>
      <w:r w:rsidRPr="00B123A1">
        <w:rPr>
          <w:rFonts w:hint="eastAsia"/>
        </w:rPr>
        <w:t>b</w:t>
      </w:r>
      <w:r w:rsidRPr="00B123A1">
        <w:rPr>
          <w:rFonts w:hint="eastAsia"/>
        </w:rPr>
        <w:t>）上下载型微环谐振器</w:t>
      </w:r>
      <w:r w:rsidRPr="00B123A1">
        <w:rPr>
          <w:rFonts w:hint="eastAsia"/>
        </w:rPr>
        <w:t>Drop</w:t>
      </w:r>
      <w:r w:rsidRPr="00B123A1">
        <w:rPr>
          <w:rFonts w:hint="eastAsia"/>
        </w:rPr>
        <w:t>端频域响应和理想</w:t>
      </w:r>
      <w:r w:rsidRPr="00B123A1">
        <w:rPr>
          <w:rFonts w:hint="eastAsia"/>
        </w:rPr>
        <w:t>ODE</w:t>
      </w:r>
      <w:r w:rsidRPr="00B123A1">
        <w:rPr>
          <w:rFonts w:hint="eastAsia"/>
        </w:rPr>
        <w:t>求解器频域响应</w:t>
      </w:r>
    </w:p>
    <w:p w:rsidR="004956C5" w:rsidRPr="00B123A1" w:rsidRDefault="004956C5" w:rsidP="001769E7">
      <w:pPr>
        <w:spacing w:line="240" w:lineRule="auto"/>
        <w:ind w:firstLine="420"/>
      </w:pPr>
      <w:r w:rsidRPr="00B123A1">
        <w:rPr>
          <w:rFonts w:hint="eastAsia"/>
        </w:rPr>
        <w:t>通过比较式</w:t>
      </w:r>
      <w:r w:rsidRPr="00B123A1">
        <w:rPr>
          <w:rFonts w:hint="eastAsia"/>
        </w:rPr>
        <w:t>(</w:t>
      </w:r>
      <w:r w:rsidR="00D61478" w:rsidRPr="00B123A1">
        <w:t>3</w:t>
      </w:r>
      <w:r w:rsidR="00173111">
        <w:rPr>
          <w:rFonts w:hint="eastAsia"/>
        </w:rPr>
        <w:t>.</w:t>
      </w:r>
      <w:r w:rsidR="00D61478" w:rsidRPr="00B123A1">
        <w:t>9</w:t>
      </w:r>
      <w:r w:rsidRPr="00B123A1">
        <w:rPr>
          <w:rFonts w:hint="eastAsia"/>
        </w:rPr>
        <w:t>)</w:t>
      </w:r>
      <w:r w:rsidRPr="00B123A1">
        <w:rPr>
          <w:rFonts w:hint="eastAsia"/>
        </w:rPr>
        <w:t>和式</w:t>
      </w:r>
      <w:r w:rsidRPr="00B123A1">
        <w:rPr>
          <w:rFonts w:hint="eastAsia"/>
        </w:rPr>
        <w:t>(</w:t>
      </w:r>
      <w:r w:rsidR="00D61478" w:rsidRPr="00B123A1">
        <w:t>3</w:t>
      </w:r>
      <w:r w:rsidR="00173111">
        <w:t>.</w:t>
      </w:r>
      <w:r w:rsidR="00D61478" w:rsidRPr="00B123A1">
        <w:t>10</w:t>
      </w:r>
      <w:r w:rsidRPr="00B123A1">
        <w:rPr>
          <w:rFonts w:hint="eastAsia"/>
        </w:rPr>
        <w:t>)</w:t>
      </w:r>
      <w:r w:rsidRPr="00B123A1">
        <w:rPr>
          <w:rFonts w:hint="eastAsia"/>
        </w:rPr>
        <w:t>，不难看出，令</w:t>
      </w:r>
      <w:r w:rsidR="00590D68" w:rsidRPr="00B123A1">
        <w:rPr>
          <w:noProof/>
          <w:position w:val="-28"/>
        </w:rPr>
        <w:object w:dxaOrig="780" w:dyaOrig="660">
          <v:shape id="_x0000_i1065" type="#_x0000_t75" alt="" style="width:39pt;height:33pt;mso-width-percent:0;mso-height-percent:0;mso-width-percent:0;mso-height-percent:0" o:ole="">
            <v:imagedata r:id="rId154" o:title=""/>
          </v:shape>
          <o:OLEObject Type="Embed" ProgID="Equation.DSMT4" ShapeID="_x0000_i1065" DrawAspect="Content" ObjectID="_1574891315" r:id="rId155"/>
        </w:object>
      </w:r>
      <w:r w:rsidRPr="00B123A1">
        <w:rPr>
          <w:rFonts w:hint="eastAsia"/>
        </w:rPr>
        <w:t>，则以上两式形式完全一致。根据</w:t>
      </w:r>
      <w:r w:rsidR="00590D68" w:rsidRPr="00B123A1">
        <w:rPr>
          <w:noProof/>
          <w:position w:val="-30"/>
        </w:rPr>
        <w:object w:dxaOrig="1700" w:dyaOrig="760">
          <v:shape id="_x0000_i1066" type="#_x0000_t75" alt="" style="width:85.5pt;height:39pt;mso-width-percent:0;mso-height-percent:0;mso-width-percent:0;mso-height-percent:0" o:ole="">
            <v:imagedata r:id="rId156" o:title=""/>
          </v:shape>
          <o:OLEObject Type="Embed" ProgID="Equation.DSMT4" ShapeID="_x0000_i1066" DrawAspect="Content" ObjectID="_1574891316" r:id="rId157"/>
        </w:object>
      </w:r>
      <w:r w:rsidRPr="00B123A1">
        <w:rPr>
          <w:rFonts w:hint="eastAsia"/>
        </w:rPr>
        <w:t>得到</w:t>
      </w:r>
      <w:r w:rsidRPr="00B123A1">
        <w:rPr>
          <w:rFonts w:hint="eastAsia"/>
        </w:rPr>
        <w:t>[31]</w:t>
      </w:r>
      <w:r w:rsidRPr="00B123A1">
        <w:rPr>
          <w:rFonts w:hint="eastAsia"/>
        </w:rPr>
        <w:t>：</w:t>
      </w:r>
    </w:p>
    <w:p w:rsidR="004956C5" w:rsidRPr="00B123A1" w:rsidRDefault="00590D68" w:rsidP="00CD1F01">
      <w:pPr>
        <w:spacing w:line="240" w:lineRule="auto"/>
        <w:jc w:val="right"/>
        <w:rPr>
          <w:rFonts w:ascii="Cambria Math" w:hAnsi="Cambria Math" w:hint="eastAsia"/>
          <w:kern w:val="0"/>
          <w:szCs w:val="21"/>
        </w:rPr>
      </w:pPr>
      <w:r w:rsidRPr="00B123A1">
        <w:rPr>
          <w:noProof/>
          <w:position w:val="-34"/>
        </w:rPr>
        <w:object w:dxaOrig="1860" w:dyaOrig="720">
          <v:shape id="_x0000_i1067" type="#_x0000_t75" alt="" style="width:91.5pt;height:39pt;mso-width-percent:0;mso-height-percent:0;mso-width-percent:0;mso-height-percent:0" o:ole="">
            <v:imagedata r:id="rId158" o:title=""/>
          </v:shape>
          <o:OLEObject Type="Embed" ProgID="Equation.DSMT4" ShapeID="_x0000_i1067" DrawAspect="Content" ObjectID="_1574891317" r:id="rId159"/>
        </w:object>
      </w:r>
      <w:r w:rsidR="00CD1F01" w:rsidRPr="00B123A1">
        <w:t xml:space="preserve">                 </w:t>
      </w:r>
      <w:r w:rsidR="004956C5" w:rsidRPr="00B123A1">
        <w:t xml:space="preserve">        (</w:t>
      </w:r>
      <w:r w:rsidR="00D61478" w:rsidRPr="00B123A1">
        <w:t>3</w:t>
      </w:r>
      <w:r w:rsidR="00173111">
        <w:t>.</w:t>
      </w:r>
      <w:r w:rsidR="00D61478" w:rsidRPr="00B123A1">
        <w:t>11</w:t>
      </w:r>
      <w:r w:rsidR="004956C5" w:rsidRPr="00B123A1">
        <w:t>)</w:t>
      </w:r>
    </w:p>
    <w:p w:rsidR="004956C5" w:rsidRPr="00B123A1" w:rsidRDefault="004956C5" w:rsidP="004956C5">
      <w:pPr>
        <w:spacing w:line="240" w:lineRule="auto"/>
      </w:pPr>
      <w:r w:rsidRPr="00B123A1">
        <w:rPr>
          <w:rFonts w:hint="eastAsia"/>
        </w:rPr>
        <w:t>其中，</w:t>
      </w:r>
      <w:r w:rsidR="00590D68" w:rsidRPr="00B123A1">
        <w:rPr>
          <w:noProof/>
          <w:position w:val="-6"/>
        </w:rPr>
        <w:object w:dxaOrig="200" w:dyaOrig="220">
          <v:shape id="_x0000_i1068" type="#_x0000_t75" alt="" style="width:13.5pt;height:12.75pt;mso-width-percent:0;mso-height-percent:0;mso-width-percent:0;mso-height-percent:0" o:ole="">
            <v:imagedata r:id="rId160" o:title=""/>
          </v:shape>
          <o:OLEObject Type="Embed" ProgID="Equation.DSMT4" ShapeID="_x0000_i1068" DrawAspect="Content" ObjectID="_1574891318" r:id="rId161"/>
        </w:object>
      </w:r>
      <w:r w:rsidRPr="00B123A1">
        <w:rPr>
          <w:rFonts w:hint="eastAsia"/>
        </w:rPr>
        <w:t>为微环中光传输系数</w:t>
      </w:r>
      <w:r w:rsidRPr="00B123A1">
        <w:rPr>
          <w:rFonts w:hint="eastAsia"/>
        </w:rPr>
        <w:t>,</w:t>
      </w:r>
      <w:r w:rsidR="00590D68" w:rsidRPr="00B123A1">
        <w:rPr>
          <w:noProof/>
          <w:position w:val="-14"/>
        </w:rPr>
        <w:object w:dxaOrig="279" w:dyaOrig="380">
          <v:shape id="_x0000_i1069" type="#_x0000_t75" alt="" style="width:13.5pt;height:18.75pt;mso-width-percent:0;mso-height-percent:0;mso-width-percent:0;mso-height-percent:0" o:ole="">
            <v:imagedata r:id="rId162" o:title=""/>
          </v:shape>
          <o:OLEObject Type="Embed" ProgID="Equation.DSMT4" ShapeID="_x0000_i1069" DrawAspect="Content" ObjectID="_1574891319" r:id="rId163"/>
        </w:object>
      </w:r>
      <w:r w:rsidRPr="00B123A1">
        <w:rPr>
          <w:rFonts w:hint="eastAsia"/>
          <w:iCs/>
          <w:szCs w:val="21"/>
        </w:rPr>
        <w:t>为群折射率</w:t>
      </w:r>
      <w:r w:rsidRPr="00B123A1">
        <w:rPr>
          <w:rFonts w:hint="eastAsia"/>
        </w:rPr>
        <w:t>，</w:t>
      </w:r>
      <w:r w:rsidR="00590D68" w:rsidRPr="00B123A1">
        <w:rPr>
          <w:noProof/>
          <w:position w:val="-6"/>
        </w:rPr>
        <w:object w:dxaOrig="940" w:dyaOrig="480">
          <v:shape id="_x0000_i1070" type="#_x0000_t75" alt="" style="width:45.75pt;height:26.25pt;mso-width-percent:0;mso-height-percent:0;mso-width-percent:0;mso-height-percent:0" o:ole="">
            <v:imagedata r:id="rId164" o:title=""/>
          </v:shape>
          <o:OLEObject Type="Embed" ProgID="Equation.DSMT4" ShapeID="_x0000_i1070" DrawAspect="Content" ObjectID="_1574891320" r:id="rId165"/>
        </w:object>
      </w:r>
      <w:r w:rsidRPr="00B123A1">
        <w:rPr>
          <w:rFonts w:hint="eastAsia"/>
        </w:rPr>
        <w:t>，用来表征微环内损耗的大小情况，</w:t>
      </w:r>
      <w:r w:rsidRPr="00B123A1">
        <w:rPr>
          <w:i/>
        </w:rPr>
        <w:t>L</w:t>
      </w:r>
      <w:r w:rsidRPr="00B123A1">
        <w:rPr>
          <w:rFonts w:hint="eastAsia"/>
        </w:rPr>
        <w:t>为微环的周长，</w:t>
      </w:r>
      <w:r w:rsidR="00590D68" w:rsidRPr="00B123A1">
        <w:rPr>
          <w:noProof/>
          <w:position w:val="-12"/>
        </w:rPr>
        <w:object w:dxaOrig="560" w:dyaOrig="360">
          <v:shape id="_x0000_i1071" type="#_x0000_t75" alt="" style="width:26.25pt;height:18.75pt;mso-width-percent:0;mso-height-percent:0;mso-width-percent:0;mso-height-percent:0" o:ole="">
            <v:imagedata r:id="rId166" o:title=""/>
          </v:shape>
          <o:OLEObject Type="Embed" ProgID="Equation.DSMT4" ShapeID="_x0000_i1071" DrawAspect="Content" ObjectID="_1574891321" r:id="rId167"/>
        </w:object>
      </w:r>
      <w:r w:rsidRPr="00B123A1">
        <w:rPr>
          <w:rFonts w:hint="eastAsia"/>
        </w:rPr>
        <w:t>为微环谐振腔的自耦合系数。从式</w:t>
      </w:r>
      <w:r w:rsidRPr="00B123A1">
        <w:rPr>
          <w:rFonts w:hint="eastAsia"/>
        </w:rPr>
        <w:t>(</w:t>
      </w:r>
      <w:r w:rsidR="00D61478" w:rsidRPr="00B123A1">
        <w:t>3</w:t>
      </w:r>
      <w:r w:rsidR="00173111">
        <w:t>.</w:t>
      </w:r>
      <w:r w:rsidR="00D61478" w:rsidRPr="00B123A1">
        <w:t>11</w:t>
      </w:r>
      <w:r w:rsidRPr="00B123A1">
        <w:rPr>
          <w:rFonts w:hint="eastAsia"/>
        </w:rPr>
        <w:t>)</w:t>
      </w:r>
      <w:r w:rsidRPr="00B123A1">
        <w:rPr>
          <w:rFonts w:hint="eastAsia"/>
        </w:rPr>
        <w:t>看出，常系数</w:t>
      </w:r>
      <w:r w:rsidRPr="00B123A1">
        <w:rPr>
          <w:rFonts w:hint="eastAsia"/>
          <w:i/>
        </w:rPr>
        <w:t>k</w:t>
      </w:r>
      <w:r w:rsidRPr="00B123A1">
        <w:rPr>
          <w:rFonts w:hint="eastAsia"/>
        </w:rPr>
        <w:t>与微环内的损耗相关，因此通过调节微环内的损耗，从而实现</w:t>
      </w:r>
      <w:r w:rsidRPr="00B123A1">
        <w:rPr>
          <w:rFonts w:hint="eastAsia"/>
          <w:i/>
        </w:rPr>
        <w:t>k</w:t>
      </w:r>
      <w:r w:rsidRPr="00B123A1">
        <w:rPr>
          <w:rFonts w:hint="eastAsia"/>
        </w:rPr>
        <w:t>的可调。</w:t>
      </w:r>
    </w:p>
    <w:p w:rsidR="004956C5" w:rsidRPr="00B123A1" w:rsidRDefault="004956C5" w:rsidP="004956C5">
      <w:pPr>
        <w:pStyle w:val="2"/>
      </w:pPr>
      <w:bookmarkStart w:id="150" w:name="_Toc486943596"/>
      <w:bookmarkStart w:id="151" w:name="_Toc501121525"/>
      <w:r w:rsidRPr="00B123A1">
        <w:rPr>
          <w:rFonts w:hint="eastAsia"/>
        </w:rPr>
        <w:t xml:space="preserve">3.2 </w:t>
      </w:r>
      <w:r w:rsidR="009015FB">
        <w:t>利用</w:t>
      </w:r>
      <w:r w:rsidRPr="00B123A1">
        <w:rPr>
          <w:rFonts w:hint="eastAsia"/>
        </w:rPr>
        <w:t>IRS</w:t>
      </w:r>
      <w:r w:rsidRPr="00B123A1">
        <w:rPr>
          <w:rFonts w:hint="eastAsia"/>
        </w:rPr>
        <w:t>效应</w:t>
      </w:r>
      <w:r w:rsidR="009015FB">
        <w:rPr>
          <w:rFonts w:hint="eastAsia"/>
        </w:rPr>
        <w:t>的</w:t>
      </w:r>
      <w:r w:rsidRPr="00B123A1">
        <w:rPr>
          <w:rFonts w:hint="eastAsia"/>
        </w:rPr>
        <w:t>微分方程系数</w:t>
      </w:r>
      <w:bookmarkEnd w:id="150"/>
      <w:r w:rsidRPr="00B123A1">
        <w:rPr>
          <w:rFonts w:hint="eastAsia"/>
        </w:rPr>
        <w:t>调</w:t>
      </w:r>
      <w:r w:rsidR="009015FB">
        <w:rPr>
          <w:rFonts w:hint="eastAsia"/>
        </w:rPr>
        <w:t>谐</w:t>
      </w:r>
      <w:bookmarkEnd w:id="151"/>
    </w:p>
    <w:p w:rsidR="004956C5" w:rsidRPr="00B123A1" w:rsidRDefault="004956C5" w:rsidP="004956C5">
      <w:pPr>
        <w:ind w:firstLine="420"/>
      </w:pPr>
      <w:r w:rsidRPr="00B123A1">
        <w:rPr>
          <w:rFonts w:hint="eastAsia"/>
        </w:rPr>
        <w:t>在自发喇曼散射过程中，泵浦光能量转移，会产生斯托克斯波，在一定的条件下，也会产生少量的反斯托克斯波。当在反斯托克斯波长处，输入一束信号光，则在斯托克斯波长处，信号光由于喇曼增益被放大，而位于反斯托克斯波长处的信号光被减小，这种效应称为逆喇曼散射效应（</w:t>
      </w:r>
      <w:r w:rsidRPr="00B123A1">
        <w:rPr>
          <w:rFonts w:hint="eastAsia"/>
        </w:rPr>
        <w:t>IRS</w:t>
      </w:r>
      <w:r w:rsidRPr="00B123A1">
        <w:rPr>
          <w:rFonts w:hint="eastAsia"/>
        </w:rPr>
        <w:t>）。逆喇曼散射效应与喇曼放大过程相反，是反斯托克斯（</w:t>
      </w:r>
      <w:r w:rsidRPr="00B123A1">
        <w:rPr>
          <w:rFonts w:hint="eastAsia"/>
        </w:rPr>
        <w:t>Anti-Stokes</w:t>
      </w:r>
      <w:r w:rsidRPr="00B123A1">
        <w:rPr>
          <w:rFonts w:hint="eastAsia"/>
        </w:rPr>
        <w:t>）光子转移到泵浦光从而引起反斯托克斯光波的强烈衰减的过程，即反斯托克斯波长处的信号光受强泵浦的影响将产生非线性损耗</w:t>
      </w:r>
      <w:r w:rsidRPr="00B123A1">
        <w:rPr>
          <w:rFonts w:hint="eastAsia"/>
        </w:rPr>
        <w:t>[24]</w:t>
      </w:r>
      <w:r w:rsidRPr="00B123A1">
        <w:rPr>
          <w:rFonts w:hint="eastAsia"/>
        </w:rPr>
        <w:t>，在硅波导中可以发生</w:t>
      </w:r>
      <w:r w:rsidRPr="00B123A1">
        <w:rPr>
          <w:rFonts w:hint="eastAsia"/>
        </w:rPr>
        <w:t>IRS</w:t>
      </w:r>
      <w:r w:rsidRPr="00B123A1">
        <w:rPr>
          <w:rFonts w:hint="eastAsia"/>
        </w:rPr>
        <w:t>过程。</w:t>
      </w:r>
    </w:p>
    <w:p w:rsidR="004956C5" w:rsidRPr="00B123A1" w:rsidRDefault="004956C5" w:rsidP="004956C5">
      <w:pPr>
        <w:ind w:firstLine="420"/>
        <w:rPr>
          <w:sz w:val="21"/>
          <w:szCs w:val="22"/>
        </w:rPr>
      </w:pPr>
      <w:r w:rsidRPr="00B123A1">
        <w:rPr>
          <w:rFonts w:hint="eastAsia"/>
        </w:rPr>
        <w:t>关于逆喇曼散射效应的研究，最早开始于上世纪</w:t>
      </w:r>
      <w:r w:rsidRPr="00B123A1">
        <w:rPr>
          <w:rFonts w:hint="eastAsia"/>
        </w:rPr>
        <w:t>60</w:t>
      </w:r>
      <w:r w:rsidRPr="00B123A1">
        <w:rPr>
          <w:rFonts w:hint="eastAsia"/>
        </w:rPr>
        <w:t>年代。</w:t>
      </w:r>
      <w:r w:rsidRPr="00B123A1">
        <w:rPr>
          <w:rFonts w:hint="eastAsia"/>
        </w:rPr>
        <w:t>1964</w:t>
      </w:r>
      <w:r w:rsidRPr="00B123A1">
        <w:rPr>
          <w:rFonts w:hint="eastAsia"/>
        </w:rPr>
        <w:t>年，加拿大</w:t>
      </w:r>
      <w:r w:rsidRPr="00B123A1">
        <w:t>J. Jones *</w:t>
      </w:r>
      <w:r w:rsidRPr="00B123A1">
        <w:t>和</w:t>
      </w:r>
      <w:r w:rsidRPr="00B123A1">
        <w:t>B. P. Stoichefff</w:t>
      </w:r>
      <w:r w:rsidRPr="00B123A1">
        <w:rPr>
          <w:rFonts w:hint="eastAsia"/>
        </w:rPr>
        <w:t>等人首次提出逆喇曼的概念。</w:t>
      </w:r>
      <w:r w:rsidRPr="00B123A1">
        <w:t>2009</w:t>
      </w:r>
      <w:r w:rsidRPr="00B123A1">
        <w:rPr>
          <w:rFonts w:hint="eastAsia"/>
        </w:rPr>
        <w:t>年，</w:t>
      </w:r>
      <w:r w:rsidRPr="00B123A1">
        <w:t>D. R. Solli</w:t>
      </w:r>
      <w:r w:rsidRPr="00B123A1">
        <w:rPr>
          <w:rFonts w:hint="eastAsia"/>
        </w:rPr>
        <w:t>等人证实了在硅波导中存在</w:t>
      </w:r>
      <w:r w:rsidRPr="00B123A1">
        <w:t>IRS</w:t>
      </w:r>
      <w:r w:rsidRPr="00B123A1">
        <w:rPr>
          <w:rFonts w:hint="eastAsia"/>
        </w:rPr>
        <w:t>效应</w:t>
      </w:r>
      <w:r w:rsidRPr="00B123A1">
        <w:t>[24]</w:t>
      </w:r>
      <w:r w:rsidRPr="00B123A1">
        <w:rPr>
          <w:rFonts w:hint="eastAsia"/>
        </w:rPr>
        <w:t>。</w:t>
      </w:r>
      <w:r w:rsidRPr="00B123A1">
        <w:t>2011</w:t>
      </w:r>
      <w:r w:rsidRPr="00B123A1">
        <w:rPr>
          <w:rFonts w:hint="eastAsia"/>
        </w:rPr>
        <w:t>年，</w:t>
      </w:r>
      <w:r w:rsidRPr="00B123A1">
        <w:t>H. Wen</w:t>
      </w:r>
      <w:r w:rsidRPr="00B123A1">
        <w:rPr>
          <w:rFonts w:hint="eastAsia"/>
        </w:rPr>
        <w:t>等人提出了基于</w:t>
      </w:r>
      <w:r w:rsidRPr="00B123A1">
        <w:t>IRS</w:t>
      </w:r>
      <w:r w:rsidRPr="00B123A1">
        <w:rPr>
          <w:rFonts w:hint="eastAsia"/>
        </w:rPr>
        <w:t>的上下载型微环光开关</w:t>
      </w:r>
      <w:r w:rsidRPr="00B123A1">
        <w:t>,</w:t>
      </w:r>
      <w:r w:rsidRPr="00B123A1">
        <w:rPr>
          <w:rFonts w:hint="eastAsia"/>
        </w:rPr>
        <w:t>并实验证明了该方案的可行性</w:t>
      </w:r>
      <w:r w:rsidRPr="00B123A1">
        <w:t>[25-26]</w:t>
      </w:r>
      <w:r w:rsidRPr="00B123A1">
        <w:rPr>
          <w:rFonts w:hint="eastAsia"/>
        </w:rPr>
        <w:t>。</w:t>
      </w:r>
      <w:r w:rsidRPr="00B123A1">
        <w:t>2012</w:t>
      </w:r>
      <w:r w:rsidRPr="00B123A1">
        <w:rPr>
          <w:rFonts w:hint="eastAsia"/>
        </w:rPr>
        <w:t>年，</w:t>
      </w:r>
      <w:r w:rsidRPr="00B123A1">
        <w:t xml:space="preserve"> Yule </w:t>
      </w:r>
      <w:r w:rsidRPr="00B123A1">
        <w:lastRenderedPageBreak/>
        <w:t>Xiong</w:t>
      </w:r>
      <w:r w:rsidRPr="00B123A1">
        <w:rPr>
          <w:rFonts w:hint="eastAsia"/>
        </w:rPr>
        <w:t>等人基于</w:t>
      </w:r>
      <w:r w:rsidRPr="00B123A1">
        <w:t>IRS</w:t>
      </w:r>
      <w:r w:rsidRPr="00B123A1">
        <w:rPr>
          <w:rFonts w:hint="eastAsia"/>
        </w:rPr>
        <w:t>效应，研究了基于</w:t>
      </w:r>
      <w:r w:rsidRPr="00B123A1">
        <w:t>IRS</w:t>
      </w:r>
      <w:r w:rsidRPr="00B123A1">
        <w:rPr>
          <w:rFonts w:hint="eastAsia"/>
        </w:rPr>
        <w:t>的微环</w:t>
      </w:r>
      <w:r w:rsidRPr="00B123A1">
        <w:t>-MZI</w:t>
      </w:r>
      <w:r w:rsidRPr="00B123A1">
        <w:rPr>
          <w:rFonts w:hint="eastAsia"/>
        </w:rPr>
        <w:t>全光开关</w:t>
      </w:r>
      <w:r w:rsidRPr="00B123A1">
        <w:t>[27]</w:t>
      </w:r>
      <w:r w:rsidRPr="00B123A1">
        <w:rPr>
          <w:rFonts w:hint="eastAsia"/>
        </w:rPr>
        <w:t>。</w:t>
      </w:r>
      <w:r w:rsidRPr="00B123A1">
        <w:t>2015</w:t>
      </w:r>
      <w:r w:rsidRPr="00B123A1">
        <w:rPr>
          <w:rFonts w:hint="eastAsia"/>
        </w:rPr>
        <w:t>年，</w:t>
      </w:r>
      <w:r w:rsidRPr="00B123A1">
        <w:t>B Jin</w:t>
      </w:r>
      <w:r w:rsidRPr="00B123A1">
        <w:rPr>
          <w:rFonts w:hint="eastAsia"/>
        </w:rPr>
        <w:t>等人利用微环内</w:t>
      </w:r>
      <w:r w:rsidRPr="00B123A1">
        <w:t>IRS</w:t>
      </w:r>
      <w:r w:rsidRPr="00B123A1">
        <w:rPr>
          <w:rFonts w:hint="eastAsia"/>
        </w:rPr>
        <w:t>效应，实现了分数阶可调的微环微分器</w:t>
      </w:r>
      <w:r w:rsidRPr="00B123A1">
        <w:t>[28]</w:t>
      </w:r>
      <w:r w:rsidRPr="00B123A1">
        <w:rPr>
          <w:rFonts w:hint="eastAsia"/>
        </w:rPr>
        <w:t>。</w:t>
      </w:r>
    </w:p>
    <w:p w:rsidR="004956C5" w:rsidRPr="00B123A1" w:rsidRDefault="004956C5" w:rsidP="004956C5">
      <w:pPr>
        <w:ind w:firstLine="420"/>
      </w:pPr>
      <w:r w:rsidRPr="00B123A1">
        <w:rPr>
          <w:rFonts w:hint="eastAsia"/>
        </w:rPr>
        <w:t>在</w:t>
      </w:r>
      <w:r w:rsidRPr="00B123A1">
        <w:t>IRS</w:t>
      </w:r>
      <w:r w:rsidRPr="00B123A1">
        <w:rPr>
          <w:rFonts w:hint="eastAsia"/>
        </w:rPr>
        <w:t>效应的作用下，通过调整泵浦光的功率可调整微环内的光损耗，微环内损耗的大小可以用</w:t>
      </w:r>
      <w:r w:rsidR="00684E45">
        <w:rPr>
          <w:rFonts w:hint="eastAsia"/>
        </w:rPr>
        <w:t>微环环程</w:t>
      </w:r>
      <w:r w:rsidRPr="00B123A1">
        <w:rPr>
          <w:rFonts w:hint="eastAsia"/>
        </w:rPr>
        <w:t>传输系数</w:t>
      </w:r>
      <m:oMath>
        <m:r>
          <m:rPr>
            <m:sty m:val="p"/>
          </m:rPr>
          <w:rPr>
            <w:rFonts w:ascii="Cambria Math" w:hAnsi="Cambria Math" w:hint="eastAsia"/>
          </w:rPr>
          <m:t>τ</m:t>
        </m:r>
      </m:oMath>
      <w:r w:rsidRPr="00B123A1">
        <w:rPr>
          <w:rFonts w:hint="eastAsia"/>
        </w:rPr>
        <w:t>来表示，因此，</w:t>
      </w:r>
      <m:oMath>
        <m:r>
          <m:rPr>
            <m:sty m:val="p"/>
          </m:rPr>
          <w:rPr>
            <w:rFonts w:ascii="Cambria Math" w:hAnsi="Cambria Math" w:hint="eastAsia"/>
          </w:rPr>
          <m:t>τ</m:t>
        </m:r>
      </m:oMath>
      <w:r w:rsidRPr="00B123A1">
        <w:rPr>
          <w:rFonts w:hint="eastAsia"/>
        </w:rPr>
        <w:t>可以通过泵浦光功率控制。为了实现微分方程系数</w:t>
      </w:r>
      <w:r w:rsidRPr="00B123A1">
        <w:rPr>
          <w:i/>
        </w:rPr>
        <w:t>k</w:t>
      </w:r>
      <w:r w:rsidRPr="00B123A1">
        <w:rPr>
          <w:rFonts w:hint="eastAsia"/>
        </w:rPr>
        <w:t>的可调，我们需要这种非线性效应以便利用泵浦光功率调节微环内光的传输系数。</w:t>
      </w:r>
    </w:p>
    <w:p w:rsidR="004956C5" w:rsidRPr="00B123A1" w:rsidRDefault="004956C5" w:rsidP="004956C5">
      <w:pPr>
        <w:ind w:firstLine="420"/>
      </w:pPr>
      <w:r w:rsidRPr="00B123A1">
        <w:rPr>
          <w:rFonts w:hint="eastAsia"/>
        </w:rPr>
        <w:t>在硅基波导中，反斯托克斯波长位于泵浦光波长蓝移</w:t>
      </w:r>
      <w:r w:rsidRPr="00B123A1">
        <w:t>15.6 THz</w:t>
      </w:r>
      <w:r w:rsidRPr="00B123A1">
        <w:rPr>
          <w:rFonts w:hint="eastAsia"/>
        </w:rPr>
        <w:t>处，而</w:t>
      </w:r>
      <w:r w:rsidRPr="00B123A1">
        <w:rPr>
          <w:rFonts w:hint="eastAsia"/>
        </w:rPr>
        <w:t>IRS</w:t>
      </w:r>
      <w:r w:rsidRPr="00B123A1">
        <w:rPr>
          <w:rFonts w:hint="eastAsia"/>
        </w:rPr>
        <w:t>效应引入一个带宽为</w:t>
      </w:r>
      <w:r w:rsidRPr="00B123A1">
        <w:t>105 GHz</w:t>
      </w:r>
      <w:r w:rsidRPr="00B123A1">
        <w:rPr>
          <w:rFonts w:hint="eastAsia"/>
        </w:rPr>
        <w:t>的损耗带宽</w:t>
      </w:r>
      <w:r w:rsidRPr="00B123A1">
        <w:rPr>
          <w:rFonts w:hint="eastAsia"/>
        </w:rPr>
        <w:t xml:space="preserve"> [32-35]</w:t>
      </w:r>
      <w:r w:rsidRPr="00B123A1">
        <w:rPr>
          <w:rFonts w:hint="eastAsia"/>
        </w:rPr>
        <w:t>。我们可以利用广义非线性薛定谔方程描述</w:t>
      </w:r>
      <w:r w:rsidRPr="00B123A1">
        <w:rPr>
          <w:rFonts w:hint="eastAsia"/>
        </w:rPr>
        <w:t>IRS</w:t>
      </w:r>
      <w:r w:rsidRPr="00B123A1">
        <w:rPr>
          <w:rFonts w:hint="eastAsia"/>
        </w:rPr>
        <w:t>过程</w:t>
      </w:r>
      <w:r w:rsidRPr="00B123A1">
        <w:rPr>
          <w:rFonts w:hint="eastAsia"/>
        </w:rPr>
        <w:t>[24]</w:t>
      </w:r>
      <w:r w:rsidRPr="00B123A1">
        <w:rPr>
          <w:rFonts w:hint="eastAsia"/>
        </w:rPr>
        <w:t>。在反斯托克斯波长</w:t>
      </w:r>
      <m:oMath>
        <m:sSub>
          <m:sSubPr>
            <m:ctrlPr>
              <w:rPr>
                <w:rFonts w:ascii="Cambria Math" w:hAnsi="Cambria Math"/>
                <w:i/>
                <w:szCs w:val="21"/>
              </w:rPr>
            </m:ctrlPr>
          </m:sSubPr>
          <m:e>
            <m:r>
              <w:rPr>
                <w:rFonts w:ascii="Cambria Math" w:hAnsi="Cambria Math"/>
                <w:szCs w:val="21"/>
              </w:rPr>
              <m:t>ω</m:t>
            </m:r>
          </m:e>
          <m:sub>
            <m:r>
              <w:rPr>
                <w:rFonts w:ascii="Cambria Math" w:hAnsi="Cambria Math"/>
                <w:szCs w:val="21"/>
              </w:rPr>
              <m:t>a</m:t>
            </m:r>
          </m:sub>
        </m:sSub>
      </m:oMath>
      <w:r w:rsidRPr="00B123A1">
        <w:rPr>
          <w:rFonts w:hint="eastAsia"/>
        </w:rPr>
        <w:t>附近，由</w:t>
      </w:r>
      <w:r w:rsidRPr="00B123A1">
        <w:rPr>
          <w:rFonts w:hint="eastAsia"/>
        </w:rPr>
        <w:t>IRS</w:t>
      </w:r>
      <w:r w:rsidRPr="00B123A1">
        <w:rPr>
          <w:rFonts w:hint="eastAsia"/>
        </w:rPr>
        <w:t>引入的损耗系数</w:t>
      </w:r>
      <m:oMath>
        <m:sSub>
          <m:sSubPr>
            <m:ctrlPr>
              <w:rPr>
                <w:rFonts w:ascii="Cambria Math" w:hAnsi="Cambria Math"/>
                <w:szCs w:val="21"/>
              </w:rPr>
            </m:ctrlPr>
          </m:sSubPr>
          <m:e>
            <m:r>
              <w:rPr>
                <w:rFonts w:ascii="Cambria Math" w:hAnsi="Cambria Math"/>
                <w:kern w:val="0"/>
                <w:szCs w:val="21"/>
              </w:rPr>
              <m:t>α</m:t>
            </m:r>
          </m:e>
          <m:sub>
            <m:r>
              <w:rPr>
                <w:rFonts w:ascii="Cambria Math" w:hAnsi="Cambria Math"/>
                <w:kern w:val="0"/>
                <w:szCs w:val="21"/>
              </w:rPr>
              <m:t>R</m:t>
            </m:r>
          </m:sub>
        </m:sSub>
      </m:oMath>
      <w:r w:rsidRPr="00B123A1">
        <w:rPr>
          <w:rFonts w:hint="eastAsia"/>
        </w:rPr>
        <w:t>可以简化表示为</w:t>
      </w:r>
      <w:r w:rsidRPr="00B123A1">
        <w:rPr>
          <w:rFonts w:hint="eastAsia"/>
        </w:rPr>
        <w:t>[35]</w:t>
      </w:r>
      <w:r w:rsidRPr="00B123A1">
        <w:rPr>
          <w:rFonts w:hint="eastAsia"/>
        </w:rPr>
        <w:t>：</w:t>
      </w:r>
      <w:r w:rsidRPr="00B123A1">
        <w:rPr>
          <w:rFonts w:hint="eastAsia"/>
        </w:rPr>
        <w:tab/>
      </w:r>
    </w:p>
    <w:p w:rsidR="004956C5" w:rsidRPr="00B123A1" w:rsidRDefault="00590D68" w:rsidP="004956C5">
      <w:pPr>
        <w:wordWrap w:val="0"/>
        <w:spacing w:line="360" w:lineRule="auto"/>
        <w:jc w:val="right"/>
        <w:rPr>
          <w:rFonts w:ascii="宋体" w:hAnsi="宋体"/>
          <w:szCs w:val="21"/>
        </w:rPr>
      </w:pPr>
      <w:r w:rsidRPr="00B123A1">
        <w:rPr>
          <w:noProof/>
          <w:position w:val="-30"/>
        </w:rPr>
        <w:object w:dxaOrig="3220" w:dyaOrig="720">
          <v:shape id="_x0000_i1072" type="#_x0000_t75" alt="" style="width:164.25pt;height:39pt;mso-width-percent:0;mso-height-percent:0;mso-width-percent:0;mso-height-percent:0" o:ole="">
            <v:imagedata r:id="rId168" o:title=""/>
          </v:shape>
          <o:OLEObject Type="Embed" ProgID="Equation.DSMT4" ShapeID="_x0000_i1072" DrawAspect="Content" ObjectID="_1574891322" r:id="rId169"/>
        </w:object>
      </w:r>
      <w:r w:rsidR="004956C5" w:rsidRPr="00B123A1">
        <w:t xml:space="preserve">                      (</w:t>
      </w:r>
      <w:r w:rsidR="00D61478" w:rsidRPr="00B123A1">
        <w:t>3</w:t>
      </w:r>
      <w:r w:rsidR="00D052B4">
        <w:rPr>
          <w:rFonts w:hint="eastAsia"/>
        </w:rPr>
        <w:t>.</w:t>
      </w:r>
      <w:r w:rsidR="00D61478" w:rsidRPr="00B123A1">
        <w:t>12</w:t>
      </w:r>
      <w:r w:rsidR="004956C5" w:rsidRPr="00B123A1">
        <w:t>)</w:t>
      </w:r>
    </w:p>
    <w:p w:rsidR="004956C5" w:rsidRPr="00B123A1" w:rsidRDefault="004956C5" w:rsidP="004956C5">
      <w:pPr>
        <w:rPr>
          <w:lang w:val="zu-ZA"/>
        </w:rPr>
      </w:pPr>
      <w:r w:rsidRPr="00B123A1">
        <w:rPr>
          <w:rFonts w:hint="eastAsia"/>
        </w:rPr>
        <w:t>其中，</w:t>
      </w:r>
      <w:r w:rsidR="00590D68" w:rsidRPr="00B123A1">
        <w:rPr>
          <w:noProof/>
          <w:position w:val="-12"/>
        </w:rPr>
        <w:object w:dxaOrig="320" w:dyaOrig="360">
          <v:shape id="_x0000_i1073" type="#_x0000_t75" alt="" style="width:15.75pt;height:18pt;mso-width-percent:0;mso-height-percent:0;mso-width-percent:0;mso-height-percent:0" o:ole="">
            <v:imagedata r:id="rId170" o:title=""/>
          </v:shape>
          <o:OLEObject Type="Embed" ProgID="Equation.DSMT4" ShapeID="_x0000_i1073" DrawAspect="Content" ObjectID="_1574891323" r:id="rId171"/>
        </w:object>
      </w:r>
      <w:r w:rsidRPr="00B123A1">
        <w:rPr>
          <w:rFonts w:hint="eastAsia"/>
        </w:rPr>
        <w:t>表示</w:t>
      </w:r>
      <w:r w:rsidRPr="00B123A1">
        <w:rPr>
          <w:rFonts w:hint="eastAsia"/>
        </w:rPr>
        <w:t>IRS</w:t>
      </w:r>
      <w:r w:rsidRPr="00B123A1">
        <w:rPr>
          <w:rFonts w:hint="eastAsia"/>
        </w:rPr>
        <w:t>效应引入的损耗带宽，</w:t>
      </w:r>
      <w:r w:rsidR="00590D68" w:rsidRPr="00B123A1">
        <w:rPr>
          <w:noProof/>
          <w:position w:val="-12"/>
        </w:rPr>
        <w:object w:dxaOrig="1400" w:dyaOrig="360">
          <v:shape id="_x0000_i1074" type="#_x0000_t75" alt="" style="width:66.75pt;height:18.75pt;mso-width-percent:0;mso-height-percent:0;mso-width-percent:0;mso-height-percent:0" o:ole="">
            <v:imagedata r:id="rId172" o:title=""/>
          </v:shape>
          <o:OLEObject Type="Embed" ProgID="Equation.DSMT4" ShapeID="_x0000_i1074" DrawAspect="Content" ObjectID="_1574891324" r:id="rId173"/>
        </w:object>
      </w:r>
      <w:r w:rsidRPr="00B123A1">
        <w:rPr>
          <w:rFonts w:hint="eastAsia"/>
        </w:rPr>
        <w:t>，</w:t>
      </w:r>
      <w:r w:rsidR="00590D68" w:rsidRPr="00B123A1">
        <w:rPr>
          <w:noProof/>
          <w:position w:val="-4"/>
        </w:rPr>
        <w:object w:dxaOrig="200" w:dyaOrig="260">
          <v:shape id="_x0000_i1075" type="#_x0000_t75" alt="" style="width:13.5pt;height:12.75pt;mso-width-percent:0;mso-height-percent:0;mso-width-percent:0;mso-height-percent:0" o:ole="">
            <v:imagedata r:id="rId174" o:title=""/>
          </v:shape>
          <o:OLEObject Type="Embed" ProgID="Equation.DSMT4" ShapeID="_x0000_i1075" DrawAspect="Content" ObjectID="_1574891325" r:id="rId175"/>
        </w:object>
      </w:r>
      <w:r w:rsidRPr="00B123A1">
        <w:rPr>
          <w:rFonts w:hint="eastAsia"/>
          <w:noProof/>
        </w:rPr>
        <w:t>表示</w:t>
      </w:r>
      <w:r w:rsidRPr="00B123A1">
        <w:rPr>
          <w:rFonts w:hint="eastAsia"/>
        </w:rPr>
        <w:t>泵浦光强，与泵浦光的大小相关，</w:t>
      </w:r>
      <w:r w:rsidR="00590D68" w:rsidRPr="00B123A1">
        <w:rPr>
          <w:noProof/>
          <w:position w:val="-12"/>
        </w:rPr>
        <w:object w:dxaOrig="1540" w:dyaOrig="360">
          <v:shape id="_x0000_i1076" type="#_x0000_t75" alt="" style="width:79.5pt;height:18.75pt;mso-width-percent:0;mso-height-percent:0;mso-width-percent:0;mso-height-percent:0" o:ole="">
            <v:imagedata r:id="rId176" o:title=""/>
          </v:shape>
          <o:OLEObject Type="Embed" ProgID="Equation.DSMT4" ShapeID="_x0000_i1076" DrawAspect="Content" ObjectID="_1574891326" r:id="rId177"/>
        </w:object>
      </w:r>
      <w:r w:rsidRPr="00B123A1">
        <w:rPr>
          <w:rFonts w:hint="eastAsia"/>
          <w:noProof/>
        </w:rPr>
        <w:t>，表示</w:t>
      </w:r>
      <w:r w:rsidRPr="00B123A1">
        <w:rPr>
          <w:rFonts w:hint="eastAsia"/>
        </w:rPr>
        <w:t>15</w:t>
      </w:r>
      <w:r w:rsidRPr="00B123A1">
        <w:t>50</w:t>
      </w:r>
      <w:r w:rsidRPr="00B123A1">
        <w:rPr>
          <w:rFonts w:hint="eastAsia"/>
        </w:rPr>
        <w:t>nm</w:t>
      </w:r>
      <w:r w:rsidRPr="00B123A1">
        <w:rPr>
          <w:rFonts w:hint="eastAsia"/>
        </w:rPr>
        <w:t>泵浦光波长时的喇曼增益系数。</w:t>
      </w:r>
    </w:p>
    <w:p w:rsidR="004956C5" w:rsidRPr="00B123A1" w:rsidRDefault="004956C5" w:rsidP="004956C5">
      <w:pPr>
        <w:ind w:firstLine="420"/>
      </w:pPr>
      <w:r w:rsidRPr="00B123A1">
        <w:rPr>
          <w:rFonts w:hint="eastAsia"/>
          <w:lang w:val="zu-ZA"/>
        </w:rPr>
        <w:t>在微环谐振腔的输入端口同时输入</w:t>
      </w:r>
      <w:r w:rsidRPr="00B123A1">
        <w:rPr>
          <w:rFonts w:hint="eastAsia"/>
        </w:rPr>
        <w:t>泵浦光与信号光，合理地选择微环谐振腔半径，使得泵浦光和位于反斯托克斯波长的信号光同时与微环的谐振波长重合。在微环谐振腔的对光场具有很强的增强作用，远远大于相同横截面的直波导中的光强。因此，我们可以忽略</w:t>
      </w:r>
      <w:r w:rsidRPr="00B123A1">
        <w:rPr>
          <w:rFonts w:hint="eastAsia"/>
        </w:rPr>
        <w:t>IRS</w:t>
      </w:r>
      <w:r w:rsidRPr="00B123A1">
        <w:rPr>
          <w:rFonts w:hint="eastAsia"/>
        </w:rPr>
        <w:t>效应在直波导中造成的信号光损失，而仅需考虑环中的</w:t>
      </w:r>
      <w:r w:rsidRPr="00B123A1">
        <w:rPr>
          <w:rFonts w:hint="eastAsia"/>
        </w:rPr>
        <w:t>IRS</w:t>
      </w:r>
      <w:r w:rsidRPr="00B123A1">
        <w:rPr>
          <w:rFonts w:hint="eastAsia"/>
        </w:rPr>
        <w:t>效应。泵浦光在微环谐振腔内的光强可以通过</w:t>
      </w:r>
      <w:r w:rsidRPr="00B123A1">
        <w:rPr>
          <w:noProof/>
          <w:position w:val="-14"/>
        </w:rPr>
        <w:drawing>
          <wp:inline distT="0" distB="0" distL="0" distR="0" wp14:anchorId="399F42E4" wp14:editId="2DD5EE69">
            <wp:extent cx="914400" cy="254000"/>
            <wp:effectExtent l="0" t="0" r="0" b="0"/>
            <wp:docPr id="197" name="图片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2"/>
                    <pic:cNvPicPr>
                      <a:picLocks/>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914400" cy="254000"/>
                    </a:xfrm>
                    <a:prstGeom prst="rect">
                      <a:avLst/>
                    </a:prstGeom>
                    <a:noFill/>
                    <a:ln>
                      <a:noFill/>
                    </a:ln>
                  </pic:spPr>
                </pic:pic>
              </a:graphicData>
            </a:graphic>
          </wp:inline>
        </w:drawing>
      </w:r>
      <w:r w:rsidRPr="00B123A1">
        <w:rPr>
          <w:rFonts w:hint="eastAsia"/>
        </w:rPr>
        <w:t>计算</w:t>
      </w:r>
      <w:r w:rsidRPr="00B123A1">
        <w:rPr>
          <w:rFonts w:hint="eastAsia"/>
        </w:rPr>
        <w:t>[36]</w:t>
      </w:r>
      <w:r w:rsidRPr="00B123A1">
        <w:rPr>
          <w:rFonts w:hint="eastAsia"/>
        </w:rPr>
        <w:t>，其中</w:t>
      </w:r>
      <w:r w:rsidRPr="00B123A1">
        <w:rPr>
          <w:noProof/>
          <w:position w:val="-14"/>
        </w:rPr>
        <w:drawing>
          <wp:inline distT="0" distB="0" distL="0" distR="0" wp14:anchorId="0327F3DC" wp14:editId="2EC2FDDD">
            <wp:extent cx="177800" cy="254000"/>
            <wp:effectExtent l="0" t="0" r="0" b="0"/>
            <wp:docPr id="192" name="图片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3"/>
                    <pic:cNvPicPr>
                      <a:picLocks/>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177800" cy="254000"/>
                    </a:xfrm>
                    <a:prstGeom prst="rect">
                      <a:avLst/>
                    </a:prstGeom>
                    <a:noFill/>
                    <a:ln>
                      <a:noFill/>
                    </a:ln>
                  </pic:spPr>
                </pic:pic>
              </a:graphicData>
            </a:graphic>
          </wp:inline>
        </w:drawing>
      </w:r>
      <w:r w:rsidRPr="00B123A1">
        <w:rPr>
          <w:rFonts w:hint="eastAsia"/>
        </w:rPr>
        <w:t>表示输入微环的泵浦光功率，</w:t>
      </w:r>
      <w:r w:rsidRPr="00B123A1">
        <w:rPr>
          <w:noProof/>
          <w:position w:val="-14"/>
        </w:rPr>
        <w:drawing>
          <wp:inline distT="0" distB="0" distL="0" distR="0" wp14:anchorId="0991D0F2" wp14:editId="3A098D3C">
            <wp:extent cx="254000" cy="254000"/>
            <wp:effectExtent l="0" t="0" r="0" b="0"/>
            <wp:docPr id="703" name="图片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4"/>
                    <pic:cNvPicPr>
                      <a:picLocks/>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254000" cy="254000"/>
                    </a:xfrm>
                    <a:prstGeom prst="rect">
                      <a:avLst/>
                    </a:prstGeom>
                    <a:noFill/>
                    <a:ln>
                      <a:noFill/>
                    </a:ln>
                  </pic:spPr>
                </pic:pic>
              </a:graphicData>
            </a:graphic>
          </wp:inline>
        </w:drawing>
      </w:r>
      <w:r w:rsidRPr="00B123A1">
        <w:rPr>
          <w:rFonts w:hint="eastAsia"/>
        </w:rPr>
        <w:t>表示泵浦光的有效模场面积，</w:t>
      </w:r>
      <w:r w:rsidRPr="00B123A1">
        <w:rPr>
          <w:rFonts w:hint="eastAsia"/>
        </w:rPr>
        <w:t>M</w:t>
      </w:r>
      <w:r w:rsidRPr="00B123A1">
        <w:rPr>
          <w:rFonts w:hint="eastAsia"/>
        </w:rPr>
        <w:t>表示微环在泵浦波长处的功率增强系数，</w:t>
      </w:r>
      <w:r w:rsidRPr="00B123A1">
        <w:rPr>
          <w:rFonts w:hint="eastAsia"/>
        </w:rPr>
        <w:t>M</w:t>
      </w:r>
      <w:r w:rsidRPr="00B123A1">
        <w:rPr>
          <w:rFonts w:hint="eastAsia"/>
        </w:rPr>
        <w:t>可以由下式计算：</w:t>
      </w:r>
      <w:r w:rsidRPr="00B123A1">
        <w:t xml:space="preserve"> </w:t>
      </w:r>
      <w:r w:rsidRPr="00B123A1">
        <w:rPr>
          <w:noProof/>
          <w:position w:val="-12"/>
        </w:rPr>
        <w:drawing>
          <wp:inline distT="0" distB="0" distL="0" distR="0" wp14:anchorId="1B7C0EEA" wp14:editId="0154F1DE">
            <wp:extent cx="1414145" cy="254000"/>
            <wp:effectExtent l="0" t="0" r="0" b="0"/>
            <wp:docPr id="702" name="图片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5"/>
                    <pic:cNvPicPr>
                      <a:picLocks/>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1414145" cy="254000"/>
                    </a:xfrm>
                    <a:prstGeom prst="rect">
                      <a:avLst/>
                    </a:prstGeom>
                    <a:noFill/>
                    <a:ln>
                      <a:noFill/>
                    </a:ln>
                  </pic:spPr>
                </pic:pic>
              </a:graphicData>
            </a:graphic>
          </wp:inline>
        </w:drawing>
      </w:r>
      <w:r w:rsidRPr="00B123A1">
        <w:rPr>
          <w:rFonts w:hint="eastAsia"/>
        </w:rPr>
        <w:t xml:space="preserve"> [37]</w:t>
      </w:r>
      <w:r w:rsidRPr="00B123A1">
        <w:rPr>
          <w:rFonts w:hint="eastAsia"/>
        </w:rPr>
        <w:t>。</w:t>
      </w:r>
    </w:p>
    <w:p w:rsidR="004956C5" w:rsidRPr="00B123A1" w:rsidRDefault="004956C5" w:rsidP="004956C5">
      <w:pPr>
        <w:ind w:firstLine="420"/>
      </w:pPr>
      <w:r w:rsidRPr="00B123A1">
        <w:rPr>
          <w:rFonts w:hint="eastAsia"/>
        </w:rPr>
        <w:t>若输入微环谐振腔中的只有信号光而没有泵浦光，即</w:t>
      </w:r>
      <w:r w:rsidRPr="00B123A1">
        <w:rPr>
          <w:noProof/>
          <w:position w:val="-14"/>
        </w:rPr>
        <w:drawing>
          <wp:inline distT="0" distB="0" distL="0" distR="0" wp14:anchorId="32CF705F" wp14:editId="5B16B21F">
            <wp:extent cx="177800" cy="254000"/>
            <wp:effectExtent l="0" t="0" r="0" b="0"/>
            <wp:docPr id="65" name="图片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3"/>
                    <pic:cNvPicPr>
                      <a:picLocks/>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177800" cy="254000"/>
                    </a:xfrm>
                    <a:prstGeom prst="rect">
                      <a:avLst/>
                    </a:prstGeom>
                    <a:noFill/>
                    <a:ln>
                      <a:noFill/>
                    </a:ln>
                  </pic:spPr>
                </pic:pic>
              </a:graphicData>
            </a:graphic>
          </wp:inline>
        </w:drawing>
      </w:r>
      <w:r w:rsidRPr="00B123A1">
        <w:rPr>
          <w:rFonts w:hint="eastAsia"/>
        </w:rPr>
        <w:t>=</w:t>
      </w:r>
      <w:r w:rsidRPr="00B123A1">
        <w:t>0</w:t>
      </w:r>
      <w:r w:rsidRPr="00B123A1">
        <w:rPr>
          <w:rFonts w:hint="eastAsia"/>
        </w:rPr>
        <w:t>，由于信号光功率很小，此时微环内几乎没有非线性损耗，谐振腔内的光损耗主要来源于波导本身的损耗，例如材料损耗以及弯曲损耗等等，可以表示为</w:t>
      </w:r>
      <w:r w:rsidRPr="00B123A1">
        <w:rPr>
          <w:noProof/>
          <w:position w:val="-12"/>
        </w:rPr>
        <w:drawing>
          <wp:inline distT="0" distB="0" distL="0" distR="0" wp14:anchorId="10BC2ACA" wp14:editId="1DC2492C">
            <wp:extent cx="499745" cy="254000"/>
            <wp:effectExtent l="0" t="0" r="0" b="0"/>
            <wp:docPr id="689" name="图片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
                    <pic:cNvPicPr>
                      <a:picLocks/>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499745" cy="254000"/>
                    </a:xfrm>
                    <a:prstGeom prst="rect">
                      <a:avLst/>
                    </a:prstGeom>
                    <a:noFill/>
                    <a:ln>
                      <a:noFill/>
                    </a:ln>
                  </pic:spPr>
                </pic:pic>
              </a:graphicData>
            </a:graphic>
          </wp:inline>
        </w:drawing>
      </w:r>
      <w:r w:rsidRPr="00B123A1">
        <w:rPr>
          <w:rFonts w:hint="eastAsia"/>
        </w:rPr>
        <w:t>。若输入微环谐振腔中的既有信号光又有泵浦光，由于泵浦光相比信号光具有较大光强，达到波导非线性效应的激发阈值，因此将会激发多种非线性效应，包括克尔效应、双光子吸收（</w:t>
      </w:r>
      <w:r w:rsidRPr="00B123A1">
        <w:rPr>
          <w:rFonts w:hint="eastAsia"/>
          <w:i/>
        </w:rPr>
        <w:t>TPA</w:t>
      </w:r>
      <w:r w:rsidRPr="00B123A1">
        <w:rPr>
          <w:rFonts w:hint="eastAsia"/>
        </w:rPr>
        <w:t>）、自由载流子吸收（</w:t>
      </w:r>
      <w:r w:rsidRPr="00B123A1">
        <w:rPr>
          <w:rFonts w:hint="eastAsia"/>
          <w:i/>
        </w:rPr>
        <w:t>FCA</w:t>
      </w:r>
      <w:r w:rsidRPr="00B123A1">
        <w:rPr>
          <w:rFonts w:hint="eastAsia"/>
        </w:rPr>
        <w:t>）、自由载流子色散（</w:t>
      </w:r>
      <w:r w:rsidRPr="00B123A1">
        <w:rPr>
          <w:rFonts w:hint="eastAsia"/>
          <w:i/>
        </w:rPr>
        <w:t>FCD</w:t>
      </w:r>
      <w:r w:rsidRPr="00B123A1">
        <w:rPr>
          <w:rFonts w:hint="eastAsia"/>
        </w:rPr>
        <w:t>）以及逆拉曼散射效应（</w:t>
      </w:r>
      <w:r w:rsidRPr="00B123A1">
        <w:rPr>
          <w:rFonts w:hint="eastAsia"/>
        </w:rPr>
        <w:t>IRS</w:t>
      </w:r>
      <w:r w:rsidRPr="00B123A1">
        <w:rPr>
          <w:rFonts w:hint="eastAsia"/>
        </w:rPr>
        <w:t>）。除了</w:t>
      </w:r>
      <w:r w:rsidRPr="00B123A1">
        <w:rPr>
          <w:rFonts w:hint="eastAsia"/>
        </w:rPr>
        <w:t>IRS</w:t>
      </w:r>
      <w:r w:rsidRPr="00B123A1">
        <w:rPr>
          <w:rFonts w:hint="eastAsia"/>
        </w:rPr>
        <w:t>效应以外，双光子吸收效应与自由载流子吸收效应也会对信号光造成衰减。克尔效应和自由载流子色散效应则会改变波导折射率</w:t>
      </w:r>
      <w:r w:rsidRPr="00B123A1">
        <w:rPr>
          <w:rFonts w:hint="eastAsia"/>
        </w:rPr>
        <w:t>[38]</w:t>
      </w:r>
      <w:r w:rsidRPr="00B123A1">
        <w:rPr>
          <w:rFonts w:hint="eastAsia"/>
        </w:rPr>
        <w:t>。因此，微环谐振腔内信号波长处的总损耗系数可以表示为</w:t>
      </w:r>
      <w:r w:rsidRPr="00B123A1">
        <w:rPr>
          <w:noProof/>
          <w:position w:val="-12"/>
        </w:rPr>
        <w:drawing>
          <wp:inline distT="0" distB="0" distL="0" distR="0" wp14:anchorId="417DE2E5" wp14:editId="157630BA">
            <wp:extent cx="1414145" cy="254000"/>
            <wp:effectExtent l="0" t="0" r="0" b="0"/>
            <wp:docPr id="688" name="图片 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7"/>
                    <pic:cNvPicPr>
                      <a:picLocks/>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1414145" cy="254000"/>
                    </a:xfrm>
                    <a:prstGeom prst="rect">
                      <a:avLst/>
                    </a:prstGeom>
                    <a:noFill/>
                    <a:ln>
                      <a:noFill/>
                    </a:ln>
                  </pic:spPr>
                </pic:pic>
              </a:graphicData>
            </a:graphic>
          </wp:inline>
        </w:drawing>
      </w:r>
      <w:r w:rsidRPr="00B123A1">
        <w:rPr>
          <w:rFonts w:hint="eastAsia"/>
        </w:rPr>
        <w:t>，其中，</w:t>
      </w:r>
      <w:r w:rsidRPr="00B123A1">
        <w:rPr>
          <w:noProof/>
          <w:position w:val="-12"/>
        </w:rPr>
        <w:drawing>
          <wp:inline distT="0" distB="0" distL="0" distR="0" wp14:anchorId="7238189F" wp14:editId="6D158FC8">
            <wp:extent cx="177800" cy="254000"/>
            <wp:effectExtent l="0" t="0" r="0" b="0"/>
            <wp:docPr id="677" name="图片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8"/>
                    <pic:cNvPicPr>
                      <a:picLocks/>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177800" cy="254000"/>
                    </a:xfrm>
                    <a:prstGeom prst="rect">
                      <a:avLst/>
                    </a:prstGeom>
                    <a:noFill/>
                    <a:ln>
                      <a:noFill/>
                    </a:ln>
                  </pic:spPr>
                </pic:pic>
              </a:graphicData>
            </a:graphic>
          </wp:inline>
        </w:drawing>
      </w:r>
      <w:r w:rsidRPr="00B123A1">
        <w:rPr>
          <w:rFonts w:hint="eastAsia"/>
        </w:rPr>
        <w:t>是波导的线性损耗系数，</w:t>
      </w:r>
      <w:r w:rsidRPr="00B123A1">
        <w:rPr>
          <w:noProof/>
          <w:position w:val="-12"/>
        </w:rPr>
        <w:drawing>
          <wp:inline distT="0" distB="0" distL="0" distR="0" wp14:anchorId="6F39EDF4" wp14:editId="1C6AA50D">
            <wp:extent cx="753745" cy="254000"/>
            <wp:effectExtent l="0" t="0" r="0" b="0"/>
            <wp:docPr id="676" name="图片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9"/>
                    <pic:cNvPicPr>
                      <a:picLocks/>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753745" cy="254000"/>
                    </a:xfrm>
                    <a:prstGeom prst="rect">
                      <a:avLst/>
                    </a:prstGeom>
                    <a:noFill/>
                    <a:ln>
                      <a:noFill/>
                    </a:ln>
                  </pic:spPr>
                </pic:pic>
              </a:graphicData>
            </a:graphic>
          </wp:inline>
        </w:drawing>
      </w:r>
      <w:r w:rsidRPr="00B123A1">
        <w:rPr>
          <w:rFonts w:hint="eastAsia"/>
        </w:rPr>
        <w:t>表示双光子吸收效应造成的非线性损耗，</w:t>
      </w:r>
      <w:r w:rsidRPr="00B123A1">
        <w:rPr>
          <w:noProof/>
          <w:position w:val="-12"/>
        </w:rPr>
        <w:drawing>
          <wp:inline distT="0" distB="0" distL="0" distR="0" wp14:anchorId="424A9D7E" wp14:editId="4388C656">
            <wp:extent cx="1244600" cy="254000"/>
            <wp:effectExtent l="0" t="0" r="0" b="0"/>
            <wp:docPr id="674" name="图片 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1"/>
                    <pic:cNvPicPr>
                      <a:picLocks/>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1244600" cy="254000"/>
                    </a:xfrm>
                    <a:prstGeom prst="rect">
                      <a:avLst/>
                    </a:prstGeom>
                    <a:noFill/>
                    <a:ln>
                      <a:noFill/>
                    </a:ln>
                  </pic:spPr>
                </pic:pic>
              </a:graphicData>
            </a:graphic>
          </wp:inline>
        </w:drawing>
      </w:r>
      <w:r w:rsidRPr="00B123A1">
        <w:rPr>
          <w:rFonts w:hint="eastAsia"/>
        </w:rPr>
        <w:t>是双光子吸收效应系数。</w:t>
      </w:r>
      <w:r w:rsidRPr="00B123A1">
        <w:rPr>
          <w:noProof/>
          <w:position w:val="-12"/>
        </w:rPr>
        <w:drawing>
          <wp:inline distT="0" distB="0" distL="0" distR="0" wp14:anchorId="712DA9BB" wp14:editId="7FD558A0">
            <wp:extent cx="254000" cy="254000"/>
            <wp:effectExtent l="0" t="0" r="0" b="0"/>
            <wp:docPr id="675" name="图片 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0"/>
                    <pic:cNvPicPr>
                      <a:picLocks/>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254000" cy="254000"/>
                    </a:xfrm>
                    <a:prstGeom prst="rect">
                      <a:avLst/>
                    </a:prstGeom>
                    <a:noFill/>
                    <a:ln>
                      <a:noFill/>
                    </a:ln>
                  </pic:spPr>
                </pic:pic>
              </a:graphicData>
            </a:graphic>
          </wp:inline>
        </w:drawing>
      </w:r>
      <w:r w:rsidRPr="00B123A1">
        <w:rPr>
          <w:rFonts w:hint="eastAsia"/>
        </w:rPr>
        <w:t>表示自由载流子吸收效应产生的损耗，可以由式</w:t>
      </w:r>
      <w:r w:rsidRPr="00B123A1">
        <w:rPr>
          <w:noProof/>
          <w:position w:val="-14"/>
        </w:rPr>
        <w:drawing>
          <wp:inline distT="0" distB="0" distL="0" distR="0" wp14:anchorId="36B5EF55" wp14:editId="7CAB576F">
            <wp:extent cx="1828800" cy="254000"/>
            <wp:effectExtent l="0" t="0" r="0" b="0"/>
            <wp:docPr id="673" name="图片 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2"/>
                    <pic:cNvPicPr>
                      <a:picLocks/>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1828800" cy="254000"/>
                    </a:xfrm>
                    <a:prstGeom prst="rect">
                      <a:avLst/>
                    </a:prstGeom>
                    <a:noFill/>
                    <a:ln>
                      <a:noFill/>
                    </a:ln>
                  </pic:spPr>
                </pic:pic>
              </a:graphicData>
            </a:graphic>
          </wp:inline>
        </w:drawing>
      </w:r>
      <w:r w:rsidRPr="00B123A1">
        <w:rPr>
          <w:rFonts w:hint="eastAsia"/>
        </w:rPr>
        <w:t>计算，其中</w:t>
      </w:r>
      <w:r w:rsidRPr="00B123A1">
        <w:rPr>
          <w:noProof/>
          <w:position w:val="-14"/>
        </w:rPr>
        <w:drawing>
          <wp:inline distT="0" distB="0" distL="0" distR="0" wp14:anchorId="54462912" wp14:editId="22A2792C">
            <wp:extent cx="914400" cy="254000"/>
            <wp:effectExtent l="0" t="0" r="0" b="0"/>
            <wp:docPr id="672" name="图片 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3"/>
                    <pic:cNvPicPr>
                      <a:picLocks/>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914400" cy="254000"/>
                    </a:xfrm>
                    <a:prstGeom prst="rect">
                      <a:avLst/>
                    </a:prstGeom>
                    <a:noFill/>
                    <a:ln>
                      <a:noFill/>
                    </a:ln>
                  </pic:spPr>
                </pic:pic>
              </a:graphicData>
            </a:graphic>
          </wp:inline>
        </w:drawing>
      </w:r>
      <w:r w:rsidRPr="00B123A1">
        <w:rPr>
          <w:rFonts w:hint="eastAsia"/>
        </w:rPr>
        <w:t>，</w:t>
      </w:r>
      <w:r w:rsidRPr="00B123A1">
        <w:rPr>
          <w:noProof/>
          <w:position w:val="-12"/>
        </w:rPr>
        <w:drawing>
          <wp:inline distT="0" distB="0" distL="0" distR="0" wp14:anchorId="4E0F5A76" wp14:editId="3E0E33AA">
            <wp:extent cx="177800" cy="254000"/>
            <wp:effectExtent l="0" t="0" r="0" b="0"/>
            <wp:docPr id="671" name="图片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4"/>
                    <pic:cNvPicPr>
                      <a:picLocks/>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177800" cy="254000"/>
                    </a:xfrm>
                    <a:prstGeom prst="rect">
                      <a:avLst/>
                    </a:prstGeom>
                    <a:noFill/>
                    <a:ln>
                      <a:noFill/>
                    </a:ln>
                  </pic:spPr>
                </pic:pic>
              </a:graphicData>
            </a:graphic>
          </wp:inline>
        </w:drawing>
      </w:r>
      <w:r w:rsidRPr="00B123A1">
        <w:rPr>
          <w:rFonts w:hint="eastAsia"/>
        </w:rPr>
        <w:lastRenderedPageBreak/>
        <w:t>表示信号波长，</w:t>
      </w:r>
      <w:r w:rsidRPr="00B123A1">
        <w:rPr>
          <w:rFonts w:hint="eastAsia"/>
        </w:rPr>
        <w:t>N</w:t>
      </w:r>
      <w:r w:rsidRPr="00B123A1">
        <w:rPr>
          <w:rFonts w:hint="eastAsia"/>
        </w:rPr>
        <w:t>为自由载流子浓度，</w:t>
      </w:r>
      <w:r w:rsidRPr="00B123A1">
        <w:rPr>
          <w:rFonts w:hint="eastAsia"/>
          <w:i/>
        </w:rPr>
        <w:t>N</w:t>
      </w:r>
      <w:r w:rsidRPr="00B123A1">
        <w:rPr>
          <w:rFonts w:hint="eastAsia"/>
        </w:rPr>
        <w:t>满足速率方程</w:t>
      </w:r>
      <w:r w:rsidRPr="00B123A1">
        <w:rPr>
          <w:noProof/>
          <w:position w:val="-14"/>
        </w:rPr>
        <w:drawing>
          <wp:inline distT="0" distB="0" distL="0" distR="0" wp14:anchorId="41E0CF95" wp14:editId="68886443">
            <wp:extent cx="1828800" cy="254000"/>
            <wp:effectExtent l="0" t="0" r="0" b="0"/>
            <wp:docPr id="670" name="图片 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5"/>
                    <pic:cNvPicPr>
                      <a:picLocks/>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1828800" cy="254000"/>
                    </a:xfrm>
                    <a:prstGeom prst="rect">
                      <a:avLst/>
                    </a:prstGeom>
                    <a:noFill/>
                    <a:ln>
                      <a:noFill/>
                    </a:ln>
                  </pic:spPr>
                </pic:pic>
              </a:graphicData>
            </a:graphic>
          </wp:inline>
        </w:drawing>
      </w:r>
      <w:r w:rsidRPr="00B123A1">
        <w:rPr>
          <w:rFonts w:hint="eastAsia"/>
        </w:rPr>
        <w:t>，</w:t>
      </w:r>
      <w:r w:rsidRPr="00B123A1">
        <w:rPr>
          <w:noProof/>
          <w:position w:val="-12"/>
        </w:rPr>
        <w:drawing>
          <wp:inline distT="0" distB="0" distL="0" distR="0" wp14:anchorId="537B5613" wp14:editId="3DA1FAC8">
            <wp:extent cx="177800" cy="254000"/>
            <wp:effectExtent l="0" t="0" r="0" b="0"/>
            <wp:docPr id="669" name="图片 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6"/>
                    <pic:cNvPicPr>
                      <a:picLocks/>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177800" cy="254000"/>
                    </a:xfrm>
                    <a:prstGeom prst="rect">
                      <a:avLst/>
                    </a:prstGeom>
                    <a:noFill/>
                    <a:ln>
                      <a:noFill/>
                    </a:ln>
                  </pic:spPr>
                </pic:pic>
              </a:graphicData>
            </a:graphic>
          </wp:inline>
        </w:drawing>
      </w:r>
      <w:r w:rsidRPr="00B123A1">
        <w:rPr>
          <w:rFonts w:hint="eastAsia"/>
        </w:rPr>
        <w:t>是自由载流子的有效寿命</w:t>
      </w:r>
      <w:r w:rsidRPr="00B123A1">
        <w:rPr>
          <w:rFonts w:hint="eastAsia"/>
        </w:rPr>
        <w:t>[38,39]</w:t>
      </w:r>
      <w:r w:rsidRPr="00B123A1">
        <w:rPr>
          <w:rFonts w:hint="eastAsia"/>
        </w:rPr>
        <w:t>。</w:t>
      </w:r>
    </w:p>
    <w:p w:rsidR="004956C5" w:rsidRPr="00B123A1" w:rsidRDefault="004956C5" w:rsidP="004956C5">
      <w:pPr>
        <w:ind w:firstLine="420"/>
        <w:rPr>
          <w:rFonts w:asciiTheme="majorHAnsi" w:eastAsia="黑体" w:hAnsiTheme="majorHAnsi" w:cstheme="majorBidi"/>
          <w:bCs/>
          <w:sz w:val="30"/>
          <w:szCs w:val="32"/>
        </w:rPr>
      </w:pPr>
      <w:r w:rsidRPr="00B123A1">
        <w:rPr>
          <w:rFonts w:hint="eastAsia"/>
        </w:rPr>
        <w:t>为了有效减小微环谐振腔中的自由载流子吸收效应与自由载流子色散效应引入非线性损耗带来的影响，我们可以在</w:t>
      </w:r>
      <w:r w:rsidRPr="00B123A1">
        <w:t>SOI</w:t>
      </w:r>
      <w:r w:rsidRPr="00B123A1">
        <w:rPr>
          <w:rFonts w:hint="eastAsia"/>
        </w:rPr>
        <w:t>波导两侧设置反向偏置的</w:t>
      </w:r>
      <w:r w:rsidRPr="00B123A1">
        <w:t>PN</w:t>
      </w:r>
      <w:r w:rsidRPr="00B123A1">
        <w:rPr>
          <w:rFonts w:hint="eastAsia"/>
        </w:rPr>
        <w:t>结结构，显著减小波导中的自由载流子寿命</w:t>
      </w:r>
      <w:r w:rsidRPr="00B123A1">
        <w:t>[40-42]</w:t>
      </w:r>
      <w:r w:rsidRPr="00B123A1">
        <w:rPr>
          <w:rFonts w:hint="eastAsia"/>
          <w:szCs w:val="21"/>
        </w:rPr>
        <w:t>；为保证微环谐振波长保持恒定，可以合理调整参数，使克尔效应产生的折射率变化可以近似与自由载流子色散效应产生的折射率变化相互抵消</w:t>
      </w:r>
      <w:r w:rsidRPr="00B123A1">
        <w:rPr>
          <w:szCs w:val="21"/>
        </w:rPr>
        <w:t xml:space="preserve"> [32-34]</w:t>
      </w:r>
      <w:r w:rsidRPr="00B123A1">
        <w:rPr>
          <w:rFonts w:hint="eastAsia"/>
        </w:rPr>
        <w:t>。综上所述，微环中</w:t>
      </w:r>
      <w:r w:rsidRPr="00B123A1">
        <w:rPr>
          <w:rFonts w:hint="eastAsia"/>
        </w:rPr>
        <w:t>IRS</w:t>
      </w:r>
      <w:r w:rsidRPr="00B123A1">
        <w:rPr>
          <w:rFonts w:hint="eastAsia"/>
        </w:rPr>
        <w:t>效应的存在，能够实现传输系数的可调，进而实现微分方程系数的可调</w:t>
      </w:r>
      <w:r w:rsidRPr="00B123A1">
        <w:rPr>
          <w:rFonts w:hint="eastAsia"/>
          <w:szCs w:val="21"/>
        </w:rPr>
        <w:t>。</w:t>
      </w:r>
    </w:p>
    <w:p w:rsidR="004956C5" w:rsidRPr="00B123A1" w:rsidRDefault="004956C5" w:rsidP="004956C5">
      <w:pPr>
        <w:pStyle w:val="2"/>
      </w:pPr>
      <w:bookmarkStart w:id="152" w:name="_Toc486943597"/>
      <w:bookmarkStart w:id="153" w:name="_Toc501121526"/>
      <w:r w:rsidRPr="00B123A1">
        <w:rPr>
          <w:rFonts w:hint="eastAsia"/>
        </w:rPr>
        <w:t xml:space="preserve">3.3 </w:t>
      </w:r>
      <w:r w:rsidRPr="00B123A1">
        <w:rPr>
          <w:rFonts w:hint="eastAsia"/>
        </w:rPr>
        <w:t>全光</w:t>
      </w:r>
      <w:r w:rsidR="00280E53" w:rsidRPr="00B123A1">
        <w:rPr>
          <w:rFonts w:hint="eastAsia"/>
        </w:rPr>
        <w:t>ODE</w:t>
      </w:r>
      <w:r w:rsidRPr="00B123A1">
        <w:rPr>
          <w:rFonts w:hint="eastAsia"/>
        </w:rPr>
        <w:t>求解</w:t>
      </w:r>
      <w:r w:rsidR="00280E53">
        <w:rPr>
          <w:rFonts w:hint="eastAsia"/>
        </w:rPr>
        <w:t>器</w:t>
      </w:r>
      <w:bookmarkEnd w:id="152"/>
      <w:r w:rsidR="00280E53">
        <w:rPr>
          <w:rFonts w:hint="eastAsia"/>
        </w:rPr>
        <w:t>性能</w:t>
      </w:r>
      <w:r w:rsidRPr="00B123A1">
        <w:rPr>
          <w:rFonts w:hint="eastAsia"/>
        </w:rPr>
        <w:t>分析</w:t>
      </w:r>
      <w:bookmarkEnd w:id="153"/>
    </w:p>
    <w:p w:rsidR="004956C5" w:rsidRPr="00B123A1" w:rsidRDefault="004956C5" w:rsidP="004956C5">
      <w:pPr>
        <w:ind w:firstLine="420"/>
      </w:pPr>
      <w:r w:rsidRPr="00B123A1">
        <w:rPr>
          <w:rFonts w:hint="eastAsia"/>
        </w:rPr>
        <w:t>本文使用</w:t>
      </w:r>
      <w:bookmarkStart w:id="154" w:name="OLE_LINK220"/>
      <w:bookmarkStart w:id="155" w:name="OLE_LINK223"/>
      <w:r w:rsidRPr="00B123A1">
        <w:rPr>
          <w:rFonts w:hint="eastAsia"/>
        </w:rPr>
        <w:t>上下载型微环谐振器</w:t>
      </w:r>
      <w:bookmarkEnd w:id="154"/>
      <w:bookmarkEnd w:id="155"/>
      <w:r w:rsidRPr="00B123A1">
        <w:rPr>
          <w:rFonts w:hint="eastAsia"/>
        </w:rPr>
        <w:t>构成常系数一阶全光求解器，如图</w:t>
      </w:r>
      <w:r w:rsidR="00D61478" w:rsidRPr="00B123A1">
        <w:rPr>
          <w:rFonts w:hint="eastAsia"/>
        </w:rPr>
        <w:t>3</w:t>
      </w:r>
      <w:r w:rsidR="00D052B4">
        <w:t>-</w:t>
      </w:r>
      <w:r w:rsidR="00D61478" w:rsidRPr="00B123A1">
        <w:rPr>
          <w:rFonts w:hint="eastAsia"/>
        </w:rPr>
        <w:t>1</w:t>
      </w:r>
      <w:r w:rsidRPr="00B123A1">
        <w:rPr>
          <w:rFonts w:hint="eastAsia"/>
        </w:rPr>
        <w:t>（</w:t>
      </w:r>
      <w:r w:rsidRPr="00B123A1">
        <w:rPr>
          <w:rFonts w:hint="eastAsia"/>
        </w:rPr>
        <w:t>a</w:t>
      </w:r>
      <w:r w:rsidRPr="00B123A1">
        <w:rPr>
          <w:rFonts w:hint="eastAsia"/>
        </w:rPr>
        <w:t>）所示。微环谐振器主要包括两根直波导与一个微环，我们使</w:t>
      </w:r>
      <w:r w:rsidRPr="00B123A1">
        <w:rPr>
          <w:rFonts w:hint="eastAsia"/>
          <w:szCs w:val="21"/>
        </w:rPr>
        <w:t>用</w:t>
      </w:r>
      <w:r w:rsidRPr="00B123A1">
        <w:rPr>
          <w:rFonts w:hint="eastAsia"/>
        </w:rPr>
        <w:t>横截面尺寸为</w:t>
      </w:r>
      <w:r w:rsidRPr="00B123A1">
        <w:t>450 nm × 250 nm</w:t>
      </w:r>
      <w:r w:rsidRPr="00B123A1">
        <w:rPr>
          <w:rFonts w:hint="eastAsia"/>
        </w:rPr>
        <w:t>的</w:t>
      </w:r>
      <w:r w:rsidRPr="00B123A1">
        <w:t>SOI</w:t>
      </w:r>
      <w:r w:rsidRPr="00B123A1">
        <w:rPr>
          <w:rFonts w:hint="eastAsia"/>
        </w:rPr>
        <w:t>波导，微环的半径取值为</w:t>
      </w:r>
      <w:r w:rsidRPr="00B123A1">
        <w:rPr>
          <w:szCs w:val="21"/>
        </w:rPr>
        <w:t>R=50 μm</w:t>
      </w:r>
      <w:r w:rsidRPr="00B123A1">
        <w:rPr>
          <w:rFonts w:hint="eastAsia"/>
        </w:rPr>
        <w:t>，泵浦光波长为</w:t>
      </w:r>
      <w:r w:rsidRPr="00B123A1">
        <w:rPr>
          <w:rFonts w:hint="eastAsia"/>
        </w:rPr>
        <w:t>1556.1 nm</w:t>
      </w:r>
      <w:r w:rsidRPr="00B123A1">
        <w:rPr>
          <w:rFonts w:hint="eastAsia"/>
        </w:rPr>
        <w:t>，为</w:t>
      </w:r>
      <w:r w:rsidRPr="00B123A1">
        <w:t>TE</w:t>
      </w:r>
      <w:r w:rsidRPr="00B123A1">
        <w:rPr>
          <w:rFonts w:hint="eastAsia"/>
        </w:rPr>
        <w:t>偏振，；信号光波长为</w:t>
      </w:r>
      <w:r w:rsidRPr="00B123A1">
        <w:rPr>
          <w:rFonts w:hint="eastAsia"/>
        </w:rPr>
        <w:t>1439.5 nm</w:t>
      </w:r>
      <w:r w:rsidRPr="00B123A1">
        <w:t>[]</w:t>
      </w:r>
      <w:r w:rsidRPr="00B123A1">
        <w:rPr>
          <w:rFonts w:hint="eastAsia"/>
        </w:rPr>
        <w:t>，取</w:t>
      </w:r>
      <w:r w:rsidRPr="00B123A1">
        <w:rPr>
          <w:rFonts w:hint="eastAsia"/>
        </w:rPr>
        <w:t>TM</w:t>
      </w:r>
      <w:r w:rsidRPr="00B123A1">
        <w:rPr>
          <w:rFonts w:hint="eastAsia"/>
        </w:rPr>
        <w:t>偏振，此时可以满足泵浦光和信号光同时位于谐振波长上。与泵浦光和信号光取相同偏振态比较，这种偏振组合可以将</w:t>
      </w:r>
      <w:r w:rsidRPr="00B123A1">
        <w:rPr>
          <w:rFonts w:hint="eastAsia"/>
        </w:rPr>
        <w:t>IRS</w:t>
      </w:r>
      <w:r w:rsidRPr="00B123A1">
        <w:rPr>
          <w:rFonts w:hint="eastAsia"/>
        </w:rPr>
        <w:t>效应强度提高</w:t>
      </w:r>
      <w:r w:rsidRPr="00B123A1">
        <w:rPr>
          <w:rFonts w:hint="eastAsia"/>
        </w:rPr>
        <w:t>1.5</w:t>
      </w:r>
      <w:r w:rsidRPr="00B123A1">
        <w:rPr>
          <w:rFonts w:hint="eastAsia"/>
        </w:rPr>
        <w:t>倍。在信号波长处，微环的</w:t>
      </w:r>
      <w:bookmarkStart w:id="156" w:name="OLE_LINK147"/>
      <w:bookmarkStart w:id="157" w:name="OLE_LINK148"/>
      <w:r w:rsidRPr="00B123A1">
        <w:rPr>
          <w:rFonts w:hint="eastAsia"/>
        </w:rPr>
        <w:t>线性损耗为</w:t>
      </w:r>
      <w:bookmarkEnd w:id="156"/>
      <w:bookmarkEnd w:id="157"/>
      <w:r w:rsidRPr="00B123A1">
        <w:rPr>
          <w:noProof/>
          <w:position w:val="-12"/>
        </w:rPr>
        <w:drawing>
          <wp:inline distT="0" distB="0" distL="0" distR="0" wp14:anchorId="0A1EA95F" wp14:editId="55544567">
            <wp:extent cx="1168400" cy="254000"/>
            <wp:effectExtent l="0" t="0" r="0" b="0"/>
            <wp:docPr id="668" name="图片 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7"/>
                    <pic:cNvPicPr>
                      <a:picLocks/>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1168400" cy="254000"/>
                    </a:xfrm>
                    <a:prstGeom prst="rect">
                      <a:avLst/>
                    </a:prstGeom>
                    <a:noFill/>
                    <a:ln>
                      <a:noFill/>
                    </a:ln>
                  </pic:spPr>
                </pic:pic>
              </a:graphicData>
            </a:graphic>
          </wp:inline>
        </w:drawing>
      </w:r>
      <w:r w:rsidRPr="00B123A1">
        <w:rPr>
          <w:rFonts w:hint="eastAsia"/>
        </w:rPr>
        <w:t>。</w:t>
      </w:r>
      <w:r w:rsidR="00D052B4">
        <w:rPr>
          <w:rFonts w:hint="eastAsia"/>
        </w:rPr>
        <w:t>下面，我们对</w:t>
      </w:r>
      <w:r w:rsidR="00873B0D" w:rsidRPr="00B123A1">
        <w:rPr>
          <w:rFonts w:hint="eastAsia"/>
        </w:rPr>
        <w:t>基于微环内</w:t>
      </w:r>
      <w:r w:rsidR="00873B0D" w:rsidRPr="00B123A1">
        <w:rPr>
          <w:rFonts w:hint="eastAsia"/>
        </w:rPr>
        <w:t>IRS</w:t>
      </w:r>
      <w:r w:rsidR="00873B0D" w:rsidRPr="00B123A1">
        <w:rPr>
          <w:rFonts w:hint="eastAsia"/>
        </w:rPr>
        <w:t>效应实现常系数</w:t>
      </w:r>
      <w:r w:rsidR="00873B0D" w:rsidRPr="00B123A1">
        <w:rPr>
          <w:rFonts w:hint="eastAsia"/>
        </w:rPr>
        <w:t>k</w:t>
      </w:r>
      <w:r w:rsidR="00873B0D" w:rsidRPr="00B123A1">
        <w:rPr>
          <w:rFonts w:hint="eastAsia"/>
        </w:rPr>
        <w:t>可调的全光微分器进行了仿真，给出了仿真结果以及分析</w:t>
      </w:r>
    </w:p>
    <w:p w:rsidR="004956C5" w:rsidRPr="00B123A1" w:rsidRDefault="004956C5" w:rsidP="004956C5">
      <w:pPr>
        <w:pStyle w:val="3"/>
      </w:pPr>
      <w:bookmarkStart w:id="158" w:name="_Toc501121527"/>
      <w:r w:rsidRPr="00B123A1">
        <w:t>3</w:t>
      </w:r>
      <w:r w:rsidRPr="00B123A1">
        <w:rPr>
          <w:rFonts w:hint="eastAsia"/>
        </w:rPr>
        <w:t>.</w:t>
      </w:r>
      <w:r w:rsidRPr="00B123A1">
        <w:t>3.</w:t>
      </w:r>
      <w:r w:rsidRPr="00B123A1">
        <w:rPr>
          <w:rFonts w:hint="eastAsia"/>
        </w:rPr>
        <w:t>1</w:t>
      </w:r>
      <w:r w:rsidRPr="00B123A1">
        <w:rPr>
          <w:rFonts w:hint="eastAsia"/>
        </w:rPr>
        <w:t>泵浦光功率对信号光传输的影响</w:t>
      </w:r>
      <w:bookmarkEnd w:id="158"/>
    </w:p>
    <w:p w:rsidR="004956C5" w:rsidRPr="00B123A1" w:rsidRDefault="004956C5" w:rsidP="004956C5">
      <w:pPr>
        <w:ind w:firstLine="420"/>
      </w:pPr>
      <w:r w:rsidRPr="00B123A1">
        <w:rPr>
          <w:rFonts w:hint="eastAsia"/>
        </w:rPr>
        <w:t>如上一节的内容所述，在信号光与连续光泵浦同时注入波导的的条件下，除</w:t>
      </w:r>
      <w:r w:rsidRPr="00B123A1">
        <w:rPr>
          <w:rFonts w:hint="eastAsia"/>
        </w:rPr>
        <w:t>IRS</w:t>
      </w:r>
      <w:r w:rsidRPr="00B123A1">
        <w:rPr>
          <w:rFonts w:hint="eastAsia"/>
        </w:rPr>
        <w:t>效应以外，双光子吸收效应和自由载流子吸收效应也会对信号光造成衰减，</w:t>
      </w:r>
      <w:r w:rsidR="00590D68" w:rsidRPr="00B123A1">
        <w:rPr>
          <w:noProof/>
          <w:position w:val="-12"/>
        </w:rPr>
        <w:object w:dxaOrig="320" w:dyaOrig="360">
          <v:shape id="_x0000_i1077" type="#_x0000_t75" alt="" style="width:13.5pt;height:18.75pt;mso-width-percent:0;mso-height-percent:0;mso-width-percent:0;mso-height-percent:0" o:ole="">
            <v:imagedata r:id="rId194" o:title=""/>
          </v:shape>
          <o:OLEObject Type="Embed" ProgID="Equation.DSMT4" ShapeID="_x0000_i1077" DrawAspect="Content" ObjectID="_1574891327" r:id="rId195"/>
        </w:object>
      </w:r>
      <w:r w:rsidRPr="00B123A1">
        <w:rPr>
          <w:rFonts w:hint="eastAsia"/>
          <w:noProof/>
        </w:rPr>
        <w:t>正比于</w:t>
      </w:r>
      <w:r w:rsidRPr="00B123A1">
        <w:rPr>
          <w:rFonts w:hint="eastAsia"/>
          <w:i/>
        </w:rPr>
        <w:t>I</w:t>
      </w:r>
      <w:r w:rsidRPr="00B123A1">
        <w:rPr>
          <w:rFonts w:hint="eastAsia"/>
          <w:i/>
        </w:rPr>
        <w:t>，</w:t>
      </w:r>
      <w:r w:rsidR="00590D68" w:rsidRPr="00B123A1">
        <w:rPr>
          <w:noProof/>
          <w:position w:val="-12"/>
        </w:rPr>
        <w:object w:dxaOrig="340" w:dyaOrig="360">
          <v:shape id="_x0000_i1078" type="#_x0000_t75" alt="" style="width:18.75pt;height:18.75pt;mso-width-percent:0;mso-height-percent:0;mso-width-percent:0;mso-height-percent:0" o:ole="">
            <v:imagedata r:id="rId196" o:title=""/>
          </v:shape>
          <o:OLEObject Type="Embed" ProgID="Equation.DSMT4" ShapeID="_x0000_i1078" DrawAspect="Content" ObjectID="_1574891328" r:id="rId197"/>
        </w:object>
      </w:r>
      <w:r w:rsidRPr="00B123A1">
        <w:rPr>
          <w:rFonts w:hint="eastAsia"/>
        </w:rPr>
        <w:t>正比于</w:t>
      </w:r>
      <w:r w:rsidR="00590D68" w:rsidRPr="00B123A1">
        <w:rPr>
          <w:noProof/>
          <w:position w:val="-4"/>
        </w:rPr>
        <w:object w:dxaOrig="279" w:dyaOrig="300">
          <v:shape id="_x0000_i1079" type="#_x0000_t75" alt="" style="width:13.5pt;height:13.5pt;mso-width-percent:0;mso-height-percent:0;mso-width-percent:0;mso-height-percent:0" o:ole="">
            <v:imagedata r:id="rId198" o:title=""/>
          </v:shape>
          <o:OLEObject Type="Embed" ProgID="Equation.DSMT4" ShapeID="_x0000_i1079" DrawAspect="Content" ObjectID="_1574891329" r:id="rId199"/>
        </w:object>
      </w:r>
      <w:r w:rsidRPr="00B123A1">
        <w:rPr>
          <w:rFonts w:hint="eastAsia"/>
        </w:rPr>
        <w:t>，而</w:t>
      </w:r>
      <w:r w:rsidR="00590D68" w:rsidRPr="00B123A1">
        <w:rPr>
          <w:noProof/>
          <w:position w:val="-12"/>
        </w:rPr>
        <w:object w:dxaOrig="320" w:dyaOrig="360">
          <v:shape id="_x0000_i1080" type="#_x0000_t75" alt="" style="width:13.5pt;height:18.75pt;mso-width-percent:0;mso-height-percent:0;mso-width-percent:0;mso-height-percent:0" o:ole="">
            <v:imagedata r:id="rId200" o:title=""/>
          </v:shape>
          <o:OLEObject Type="Embed" ProgID="Equation.DSMT4" ShapeID="_x0000_i1080" DrawAspect="Content" ObjectID="_1574891330" r:id="rId201"/>
        </w:object>
      </w:r>
      <w:r w:rsidRPr="00B123A1">
        <w:rPr>
          <w:rFonts w:hint="eastAsia"/>
        </w:rPr>
        <w:t>远小于</w:t>
      </w:r>
      <w:r w:rsidR="00590D68" w:rsidRPr="00B123A1">
        <w:rPr>
          <w:noProof/>
          <w:position w:val="-12"/>
        </w:rPr>
        <w:object w:dxaOrig="320" w:dyaOrig="360">
          <v:shape id="_x0000_i1081" type="#_x0000_t75" alt="" style="width:13.5pt;height:18.75pt;mso-width-percent:0;mso-height-percent:0;mso-width-percent:0;mso-height-percent:0" o:ole="">
            <v:imagedata r:id="rId202" o:title=""/>
          </v:shape>
          <o:OLEObject Type="Embed" ProgID="Equation.DSMT4" ShapeID="_x0000_i1081" DrawAspect="Content" ObjectID="_1574891331" r:id="rId203"/>
        </w:object>
      </w:r>
      <w:r w:rsidRPr="00B123A1">
        <w:rPr>
          <w:rFonts w:hint="eastAsia"/>
        </w:rPr>
        <w:t>。由公式（</w:t>
      </w:r>
      <w:r w:rsidR="00D61478" w:rsidRPr="00B123A1">
        <w:t>3</w:t>
      </w:r>
      <w:r w:rsidR="00873B0D">
        <w:rPr>
          <w:rFonts w:hint="eastAsia"/>
        </w:rPr>
        <w:t>.</w:t>
      </w:r>
      <w:r w:rsidR="00D61478" w:rsidRPr="00B123A1">
        <w:t>12</w:t>
      </w:r>
      <w:r w:rsidRPr="00B123A1">
        <w:rPr>
          <w:rFonts w:hint="eastAsia"/>
        </w:rPr>
        <w:t>），我们计算得到信号光波长处的微环传输系数和微环谐振腔内损耗与输入泵浦功率之间的关系（图</w:t>
      </w:r>
      <w:r w:rsidRPr="00B123A1">
        <w:rPr>
          <w:rFonts w:hint="eastAsia"/>
        </w:rPr>
        <w:t>3</w:t>
      </w:r>
      <w:r w:rsidR="00CE3B75">
        <w:t>-</w:t>
      </w:r>
      <w:r w:rsidR="00D61478" w:rsidRPr="00B123A1">
        <w:t>2</w:t>
      </w:r>
      <w:r w:rsidRPr="00B123A1">
        <w:rPr>
          <w:rFonts w:hint="eastAsia"/>
        </w:rPr>
        <w:t>所示）。可以看出，当泵浦光注入微环谐振腔时，信号波长处的微环传输系数（红色虚线）与泵浦功率近似呈线性关系，随着泵浦功率的增加，传输系数</w:t>
      </w:r>
      <m:oMath>
        <m:r>
          <m:rPr>
            <m:sty m:val="p"/>
          </m:rPr>
          <w:rPr>
            <w:rFonts w:ascii="Cambria Math" w:hAnsi="Cambria Math"/>
          </w:rPr>
          <m:t>τ</m:t>
        </m:r>
      </m:oMath>
      <w:r w:rsidRPr="00B123A1">
        <w:rPr>
          <w:rFonts w:hint="eastAsia"/>
        </w:rPr>
        <w:t>的取值不断减小，微环内损耗逐渐增大。因此，可以推断此时信号光的衰减主要由</w:t>
      </w:r>
      <w:r w:rsidRPr="00B123A1">
        <w:rPr>
          <w:rFonts w:hint="eastAsia"/>
        </w:rPr>
        <w:t>IRS</w:t>
      </w:r>
      <w:r w:rsidRPr="00B123A1">
        <w:rPr>
          <w:rFonts w:hint="eastAsia"/>
        </w:rPr>
        <w:t>效应造成。</w:t>
      </w:r>
    </w:p>
    <w:p w:rsidR="004956C5" w:rsidRPr="00B123A1" w:rsidRDefault="004956C5" w:rsidP="004956C5">
      <w:pPr>
        <w:spacing w:line="240" w:lineRule="auto"/>
        <w:ind w:left="119" w:firstLine="301"/>
        <w:jc w:val="center"/>
        <w:rPr>
          <w:rStyle w:val="fontstyle01"/>
          <w:rFonts w:hint="default"/>
          <w:color w:val="auto"/>
          <w:sz w:val="21"/>
        </w:rPr>
      </w:pPr>
      <w:r w:rsidRPr="00B123A1">
        <w:rPr>
          <w:noProof/>
        </w:rPr>
        <w:lastRenderedPageBreak/>
        <w:drawing>
          <wp:inline distT="0" distB="0" distL="0" distR="0" wp14:anchorId="1CF75A7C" wp14:editId="58570742">
            <wp:extent cx="3960000" cy="2970914"/>
            <wp:effectExtent l="0" t="0" r="2540" b="127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 name="图片 897" descr="3a"/>
                    <pic:cNvPicPr/>
                  </pic:nvPicPr>
                  <pic:blipFill rotWithShape="1">
                    <a:blip r:embed="rId204" cstate="print">
                      <a:extLst>
                        <a:ext uri="{28A0092B-C50C-407E-A947-70E740481C1C}">
                          <a14:useLocalDpi xmlns:a14="http://schemas.microsoft.com/office/drawing/2010/main" val="0"/>
                        </a:ext>
                      </a:extLst>
                    </a:blip>
                    <a:srcRect l="5845" t="8591" r="3579" b="2609"/>
                    <a:stretch/>
                  </pic:blipFill>
                  <pic:spPr bwMode="auto">
                    <a:xfrm>
                      <a:off x="0" y="0"/>
                      <a:ext cx="3960000" cy="2970914"/>
                    </a:xfrm>
                    <a:prstGeom prst="rect">
                      <a:avLst/>
                    </a:prstGeom>
                    <a:noFill/>
                    <a:ln>
                      <a:noFill/>
                    </a:ln>
                    <a:extLst>
                      <a:ext uri="{53640926-AAD7-44D8-BBD7-CCE9431645EC}">
                        <a14:shadowObscured xmlns:a14="http://schemas.microsoft.com/office/drawing/2010/main"/>
                      </a:ext>
                    </a:extLst>
                  </pic:spPr>
                </pic:pic>
              </a:graphicData>
            </a:graphic>
          </wp:inline>
        </w:drawing>
      </w:r>
    </w:p>
    <w:p w:rsidR="004956C5" w:rsidRPr="00B123A1" w:rsidRDefault="004956C5" w:rsidP="00CE3B75">
      <w:pPr>
        <w:pStyle w:val="a7"/>
      </w:pPr>
      <w:r w:rsidRPr="00B123A1">
        <w:rPr>
          <w:rFonts w:hint="eastAsia"/>
        </w:rPr>
        <w:t>图</w:t>
      </w:r>
      <w:r w:rsidRPr="00B123A1">
        <w:rPr>
          <w:rFonts w:hint="eastAsia"/>
        </w:rPr>
        <w:t>3</w:t>
      </w:r>
      <w:r w:rsidR="00CE3B75">
        <w:t>-</w:t>
      </w:r>
      <w:r w:rsidR="00D61478" w:rsidRPr="00B123A1">
        <w:t>2</w:t>
      </w:r>
      <w:r w:rsidRPr="00B123A1">
        <w:rPr>
          <w:rFonts w:hint="eastAsia"/>
        </w:rPr>
        <w:t xml:space="preserve"> </w:t>
      </w:r>
      <w:r w:rsidRPr="00B123A1">
        <w:rPr>
          <w:rFonts w:hint="eastAsia"/>
          <w:b/>
        </w:rPr>
        <w:t>|</w:t>
      </w:r>
      <w:bookmarkStart w:id="159" w:name="OLE_LINK90"/>
      <w:r w:rsidRPr="00B123A1">
        <w:rPr>
          <w:rFonts w:hint="eastAsia"/>
          <w:b/>
        </w:rPr>
        <w:t xml:space="preserve"> </w:t>
      </w:r>
      <w:bookmarkEnd w:id="159"/>
      <w:r w:rsidRPr="00B123A1">
        <w:rPr>
          <w:rFonts w:hint="eastAsia"/>
        </w:rPr>
        <w:t>信号波长处的腔内传输系数与损耗与泵浦功率的关系</w:t>
      </w:r>
    </w:p>
    <w:p w:rsidR="004956C5" w:rsidRPr="00B123A1" w:rsidRDefault="004956C5" w:rsidP="004956C5">
      <w:pPr>
        <w:spacing w:line="360" w:lineRule="auto"/>
        <w:ind w:firstLine="420"/>
      </w:pPr>
      <w:r w:rsidRPr="00B123A1">
        <w:rPr>
          <w:rFonts w:hint="eastAsia"/>
        </w:rPr>
        <w:t>由公式（</w:t>
      </w:r>
      <w:r w:rsidRPr="00B123A1">
        <w:rPr>
          <w:rFonts w:hint="eastAsia"/>
        </w:rPr>
        <w:t>3</w:t>
      </w:r>
      <w:r w:rsidR="00CE3B75">
        <w:t>.</w:t>
      </w:r>
      <w:r w:rsidR="00D61478" w:rsidRPr="00B123A1">
        <w:rPr>
          <w:rFonts w:hint="eastAsia"/>
        </w:rPr>
        <w:t>11</w:t>
      </w:r>
      <w:r w:rsidRPr="00B123A1">
        <w:rPr>
          <w:rFonts w:hint="eastAsia"/>
        </w:rPr>
        <w:t>）可知，上下载型微环谐振器</w:t>
      </w:r>
      <w:r w:rsidRPr="00B123A1">
        <w:rPr>
          <w:rFonts w:hint="eastAsia"/>
        </w:rPr>
        <w:t>Q</w:t>
      </w:r>
      <w:r w:rsidRPr="00B123A1">
        <w:rPr>
          <w:rFonts w:hint="eastAsia"/>
        </w:rPr>
        <w:t>值的改变对应微分方程不同的系数</w:t>
      </w:r>
      <w:r w:rsidRPr="00B123A1">
        <w:rPr>
          <w:rFonts w:hint="eastAsia"/>
        </w:rPr>
        <w:t>k</w:t>
      </w:r>
      <w:r w:rsidRPr="00B123A1">
        <w:rPr>
          <w:rFonts w:hint="eastAsia"/>
        </w:rPr>
        <w:t>，通过改变微环谐振器的</w:t>
      </w:r>
      <w:r w:rsidRPr="00B123A1">
        <w:rPr>
          <w:rFonts w:hint="eastAsia"/>
        </w:rPr>
        <w:t>Q</w:t>
      </w:r>
      <w:r w:rsidRPr="00B123A1">
        <w:rPr>
          <w:rFonts w:hint="eastAsia"/>
        </w:rPr>
        <w:t>值大小，就可以实现微分方程系数</w:t>
      </w:r>
      <w:r w:rsidRPr="00B123A1">
        <w:rPr>
          <w:rFonts w:hint="eastAsia"/>
        </w:rPr>
        <w:t>k</w:t>
      </w:r>
      <w:r w:rsidRPr="00B123A1">
        <w:rPr>
          <w:rFonts w:hint="eastAsia"/>
        </w:rPr>
        <w:t>可调的目的。而微环</w:t>
      </w:r>
      <w:r w:rsidRPr="00B123A1">
        <w:rPr>
          <w:rFonts w:hint="eastAsia"/>
        </w:rPr>
        <w:t>Q</w:t>
      </w:r>
      <w:r w:rsidRPr="00B123A1">
        <w:rPr>
          <w:rFonts w:hint="eastAsia"/>
        </w:rPr>
        <w:t>值又受到微环传输系数大小的影响，</w:t>
      </w:r>
      <w:bookmarkStart w:id="160" w:name="OLE_LINK88"/>
      <w:bookmarkStart w:id="161" w:name="OLE_LINK89"/>
      <w:r w:rsidRPr="00B123A1">
        <w:rPr>
          <w:rFonts w:hint="eastAsia"/>
        </w:rPr>
        <w:t>如图</w:t>
      </w:r>
      <w:r w:rsidR="00D61478" w:rsidRPr="00B123A1">
        <w:t>3</w:t>
      </w:r>
      <w:r w:rsidR="00CE3B75">
        <w:t>-</w:t>
      </w:r>
      <w:r w:rsidR="00D61478" w:rsidRPr="00B123A1">
        <w:t>3</w:t>
      </w:r>
      <w:r w:rsidRPr="00B123A1">
        <w:rPr>
          <w:rFonts w:hint="eastAsia"/>
        </w:rPr>
        <w:t>所示</w:t>
      </w:r>
      <w:bookmarkEnd w:id="160"/>
      <w:bookmarkEnd w:id="161"/>
      <w:r w:rsidRPr="00B123A1">
        <w:rPr>
          <w:rFonts w:hint="eastAsia"/>
        </w:rPr>
        <w:t>，微环</w:t>
      </w:r>
      <w:r w:rsidRPr="00B123A1">
        <w:t>在不同的</w:t>
      </w:r>
      <w:r w:rsidRPr="00B123A1">
        <w:rPr>
          <w:rFonts w:hint="eastAsia"/>
        </w:rPr>
        <w:t>传输系数</w:t>
      </w:r>
      <w:r w:rsidRPr="00B123A1">
        <w:t>下，</w:t>
      </w:r>
      <w:r w:rsidRPr="00B123A1">
        <w:t>Drop</w:t>
      </w:r>
      <w:r w:rsidRPr="00B123A1">
        <w:t>端的透射谱会发生变化。可以看到，随着传输系数的减小，</w:t>
      </w:r>
      <w:r w:rsidRPr="00B123A1">
        <w:t>Drop</w:t>
      </w:r>
      <w:r w:rsidRPr="00B123A1">
        <w:t>端透射谱的</w:t>
      </w:r>
      <w:r w:rsidRPr="00B123A1">
        <w:t>3dB</w:t>
      </w:r>
      <w:r w:rsidRPr="00B123A1">
        <w:t>带宽</w:t>
      </w:r>
      <w:r w:rsidRPr="00B123A1">
        <w:rPr>
          <w:rFonts w:hint="eastAsia"/>
        </w:rPr>
        <w:t>展宽，根据公式</w:t>
      </w:r>
      <w:r w:rsidR="00590D68" w:rsidRPr="00B123A1">
        <w:rPr>
          <w:noProof/>
          <w:position w:val="-30"/>
        </w:rPr>
        <w:object w:dxaOrig="1700" w:dyaOrig="760">
          <v:shape id="_x0000_i1082" type="#_x0000_t75" alt="" style="width:85.5pt;height:39pt;mso-width-percent:0;mso-height-percent:0;mso-width-percent:0;mso-height-percent:0" o:ole="">
            <v:imagedata r:id="rId205" o:title=""/>
          </v:shape>
          <o:OLEObject Type="Embed" ProgID="Equation.DSMT4" ShapeID="_x0000_i1082" DrawAspect="Content" ObjectID="_1574891332" r:id="rId206"/>
        </w:object>
      </w:r>
      <w:r w:rsidRPr="00B123A1">
        <w:rPr>
          <w:rFonts w:hint="eastAsia"/>
        </w:rPr>
        <w:t>可知，</w:t>
      </w:r>
      <w:r w:rsidRPr="00B123A1">
        <w:t>微环谐振腔的</w:t>
      </w:r>
      <w:r w:rsidRPr="00B123A1">
        <w:t>Q</w:t>
      </w:r>
      <w:r w:rsidRPr="00B123A1">
        <w:t>值</w:t>
      </w:r>
      <w:r w:rsidRPr="00B123A1">
        <w:rPr>
          <w:rFonts w:hint="eastAsia"/>
        </w:rPr>
        <w:t>减小</w:t>
      </w:r>
      <w:r w:rsidRPr="00B123A1">
        <w:t>。</w:t>
      </w:r>
      <w:r w:rsidRPr="00B123A1">
        <w:rPr>
          <w:rFonts w:hint="eastAsia"/>
        </w:rPr>
        <w:t>通过对图</w:t>
      </w:r>
      <w:r w:rsidRPr="00B123A1">
        <w:t>3</w:t>
      </w:r>
      <w:r w:rsidR="00CE3B75">
        <w:t>-</w:t>
      </w:r>
      <w:r w:rsidR="00D61478" w:rsidRPr="00B123A1">
        <w:t>2</w:t>
      </w:r>
      <w:r w:rsidRPr="00B123A1">
        <w:rPr>
          <w:rFonts w:hint="eastAsia"/>
        </w:rPr>
        <w:t>的分析我们已知，微环传输系数的大小与输入泵浦功率的大小有关，也就是说，通过改变泵浦功率来改变微环传输系数，进而可以微环的</w:t>
      </w:r>
      <w:r w:rsidRPr="00B123A1">
        <w:rPr>
          <w:rFonts w:hint="eastAsia"/>
        </w:rPr>
        <w:t>Q</w:t>
      </w:r>
      <w:r w:rsidRPr="00B123A1">
        <w:rPr>
          <w:rFonts w:hint="eastAsia"/>
        </w:rPr>
        <w:t>值。而根据</w:t>
      </w:r>
      <w:r w:rsidR="00590D68" w:rsidRPr="00B123A1">
        <w:rPr>
          <w:noProof/>
          <w:position w:val="-28"/>
        </w:rPr>
        <w:object w:dxaOrig="780" w:dyaOrig="660">
          <v:shape id="_x0000_i1083" type="#_x0000_t75" alt="" style="width:39pt;height:33pt;mso-width-percent:0;mso-height-percent:0;mso-width-percent:0;mso-height-percent:0" o:ole="">
            <v:imagedata r:id="rId207" o:title=""/>
          </v:shape>
          <o:OLEObject Type="Embed" ProgID="Equation.DSMT4" ShapeID="_x0000_i1083" DrawAspect="Content" ObjectID="_1574891333" r:id="rId208"/>
        </w:object>
      </w:r>
      <w:r w:rsidRPr="00B123A1">
        <w:rPr>
          <w:rFonts w:hint="eastAsia"/>
          <w:szCs w:val="21"/>
        </w:rPr>
        <w:t>，</w:t>
      </w:r>
      <w:r w:rsidRPr="00B123A1">
        <w:rPr>
          <w:rFonts w:hint="eastAsia"/>
          <w:szCs w:val="21"/>
        </w:rPr>
        <w:t>Q</w:t>
      </w:r>
      <w:r w:rsidRPr="00B123A1">
        <w:rPr>
          <w:rFonts w:hint="eastAsia"/>
          <w:szCs w:val="21"/>
        </w:rPr>
        <w:t>值的改变</w:t>
      </w:r>
      <w:r w:rsidRPr="00B123A1">
        <w:rPr>
          <w:rFonts w:hint="eastAsia"/>
        </w:rPr>
        <w:t>最终实现微分方程</w:t>
      </w:r>
      <w:r w:rsidRPr="00B123A1">
        <w:rPr>
          <w:rFonts w:hint="eastAsia"/>
        </w:rPr>
        <w:t>k</w:t>
      </w:r>
      <w:r w:rsidRPr="00B123A1">
        <w:rPr>
          <w:rFonts w:hint="eastAsia"/>
        </w:rPr>
        <w:t>值的光控调谐。</w:t>
      </w:r>
    </w:p>
    <w:p w:rsidR="004956C5" w:rsidRPr="00B123A1" w:rsidRDefault="004956C5" w:rsidP="00670EDA">
      <w:pPr>
        <w:spacing w:line="240" w:lineRule="auto"/>
        <w:ind w:firstLine="420"/>
        <w:jc w:val="center"/>
        <w:rPr>
          <w:rStyle w:val="fontstyle01"/>
          <w:rFonts w:hint="default"/>
          <w:color w:val="auto"/>
          <w:sz w:val="4"/>
          <w:szCs w:val="21"/>
        </w:rPr>
      </w:pPr>
      <w:r w:rsidRPr="00B123A1">
        <w:rPr>
          <w:noProof/>
          <w:szCs w:val="21"/>
        </w:rPr>
        <w:lastRenderedPageBreak/>
        <w:drawing>
          <wp:inline distT="0" distB="0" distL="0" distR="0" wp14:anchorId="1DBE625E" wp14:editId="2BD07F80">
            <wp:extent cx="3960000" cy="2579725"/>
            <wp:effectExtent l="0" t="0" r="2540" b="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rans3.tif"/>
                    <pic:cNvPicPr/>
                  </pic:nvPicPr>
                  <pic:blipFill rotWithShape="1">
                    <a:blip r:embed="rId209" cstate="print">
                      <a:extLst>
                        <a:ext uri="{28A0092B-C50C-407E-A947-70E740481C1C}">
                          <a14:useLocalDpi xmlns:a14="http://schemas.microsoft.com/office/drawing/2010/main" val="0"/>
                        </a:ext>
                      </a:extLst>
                    </a:blip>
                    <a:srcRect l="7771" t="10638" r="11569" b="20696"/>
                    <a:stretch/>
                  </pic:blipFill>
                  <pic:spPr bwMode="auto">
                    <a:xfrm>
                      <a:off x="0" y="0"/>
                      <a:ext cx="3960000" cy="2579725"/>
                    </a:xfrm>
                    <a:prstGeom prst="rect">
                      <a:avLst/>
                    </a:prstGeom>
                    <a:ln>
                      <a:noFill/>
                    </a:ln>
                    <a:extLst>
                      <a:ext uri="{53640926-AAD7-44D8-BBD7-CCE9431645EC}">
                        <a14:shadowObscured xmlns:a14="http://schemas.microsoft.com/office/drawing/2010/main"/>
                      </a:ext>
                    </a:extLst>
                  </pic:spPr>
                </pic:pic>
              </a:graphicData>
            </a:graphic>
          </wp:inline>
        </w:drawing>
      </w:r>
    </w:p>
    <w:p w:rsidR="004956C5" w:rsidRPr="00CE3B75" w:rsidRDefault="004956C5" w:rsidP="00CE3B75">
      <w:pPr>
        <w:pStyle w:val="a7"/>
        <w:rPr>
          <w:rStyle w:val="fontstyle01"/>
          <w:rFonts w:ascii="Times New Roman" w:eastAsia="楷体" w:hAnsi="Times New Roman" w:hint="default"/>
          <w:color w:val="auto"/>
          <w:sz w:val="21"/>
        </w:rPr>
      </w:pPr>
      <w:r w:rsidRPr="00CE3B75">
        <w:rPr>
          <w:rStyle w:val="fontstyle01"/>
          <w:rFonts w:ascii="Times New Roman" w:eastAsia="楷体" w:hAnsi="Times New Roman" w:hint="default"/>
          <w:color w:val="auto"/>
          <w:sz w:val="21"/>
        </w:rPr>
        <w:t>图</w:t>
      </w:r>
      <w:r w:rsidR="00D61478" w:rsidRPr="00CE3B75">
        <w:rPr>
          <w:rStyle w:val="fontstyle01"/>
          <w:rFonts w:ascii="Times New Roman" w:eastAsia="楷体" w:hAnsi="Times New Roman" w:hint="default"/>
          <w:color w:val="auto"/>
          <w:sz w:val="21"/>
        </w:rPr>
        <w:t>3</w:t>
      </w:r>
      <w:r w:rsidR="00CE3B75">
        <w:rPr>
          <w:rStyle w:val="fontstyle01"/>
          <w:rFonts w:ascii="Times New Roman" w:eastAsia="楷体" w:hAnsi="Times New Roman" w:hint="default"/>
          <w:color w:val="auto"/>
          <w:sz w:val="21"/>
        </w:rPr>
        <w:t>-</w:t>
      </w:r>
      <w:r w:rsidR="00D61478" w:rsidRPr="00CE3B75">
        <w:rPr>
          <w:rStyle w:val="fontstyle01"/>
          <w:rFonts w:ascii="Times New Roman" w:eastAsia="楷体" w:hAnsi="Times New Roman" w:hint="default"/>
          <w:color w:val="auto"/>
          <w:sz w:val="21"/>
        </w:rPr>
        <w:t>3</w:t>
      </w:r>
      <w:r w:rsidR="00CE3B75" w:rsidRPr="00CE3B75">
        <w:rPr>
          <w:rStyle w:val="fontstyle01"/>
          <w:rFonts w:ascii="Times New Roman" w:eastAsia="楷体" w:hAnsi="Times New Roman" w:hint="default"/>
          <w:color w:val="auto"/>
          <w:sz w:val="21"/>
        </w:rPr>
        <w:t xml:space="preserve"> </w:t>
      </w:r>
      <w:r w:rsidRPr="00CE3B75">
        <w:rPr>
          <w:rStyle w:val="fontstyle01"/>
          <w:rFonts w:ascii="Times New Roman" w:eastAsia="楷体" w:hAnsi="Times New Roman" w:hint="default"/>
          <w:color w:val="auto"/>
          <w:sz w:val="21"/>
        </w:rPr>
        <w:t>上下载型微环谐振器不同传输系数下的透射谱</w:t>
      </w:r>
    </w:p>
    <w:p w:rsidR="004956C5" w:rsidRPr="00B123A1" w:rsidRDefault="004956C5" w:rsidP="004956C5">
      <w:pPr>
        <w:pStyle w:val="3"/>
      </w:pPr>
      <w:bookmarkStart w:id="162" w:name="_Toc501121528"/>
      <w:r w:rsidRPr="00B123A1">
        <w:t>3.3.</w:t>
      </w:r>
      <w:r w:rsidRPr="00B123A1">
        <w:rPr>
          <w:rFonts w:hint="eastAsia"/>
        </w:rPr>
        <w:t>2</w:t>
      </w:r>
      <w:r w:rsidRPr="00B123A1">
        <w:rPr>
          <w:rFonts w:hint="eastAsia"/>
        </w:rPr>
        <w:t>泵浦光对方程解的作用</w:t>
      </w:r>
      <w:bookmarkEnd w:id="162"/>
    </w:p>
    <w:p w:rsidR="004956C5" w:rsidRPr="00B123A1" w:rsidRDefault="004956C5" w:rsidP="004956C5">
      <w:pPr>
        <w:ind w:firstLine="420"/>
      </w:pPr>
      <w:r w:rsidRPr="00B123A1">
        <w:rPr>
          <w:rFonts w:hint="eastAsia"/>
        </w:rPr>
        <w:t>采用半高全宽为</w:t>
      </w:r>
      <w:r w:rsidRPr="00B123A1">
        <w:rPr>
          <w:rFonts w:hint="eastAsia"/>
        </w:rPr>
        <w:t>50ps</w:t>
      </w:r>
      <w:r w:rsidRPr="00B123A1">
        <w:rPr>
          <w:rFonts w:hint="eastAsia"/>
        </w:rPr>
        <w:t>的高斯脉冲作为输入信号，理想情况下，常系数</w:t>
      </w:r>
      <w:r w:rsidRPr="00B123A1">
        <w:rPr>
          <w:rFonts w:hint="eastAsia"/>
        </w:rPr>
        <w:t>k</w:t>
      </w:r>
      <w:r w:rsidRPr="00B123A1">
        <w:rPr>
          <w:rFonts w:hint="eastAsia"/>
        </w:rPr>
        <w:t>取不同值所对应的一阶</w:t>
      </w:r>
      <w:r w:rsidRPr="00B123A1">
        <w:rPr>
          <w:rFonts w:hint="eastAsia"/>
        </w:rPr>
        <w:t>ODE</w:t>
      </w:r>
      <w:r w:rsidRPr="00B123A1">
        <w:rPr>
          <w:rFonts w:hint="eastAsia"/>
        </w:rPr>
        <w:t>的解如图</w:t>
      </w:r>
      <w:r w:rsidR="00D61478" w:rsidRPr="00B123A1">
        <w:t>3</w:t>
      </w:r>
      <w:r w:rsidR="00CE3B75">
        <w:t>-</w:t>
      </w:r>
      <w:r w:rsidR="00D61478" w:rsidRPr="00B123A1">
        <w:t>4</w:t>
      </w:r>
      <w:r w:rsidRPr="00B123A1">
        <w:rPr>
          <w:rFonts w:hint="eastAsia"/>
        </w:rPr>
        <w:t>所示。不难看出，随着常系数</w:t>
      </w:r>
      <w:r w:rsidRPr="00B123A1">
        <w:rPr>
          <w:rFonts w:hint="eastAsia"/>
        </w:rPr>
        <w:t>k</w:t>
      </w:r>
      <w:r w:rsidRPr="00B123A1">
        <w:rPr>
          <w:rFonts w:hint="eastAsia"/>
        </w:rPr>
        <w:t>的增大，微分方程的时域解输出波形越来越窄。</w:t>
      </w:r>
    </w:p>
    <w:p w:rsidR="004956C5" w:rsidRPr="00B123A1" w:rsidRDefault="004956C5" w:rsidP="004956C5">
      <w:pPr>
        <w:spacing w:line="240" w:lineRule="auto"/>
        <w:ind w:left="119" w:firstLine="301"/>
        <w:jc w:val="center"/>
      </w:pPr>
      <w:r w:rsidRPr="00B123A1">
        <w:rPr>
          <w:rFonts w:hint="eastAsia"/>
          <w:noProof/>
        </w:rPr>
        <w:drawing>
          <wp:inline distT="0" distB="0" distL="0" distR="0" wp14:anchorId="78B812AF" wp14:editId="48B1C4D3">
            <wp:extent cx="4299082" cy="2520000"/>
            <wp:effectExtent l="0" t="0" r="6350" b="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esWithDiffK.jpg"/>
                    <pic:cNvPicPr/>
                  </pic:nvPicPr>
                  <pic:blipFill rotWithShape="1">
                    <a:blip r:embed="rId210">
                      <a:extLst>
                        <a:ext uri="{28A0092B-C50C-407E-A947-70E740481C1C}">
                          <a14:useLocalDpi xmlns:a14="http://schemas.microsoft.com/office/drawing/2010/main" val="0"/>
                        </a:ext>
                      </a:extLst>
                    </a:blip>
                    <a:srcRect t="4538" r="5155"/>
                    <a:stretch/>
                  </pic:blipFill>
                  <pic:spPr bwMode="auto">
                    <a:xfrm>
                      <a:off x="0" y="0"/>
                      <a:ext cx="4299082" cy="2520000"/>
                    </a:xfrm>
                    <a:prstGeom prst="rect">
                      <a:avLst/>
                    </a:prstGeom>
                    <a:ln>
                      <a:noFill/>
                    </a:ln>
                    <a:extLst>
                      <a:ext uri="{53640926-AAD7-44D8-BBD7-CCE9431645EC}">
                        <a14:shadowObscured xmlns:a14="http://schemas.microsoft.com/office/drawing/2010/main"/>
                      </a:ext>
                    </a:extLst>
                  </pic:spPr>
                </pic:pic>
              </a:graphicData>
            </a:graphic>
          </wp:inline>
        </w:drawing>
      </w:r>
    </w:p>
    <w:p w:rsidR="00D61478" w:rsidRPr="00CE3B75" w:rsidRDefault="00D61478" w:rsidP="00CE3B75">
      <w:pPr>
        <w:pStyle w:val="a7"/>
        <w:rPr>
          <w:rStyle w:val="fontstyle01"/>
          <w:rFonts w:ascii="Times New Roman" w:eastAsia="楷体" w:hAnsi="Times New Roman" w:hint="default"/>
          <w:color w:val="auto"/>
          <w:sz w:val="21"/>
        </w:rPr>
      </w:pPr>
      <w:r w:rsidRPr="00CE3B75">
        <w:rPr>
          <w:rStyle w:val="fontstyle01"/>
          <w:rFonts w:ascii="Times New Roman" w:eastAsia="楷体" w:hAnsi="Times New Roman" w:hint="default"/>
          <w:color w:val="auto"/>
          <w:sz w:val="21"/>
        </w:rPr>
        <w:t>图</w:t>
      </w:r>
      <w:r w:rsidRPr="00CE3B75">
        <w:rPr>
          <w:rStyle w:val="fontstyle01"/>
          <w:rFonts w:ascii="Times New Roman" w:eastAsia="楷体" w:hAnsi="Times New Roman" w:hint="default"/>
          <w:color w:val="auto"/>
          <w:sz w:val="21"/>
        </w:rPr>
        <w:t>3</w:t>
      </w:r>
      <w:r w:rsidR="00CE3B75" w:rsidRPr="00CE3B75">
        <w:rPr>
          <w:rStyle w:val="fontstyle01"/>
          <w:rFonts w:ascii="Times New Roman" w:eastAsia="楷体" w:hAnsi="Times New Roman" w:hint="default"/>
          <w:color w:val="auto"/>
          <w:sz w:val="21"/>
        </w:rPr>
        <w:t>-</w:t>
      </w:r>
      <w:r w:rsidRPr="00CE3B75">
        <w:rPr>
          <w:rStyle w:val="fontstyle01"/>
          <w:rFonts w:ascii="Times New Roman" w:eastAsia="楷体" w:hAnsi="Times New Roman" w:hint="default"/>
          <w:color w:val="auto"/>
          <w:sz w:val="21"/>
        </w:rPr>
        <w:t>4</w:t>
      </w:r>
      <w:r w:rsidR="00CE3B75" w:rsidRPr="00CE3B75">
        <w:rPr>
          <w:rStyle w:val="fontstyle01"/>
          <w:rFonts w:ascii="Times New Roman" w:eastAsia="楷体" w:hAnsi="Times New Roman" w:hint="default"/>
          <w:color w:val="auto"/>
          <w:sz w:val="21"/>
        </w:rPr>
        <w:t xml:space="preserve"> </w:t>
      </w:r>
      <w:r w:rsidRPr="00CE3B75">
        <w:rPr>
          <w:rStyle w:val="fontstyle01"/>
          <w:rFonts w:ascii="Times New Roman" w:eastAsia="楷体" w:hAnsi="Times New Roman" w:hint="default"/>
          <w:color w:val="auto"/>
          <w:sz w:val="21"/>
        </w:rPr>
        <w:t>理想微分方程求解器</w:t>
      </w:r>
      <w:r w:rsidR="00550D83" w:rsidRPr="00CE3B75">
        <w:rPr>
          <w:rStyle w:val="fontstyle01"/>
          <w:rFonts w:ascii="Times New Roman" w:eastAsia="楷体" w:hAnsi="Times New Roman" w:hint="default"/>
          <w:color w:val="auto"/>
          <w:sz w:val="21"/>
        </w:rPr>
        <w:t>在不同</w:t>
      </w:r>
      <w:r w:rsidR="00550D83" w:rsidRPr="00CE3B75">
        <w:rPr>
          <w:rStyle w:val="fontstyle01"/>
          <w:rFonts w:ascii="Times New Roman" w:eastAsia="楷体" w:hAnsi="Times New Roman" w:hint="default"/>
          <w:color w:val="auto"/>
          <w:sz w:val="21"/>
        </w:rPr>
        <w:t>k</w:t>
      </w:r>
      <w:r w:rsidR="00550D83" w:rsidRPr="00CE3B75">
        <w:rPr>
          <w:rStyle w:val="fontstyle01"/>
          <w:rFonts w:ascii="Times New Roman" w:eastAsia="楷体" w:hAnsi="Times New Roman" w:hint="default"/>
          <w:color w:val="auto"/>
          <w:sz w:val="21"/>
        </w:rPr>
        <w:t>情况下对应的输出结果</w:t>
      </w:r>
    </w:p>
    <w:p w:rsidR="004956C5" w:rsidRPr="00B123A1" w:rsidRDefault="004956C5" w:rsidP="004956C5">
      <w:pPr>
        <w:ind w:firstLine="420"/>
      </w:pPr>
    </w:p>
    <w:p w:rsidR="004956C5" w:rsidRPr="00B123A1" w:rsidRDefault="004956C5" w:rsidP="00670EDA">
      <w:pPr>
        <w:ind w:firstLine="420"/>
      </w:pPr>
      <w:bookmarkStart w:id="163" w:name="OLE_LINK111"/>
      <w:bookmarkStart w:id="164" w:name="OLE_LINK112"/>
      <w:r w:rsidRPr="00B123A1">
        <w:rPr>
          <w:rFonts w:hint="eastAsia"/>
        </w:rPr>
        <w:t>通过适当调节泵浦</w:t>
      </w:r>
      <w:bookmarkEnd w:id="163"/>
      <w:bookmarkEnd w:id="164"/>
      <w:r w:rsidRPr="00B123A1">
        <w:rPr>
          <w:rFonts w:hint="eastAsia"/>
        </w:rPr>
        <w:t>功率，</w:t>
      </w:r>
      <w:r w:rsidRPr="00B123A1">
        <w:t>基于微</w:t>
      </w:r>
      <w:r w:rsidRPr="00B123A1">
        <w:rPr>
          <w:rFonts w:hint="eastAsia"/>
        </w:rPr>
        <w:t>环内</w:t>
      </w:r>
      <w:r w:rsidRPr="00B123A1">
        <w:rPr>
          <w:rFonts w:hint="eastAsia"/>
        </w:rPr>
        <w:t>IRS</w:t>
      </w:r>
      <w:r w:rsidRPr="00B123A1">
        <w:rPr>
          <w:rFonts w:hint="eastAsia"/>
        </w:rPr>
        <w:t>效应的</w:t>
      </w:r>
      <w:r w:rsidRPr="00B123A1">
        <w:rPr>
          <w:rFonts w:hint="eastAsia"/>
        </w:rPr>
        <w:t>ODE</w:t>
      </w:r>
      <w:r w:rsidRPr="00B123A1">
        <w:rPr>
          <w:rFonts w:hint="eastAsia"/>
        </w:rPr>
        <w:t>全光求解器可以输出常系数</w:t>
      </w:r>
      <w:r w:rsidRPr="00B123A1">
        <w:rPr>
          <w:rFonts w:hint="eastAsia"/>
        </w:rPr>
        <w:t>k</w:t>
      </w:r>
      <w:r w:rsidRPr="00B123A1">
        <w:rPr>
          <w:rFonts w:hint="eastAsia"/>
        </w:rPr>
        <w:t>不同的微分方程全光求解结果。选择宽度为</w:t>
      </w:r>
      <w:r w:rsidRPr="00B123A1">
        <w:rPr>
          <w:rFonts w:hint="eastAsia"/>
        </w:rPr>
        <w:t>FWHM=50ps</w:t>
      </w:r>
      <w:r w:rsidRPr="00B123A1">
        <w:rPr>
          <w:rFonts w:hint="eastAsia"/>
        </w:rPr>
        <w:t>的高斯脉冲作为信号光，于反斯托克斯波长注入微环谐振腔，仿真得到在不同的泵浦功率下微分方程解的时域输出波形，如图</w:t>
      </w:r>
      <w:r w:rsidR="00550D83" w:rsidRPr="00B123A1">
        <w:t>3</w:t>
      </w:r>
      <w:r w:rsidR="00CE3B75">
        <w:t>-</w:t>
      </w:r>
      <w:r w:rsidR="00550D83" w:rsidRPr="00B123A1">
        <w:t>5</w:t>
      </w:r>
      <w:r w:rsidRPr="00B123A1">
        <w:rPr>
          <w:rFonts w:hint="eastAsia"/>
        </w:rPr>
        <w:t>所示。图中还将求解结果与理想的</w:t>
      </w:r>
      <w:r w:rsidRPr="00B123A1">
        <w:rPr>
          <w:rFonts w:hint="eastAsia"/>
        </w:rPr>
        <w:t xml:space="preserve">ODE </w:t>
      </w:r>
      <w:r w:rsidRPr="00B123A1">
        <w:rPr>
          <w:rFonts w:hint="eastAsia"/>
        </w:rPr>
        <w:lastRenderedPageBreak/>
        <w:t>求解器结果进行比较。图</w:t>
      </w:r>
      <w:r w:rsidR="00550D83" w:rsidRPr="00B123A1">
        <w:t>3</w:t>
      </w:r>
      <w:r w:rsidR="00CE3B75">
        <w:t>-</w:t>
      </w:r>
      <w:r w:rsidR="00550D83" w:rsidRPr="00B123A1">
        <w:t>5</w:t>
      </w:r>
      <w:r w:rsidRPr="00B123A1">
        <w:t>(a) (b)(c)(d)</w:t>
      </w:r>
      <w:r w:rsidRPr="00B123A1">
        <w:rPr>
          <w:rFonts w:hint="eastAsia"/>
        </w:rPr>
        <w:t xml:space="preserve"> </w:t>
      </w:r>
      <w:r w:rsidRPr="00B123A1">
        <w:rPr>
          <w:rFonts w:hint="eastAsia"/>
        </w:rPr>
        <w:t>分别是泵浦功率为</w:t>
      </w:r>
      <w:r w:rsidRPr="00B123A1">
        <w:rPr>
          <w:rFonts w:hint="eastAsia"/>
        </w:rPr>
        <w:t>0</w:t>
      </w:r>
      <w:r w:rsidRPr="00B123A1">
        <w:t>mW</w:t>
      </w:r>
      <w:r w:rsidRPr="00B123A1">
        <w:rPr>
          <w:rFonts w:hint="eastAsia"/>
        </w:rPr>
        <w:t>,</w:t>
      </w:r>
      <w:r w:rsidRPr="00B123A1">
        <w:t>20mW</w:t>
      </w:r>
      <w:r w:rsidRPr="00B123A1">
        <w:rPr>
          <w:rFonts w:hint="eastAsia"/>
        </w:rPr>
        <w:t>,</w:t>
      </w:r>
      <w:r w:rsidRPr="00B123A1">
        <w:t>40mW</w:t>
      </w:r>
      <w:r w:rsidRPr="00B123A1">
        <w:rPr>
          <w:rFonts w:hint="eastAsia"/>
        </w:rPr>
        <w:t>,</w:t>
      </w:r>
      <w:r w:rsidRPr="00B123A1">
        <w:t>70mW</w:t>
      </w:r>
      <w:r w:rsidRPr="00B123A1">
        <w:rPr>
          <w:rFonts w:hint="eastAsia"/>
        </w:rPr>
        <w:t>输出波形，其对应的</w:t>
      </w:r>
      <w:r w:rsidRPr="00B123A1">
        <w:rPr>
          <w:rFonts w:hint="eastAsia"/>
        </w:rPr>
        <w:t>k</w:t>
      </w:r>
      <w:r w:rsidRPr="00B123A1">
        <w:rPr>
          <w:rFonts w:hint="eastAsia"/>
        </w:rPr>
        <w:t>取值分别为</w:t>
      </w:r>
      <w:r w:rsidRPr="00B123A1">
        <w:t>0.0375/ps</w:t>
      </w:r>
      <w:r w:rsidRPr="00B123A1">
        <w:rPr>
          <w:rFonts w:hint="eastAsia"/>
        </w:rPr>
        <w:t>，</w:t>
      </w:r>
      <w:r w:rsidRPr="00B123A1">
        <w:t>0.064/ps</w:t>
      </w:r>
      <w:r w:rsidRPr="00B123A1">
        <w:rPr>
          <w:rFonts w:hint="eastAsia"/>
        </w:rPr>
        <w:t>,</w:t>
      </w:r>
      <w:r w:rsidRPr="00B123A1">
        <w:t>0.096/ps</w:t>
      </w:r>
      <w:r w:rsidRPr="00B123A1">
        <w:rPr>
          <w:rFonts w:hint="eastAsia"/>
        </w:rPr>
        <w:t>,</w:t>
      </w:r>
      <w:r w:rsidRPr="00B123A1">
        <w:t>0.130/ps</w:t>
      </w:r>
      <w:r w:rsidRPr="00B123A1">
        <w:rPr>
          <w:rFonts w:hint="eastAsia"/>
        </w:rPr>
        <w:t>，误差分别为</w:t>
      </w:r>
      <w:r w:rsidRPr="00B123A1">
        <w:rPr>
          <w:rFonts w:hint="eastAsia"/>
        </w:rPr>
        <w:t>4.86%</w:t>
      </w:r>
      <w:r w:rsidRPr="00B123A1">
        <w:rPr>
          <w:rFonts w:hint="eastAsia"/>
        </w:rPr>
        <w:t>，</w:t>
      </w:r>
      <w:r w:rsidRPr="00B123A1">
        <w:rPr>
          <w:rFonts w:hint="eastAsia"/>
        </w:rPr>
        <w:t>3.91%</w:t>
      </w:r>
      <w:r w:rsidRPr="00B123A1">
        <w:rPr>
          <w:rFonts w:hint="eastAsia"/>
        </w:rPr>
        <w:t>，</w:t>
      </w:r>
      <w:r w:rsidRPr="00B123A1">
        <w:rPr>
          <w:rFonts w:hint="eastAsia"/>
        </w:rPr>
        <w:t>3.29%</w:t>
      </w:r>
      <w:r w:rsidRPr="00B123A1">
        <w:rPr>
          <w:rFonts w:hint="eastAsia"/>
        </w:rPr>
        <w:t>，</w:t>
      </w:r>
      <w:r w:rsidRPr="00B123A1">
        <w:rPr>
          <w:rFonts w:hint="eastAsia"/>
        </w:rPr>
        <w:t>2.66%,</w:t>
      </w:r>
      <w:r w:rsidRPr="00B123A1">
        <w:rPr>
          <w:rFonts w:hint="eastAsia"/>
        </w:rPr>
        <w:t>其中红色虚线为谐振器输出脉冲形状，蓝色实线为理想</w:t>
      </w:r>
      <w:r w:rsidRPr="00B123A1">
        <w:rPr>
          <w:rFonts w:hint="eastAsia"/>
        </w:rPr>
        <w:t>ODE</w:t>
      </w:r>
      <w:r w:rsidRPr="00B123A1">
        <w:rPr>
          <w:rFonts w:hint="eastAsia"/>
        </w:rPr>
        <w:t>的全光求解输出波形。不难看出，随着泵浦功率的增大，输出波形变窄，</w:t>
      </w:r>
      <w:r w:rsidRPr="00B123A1">
        <w:t>基于微</w:t>
      </w:r>
      <w:r w:rsidRPr="00B123A1">
        <w:rPr>
          <w:rFonts w:hint="eastAsia"/>
        </w:rPr>
        <w:t>环内</w:t>
      </w:r>
      <w:r w:rsidRPr="00B123A1">
        <w:rPr>
          <w:rFonts w:hint="eastAsia"/>
        </w:rPr>
        <w:t>IRS</w:t>
      </w:r>
      <w:r w:rsidRPr="00B123A1">
        <w:rPr>
          <w:rFonts w:hint="eastAsia"/>
        </w:rPr>
        <w:t>效应的</w:t>
      </w:r>
      <w:r w:rsidRPr="00B123A1">
        <w:rPr>
          <w:rFonts w:hint="eastAsia"/>
        </w:rPr>
        <w:t>ODE</w:t>
      </w:r>
      <w:r w:rsidRPr="00B123A1">
        <w:rPr>
          <w:rFonts w:hint="eastAsia"/>
        </w:rPr>
        <w:t>全光求解器输出结果可以更好地拟合理想</w:t>
      </w:r>
      <w:r w:rsidRPr="00B123A1">
        <w:rPr>
          <w:rFonts w:hint="eastAsia"/>
        </w:rPr>
        <w:t xml:space="preserve">ODE </w:t>
      </w:r>
      <w:r w:rsidRPr="00B123A1">
        <w:rPr>
          <w:rFonts w:hint="eastAsia"/>
        </w:rPr>
        <w:t>求解结果，这也验证了该方案求解常系数一阶</w:t>
      </w:r>
      <w:r w:rsidRPr="00B123A1">
        <w:rPr>
          <w:rFonts w:hint="eastAsia"/>
        </w:rPr>
        <w:t>ODE</w:t>
      </w:r>
      <w:r w:rsidRPr="00B123A1">
        <w:rPr>
          <w:rFonts w:hint="eastAsia"/>
        </w:rPr>
        <w:t>的准确性。</w:t>
      </w:r>
    </w:p>
    <w:tbl>
      <w:tblPr>
        <w:tblStyle w:val="af0"/>
        <w:tblpPr w:leftFromText="180" w:rightFromText="180" w:vertAnchor="text" w:horzAnchor="page" w:tblpX="1990" w:tblpY="211"/>
        <w:tblW w:w="5008"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3"/>
        <w:gridCol w:w="236"/>
      </w:tblGrid>
      <w:tr w:rsidR="004956C5" w:rsidRPr="00B123A1" w:rsidTr="00D61478">
        <w:tc>
          <w:tcPr>
            <w:tcW w:w="4858" w:type="pct"/>
          </w:tcPr>
          <w:p w:rsidR="004956C5" w:rsidRPr="00B123A1" w:rsidRDefault="004956C5" w:rsidP="004956C5">
            <w:pPr>
              <w:spacing w:line="240" w:lineRule="auto"/>
            </w:pPr>
            <w:bookmarkStart w:id="165" w:name="OLE_LINK392"/>
            <w:bookmarkStart w:id="166" w:name="OLE_LINK393"/>
            <w:r w:rsidRPr="00B123A1">
              <w:rPr>
                <w:rFonts w:hint="eastAsia"/>
                <w:noProof/>
              </w:rPr>
              <mc:AlternateContent>
                <mc:Choice Requires="wpg">
                  <w:drawing>
                    <wp:inline distT="0" distB="0" distL="0" distR="0" wp14:anchorId="1199C12E" wp14:editId="5294C572">
                      <wp:extent cx="4778375" cy="2519680"/>
                      <wp:effectExtent l="0" t="0" r="3175" b="0"/>
                      <wp:docPr id="17" name="组合 17"/>
                      <wp:cNvGraphicFramePr/>
                      <a:graphic xmlns:a="http://schemas.openxmlformats.org/drawingml/2006/main">
                        <a:graphicData uri="http://schemas.microsoft.com/office/word/2010/wordprocessingGroup">
                          <wpg:wgp>
                            <wpg:cNvGrpSpPr/>
                            <wpg:grpSpPr>
                              <a:xfrm>
                                <a:off x="0" y="0"/>
                                <a:ext cx="4778375" cy="2519680"/>
                                <a:chOff x="0" y="0"/>
                                <a:chExt cx="4778375" cy="2519680"/>
                              </a:xfrm>
                            </wpg:grpSpPr>
                            <pic:pic xmlns:pic="http://schemas.openxmlformats.org/drawingml/2006/picture">
                              <pic:nvPicPr>
                                <pic:cNvPr id="18" name="图片 18"/>
                                <pic:cNvPicPr>
                                  <a:picLocks noChangeAspect="1"/>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4778375" cy="2519680"/>
                                </a:xfrm>
                                <a:prstGeom prst="rect">
                                  <a:avLst/>
                                </a:prstGeom>
                              </pic:spPr>
                            </pic:pic>
                            <wps:wsp>
                              <wps:cNvPr id="19" name="文本框 19"/>
                              <wps:cNvSpPr txBox="1">
                                <a:spLocks/>
                              </wps:cNvSpPr>
                              <wps:spPr>
                                <a:xfrm>
                                  <a:off x="733425" y="257175"/>
                                  <a:ext cx="514350" cy="457200"/>
                                </a:xfrm>
                                <a:prstGeom prst="rect">
                                  <a:avLst/>
                                </a:prstGeom>
                                <a:solidFill>
                                  <a:schemeClr val="lt1"/>
                                </a:solidFill>
                                <a:ln w="6350">
                                  <a:solidFill>
                                    <a:schemeClr val="bg1"/>
                                  </a:solidFill>
                                </a:ln>
                              </wps:spPr>
                              <wps:txbx>
                                <w:txbxContent>
                                  <w:p w:rsidR="000720CB" w:rsidRDefault="000720CB" w:rsidP="004956C5">
                                    <w:r>
                                      <w:rPr>
                                        <w:rFonts w:hint="eastAsia"/>
                                      </w:rPr>
                                      <w:t>(</w:t>
                                    </w:r>
                                    <w:r>
                                      <w:t>a</w:t>
                                    </w:r>
                                    <w:r>
                                      <w:rPr>
                                        <w:rFonts w:hint="eastAsia"/>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1199C12E" id="组合 17" o:spid="_x0000_s1063" style="width:376.25pt;height:198.4pt;mso-position-horizontal-relative:char;mso-position-vertical-relative:line" coordsize="47783,25196" o:gfxdata="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">
                      <v:shape id="图片 18" o:spid="_x0000_s1064" type="#_x0000_t75" style="position:absolute;width:47783;height:25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">
                        <v:imagedata r:id="rId212" o:title=""/>
                        <v:path arrowok="t"/>
                      </v:shape>
                      <v:shape id="文本框 19" o:spid="_x0000_s1065" type="#_x0000_t202" style="position:absolute;left:7334;top:2571;width:5143;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" fillcolor="white [3201]" strokecolor="white [3212]" strokeweight=".5pt">
                        <v:path arrowok="t"/>
                        <v:textbox>
                          <w:txbxContent>
                            <w:p w:rsidR="000720CB" w:rsidRDefault="000720CB" w:rsidP="004956C5">
                              <w:r>
                                <w:rPr>
                                  <w:rFonts w:hint="eastAsia"/>
                                </w:rPr>
                                <w:t>(</w:t>
                              </w:r>
                              <w:r>
                                <w:t>a</w:t>
                              </w:r>
                              <w:r>
                                <w:rPr>
                                  <w:rFonts w:hint="eastAsia"/>
                                </w:rPr>
                                <w:t>)</w:t>
                              </w:r>
                            </w:p>
                          </w:txbxContent>
                        </v:textbox>
                      </v:shape>
                      <w10:anchorlock/>
                    </v:group>
                  </w:pict>
                </mc:Fallback>
              </mc:AlternateContent>
            </w:r>
            <w:r w:rsidRPr="00B123A1">
              <w:rPr>
                <w:noProof/>
              </w:rPr>
              <mc:AlternateContent>
                <mc:Choice Requires="wpg">
                  <w:drawing>
                    <wp:inline distT="0" distB="0" distL="0" distR="0" wp14:anchorId="70115337" wp14:editId="63B24C88">
                      <wp:extent cx="4778375" cy="2519680"/>
                      <wp:effectExtent l="0" t="0" r="3175" b="0"/>
                      <wp:docPr id="33" name="组合 33"/>
                      <wp:cNvGraphicFramePr/>
                      <a:graphic xmlns:a="http://schemas.openxmlformats.org/drawingml/2006/main">
                        <a:graphicData uri="http://schemas.microsoft.com/office/word/2010/wordprocessingGroup">
                          <wpg:wgp>
                            <wpg:cNvGrpSpPr/>
                            <wpg:grpSpPr>
                              <a:xfrm>
                                <a:off x="0" y="0"/>
                                <a:ext cx="4778375" cy="2519680"/>
                                <a:chOff x="0" y="0"/>
                                <a:chExt cx="4778375" cy="2519680"/>
                              </a:xfrm>
                            </wpg:grpSpPr>
                            <pic:pic xmlns:pic="http://schemas.openxmlformats.org/drawingml/2006/picture">
                              <pic:nvPicPr>
                                <pic:cNvPr id="36" name="图片 36"/>
                                <pic:cNvPicPr>
                                  <a:picLocks noChangeAspect="1"/>
                                </pic:cNvPicPr>
                              </pic:nvPicPr>
                              <pic:blipFill>
                                <a:blip r:embed="rId213" cstate="print">
                                  <a:extLst>
                                    <a:ext uri="{28A0092B-C50C-407E-A947-70E740481C1C}">
                                      <a14:useLocalDpi xmlns:a14="http://schemas.microsoft.com/office/drawing/2010/main" val="0"/>
                                    </a:ext>
                                  </a:extLst>
                                </a:blip>
                                <a:stretch>
                                  <a:fillRect/>
                                </a:stretch>
                              </pic:blipFill>
                              <pic:spPr>
                                <a:xfrm>
                                  <a:off x="0" y="0"/>
                                  <a:ext cx="4778375" cy="2519680"/>
                                </a:xfrm>
                                <a:prstGeom prst="rect">
                                  <a:avLst/>
                                </a:prstGeom>
                              </pic:spPr>
                            </pic:pic>
                            <wps:wsp>
                              <wps:cNvPr id="38" name="文本框 38"/>
                              <wps:cNvSpPr txBox="1">
                                <a:spLocks/>
                              </wps:cNvSpPr>
                              <wps:spPr>
                                <a:xfrm>
                                  <a:off x="762000" y="295275"/>
                                  <a:ext cx="485775" cy="466725"/>
                                </a:xfrm>
                                <a:prstGeom prst="rect">
                                  <a:avLst/>
                                </a:prstGeom>
                                <a:solidFill>
                                  <a:schemeClr val="lt1"/>
                                </a:solidFill>
                                <a:ln w="6350">
                                  <a:solidFill>
                                    <a:schemeClr val="bg1"/>
                                  </a:solidFill>
                                </a:ln>
                              </wps:spPr>
                              <wps:txbx>
                                <w:txbxContent>
                                  <w:p w:rsidR="000720CB" w:rsidRDefault="000720CB" w:rsidP="004956C5">
                                    <w:r>
                                      <w:rPr>
                                        <w:rFonts w:hint="eastAsia"/>
                                      </w:rPr>
                                      <w:t>(</w:t>
                                    </w:r>
                                    <w:r>
                                      <w:t>b</w:t>
                                    </w:r>
                                    <w:r>
                                      <w:rPr>
                                        <w:rFonts w:hint="eastAsia"/>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70115337" id="组合 33" o:spid="_x0000_s1066" style="width:376.25pt;height:198.4pt;mso-position-horizontal-relative:char;mso-position-vertical-relative:line" coordsize="47783,25196" o:gfxdata="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">
                      <v:shape id="图片 36" o:spid="_x0000_s1067" type="#_x0000_t75" style="position:absolute;width:47783;height:25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">
                        <v:imagedata r:id="rId214" o:title=""/>
                        <v:path arrowok="t"/>
                      </v:shape>
                      <v:shape id="文本框 38" o:spid="_x0000_s1068" type="#_x0000_t202" style="position:absolute;left:7620;top:2952;width:4857;height:4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" fillcolor="white [3201]" strokecolor="white [3212]" strokeweight=".5pt">
                        <v:path arrowok="t"/>
                        <v:textbox>
                          <w:txbxContent>
                            <w:p w:rsidR="000720CB" w:rsidRDefault="000720CB" w:rsidP="004956C5">
                              <w:r>
                                <w:rPr>
                                  <w:rFonts w:hint="eastAsia"/>
                                </w:rPr>
                                <w:t>(</w:t>
                              </w:r>
                              <w:r>
                                <w:t>b</w:t>
                              </w:r>
                              <w:r>
                                <w:rPr>
                                  <w:rFonts w:hint="eastAsia"/>
                                </w:rPr>
                                <w:t>)</w:t>
                              </w:r>
                            </w:p>
                          </w:txbxContent>
                        </v:textbox>
                      </v:shape>
                      <w10:anchorlock/>
                    </v:group>
                  </w:pict>
                </mc:Fallback>
              </mc:AlternateContent>
            </w:r>
          </w:p>
        </w:tc>
        <w:tc>
          <w:tcPr>
            <w:tcW w:w="142" w:type="pct"/>
          </w:tcPr>
          <w:p w:rsidR="004956C5" w:rsidRPr="00B123A1" w:rsidRDefault="004956C5" w:rsidP="004956C5">
            <w:pPr>
              <w:spacing w:line="240" w:lineRule="auto"/>
            </w:pPr>
          </w:p>
        </w:tc>
      </w:tr>
      <w:tr w:rsidR="004956C5" w:rsidRPr="00B123A1" w:rsidTr="00D61478">
        <w:tc>
          <w:tcPr>
            <w:tcW w:w="4858" w:type="pct"/>
          </w:tcPr>
          <w:p w:rsidR="004956C5" w:rsidRPr="00B123A1" w:rsidRDefault="004956C5" w:rsidP="004956C5">
            <w:pPr>
              <w:spacing w:line="240" w:lineRule="auto"/>
            </w:pPr>
            <w:r w:rsidRPr="00B123A1">
              <w:rPr>
                <w:noProof/>
              </w:rPr>
              <w:lastRenderedPageBreak/>
              <mc:AlternateContent>
                <mc:Choice Requires="wpg">
                  <w:drawing>
                    <wp:inline distT="0" distB="0" distL="0" distR="0" wp14:anchorId="4A2ED872" wp14:editId="02325B7E">
                      <wp:extent cx="4857750" cy="2519680"/>
                      <wp:effectExtent l="0" t="0" r="0" b="0"/>
                      <wp:docPr id="45" name="组合 45"/>
                      <wp:cNvGraphicFramePr/>
                      <a:graphic xmlns:a="http://schemas.openxmlformats.org/drawingml/2006/main">
                        <a:graphicData uri="http://schemas.microsoft.com/office/word/2010/wordprocessingGroup">
                          <wpg:wgp>
                            <wpg:cNvGrpSpPr/>
                            <wpg:grpSpPr>
                              <a:xfrm>
                                <a:off x="0" y="0"/>
                                <a:ext cx="4857750" cy="2519680"/>
                                <a:chOff x="0" y="0"/>
                                <a:chExt cx="4778375" cy="2519680"/>
                              </a:xfrm>
                            </wpg:grpSpPr>
                            <pic:pic xmlns:pic="http://schemas.openxmlformats.org/drawingml/2006/picture">
                              <pic:nvPicPr>
                                <pic:cNvPr id="47" name="图片 47"/>
                                <pic:cNvPicPr>
                                  <a:picLocks noChangeAspect="1"/>
                                </pic:cNvPicPr>
                              </pic:nvPicPr>
                              <pic:blipFill>
                                <a:blip r:embed="rId215" cstate="print">
                                  <a:extLst>
                                    <a:ext uri="{28A0092B-C50C-407E-A947-70E740481C1C}">
                                      <a14:useLocalDpi xmlns:a14="http://schemas.microsoft.com/office/drawing/2010/main" val="0"/>
                                    </a:ext>
                                  </a:extLst>
                                </a:blip>
                                <a:stretch>
                                  <a:fillRect/>
                                </a:stretch>
                              </pic:blipFill>
                              <pic:spPr>
                                <a:xfrm>
                                  <a:off x="0" y="0"/>
                                  <a:ext cx="4778375" cy="2519680"/>
                                </a:xfrm>
                                <a:prstGeom prst="rect">
                                  <a:avLst/>
                                </a:prstGeom>
                              </pic:spPr>
                            </pic:pic>
                            <wps:wsp>
                              <wps:cNvPr id="48" name="文本框 48"/>
                              <wps:cNvSpPr txBox="1">
                                <a:spLocks/>
                              </wps:cNvSpPr>
                              <wps:spPr>
                                <a:xfrm>
                                  <a:off x="762000" y="276225"/>
                                  <a:ext cx="447675" cy="466725"/>
                                </a:xfrm>
                                <a:prstGeom prst="rect">
                                  <a:avLst/>
                                </a:prstGeom>
                                <a:solidFill>
                                  <a:schemeClr val="lt1"/>
                                </a:solidFill>
                                <a:ln w="6350">
                                  <a:solidFill>
                                    <a:schemeClr val="bg1"/>
                                  </a:solidFill>
                                </a:ln>
                              </wps:spPr>
                              <wps:txbx>
                                <w:txbxContent>
                                  <w:p w:rsidR="000720CB" w:rsidRDefault="000720CB" w:rsidP="004956C5">
                                    <w:r>
                                      <w:rPr>
                                        <w:rFonts w:hint="eastAsia"/>
                                      </w:rPr>
                                      <w:t>(</w:t>
                                    </w:r>
                                    <w:r>
                                      <w:t>c</w:t>
                                    </w:r>
                                    <w:r>
                                      <w:rPr>
                                        <w:rFonts w:hint="eastAsia"/>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4A2ED872" id="组合 45" o:spid="_x0000_s1069" style="width:382.5pt;height:198.4pt;mso-position-horizontal-relative:char;mso-position-vertical-relative:line" coordsize="47783,25196" o:gfxdata="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">
                      <v:shape id="图片 47" o:spid="_x0000_s1070" type="#_x0000_t75" style="position:absolute;width:47783;height:25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">
                        <v:imagedata r:id="rId216" o:title=""/>
                        <v:path arrowok="t"/>
                      </v:shape>
                      <v:shape id="文本框 48" o:spid="_x0000_s1071" type="#_x0000_t202" style="position:absolute;left:7620;top:2762;width:4476;height:4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" fillcolor="white [3201]" strokecolor="white [3212]" strokeweight=".5pt">
                        <v:path arrowok="t"/>
                        <v:textbox>
                          <w:txbxContent>
                            <w:p w:rsidR="000720CB" w:rsidRDefault="000720CB" w:rsidP="004956C5">
                              <w:r>
                                <w:rPr>
                                  <w:rFonts w:hint="eastAsia"/>
                                </w:rPr>
                                <w:t>(</w:t>
                              </w:r>
                              <w:r>
                                <w:t>c</w:t>
                              </w:r>
                              <w:r>
                                <w:rPr>
                                  <w:rFonts w:hint="eastAsia"/>
                                </w:rPr>
                                <w:t>)</w:t>
                              </w:r>
                            </w:p>
                          </w:txbxContent>
                        </v:textbox>
                      </v:shape>
                      <w10:anchorlock/>
                    </v:group>
                  </w:pict>
                </mc:Fallback>
              </mc:AlternateContent>
            </w:r>
            <w:r w:rsidRPr="00B123A1">
              <w:rPr>
                <w:noProof/>
              </w:rPr>
              <mc:AlternateContent>
                <mc:Choice Requires="wpg">
                  <w:drawing>
                    <wp:inline distT="0" distB="0" distL="0" distR="0" wp14:anchorId="60ECAE96" wp14:editId="72F2AB13">
                      <wp:extent cx="4857750" cy="2519680"/>
                      <wp:effectExtent l="0" t="0" r="0" b="0"/>
                      <wp:docPr id="51" name="组合 51"/>
                      <wp:cNvGraphicFramePr/>
                      <a:graphic xmlns:a="http://schemas.openxmlformats.org/drawingml/2006/main">
                        <a:graphicData uri="http://schemas.microsoft.com/office/word/2010/wordprocessingGroup">
                          <wpg:wgp>
                            <wpg:cNvGrpSpPr/>
                            <wpg:grpSpPr>
                              <a:xfrm>
                                <a:off x="0" y="0"/>
                                <a:ext cx="4857750" cy="2519680"/>
                                <a:chOff x="0" y="0"/>
                                <a:chExt cx="5046980" cy="2519680"/>
                              </a:xfrm>
                            </wpg:grpSpPr>
                            <pic:pic xmlns:pic="http://schemas.openxmlformats.org/drawingml/2006/picture">
                              <pic:nvPicPr>
                                <pic:cNvPr id="62" name="图片 62"/>
                                <pic:cNvPicPr>
                                  <a:picLocks noChangeAspect="1"/>
                                </pic:cNvPicPr>
                              </pic:nvPicPr>
                              <pic:blipFill>
                                <a:blip r:embed="rId217" cstate="print">
                                  <a:extLst>
                                    <a:ext uri="{28A0092B-C50C-407E-A947-70E740481C1C}">
                                      <a14:useLocalDpi xmlns:a14="http://schemas.microsoft.com/office/drawing/2010/main" val="0"/>
                                    </a:ext>
                                  </a:extLst>
                                </a:blip>
                                <a:stretch>
                                  <a:fillRect/>
                                </a:stretch>
                              </pic:blipFill>
                              <pic:spPr>
                                <a:xfrm>
                                  <a:off x="0" y="0"/>
                                  <a:ext cx="5046980" cy="2519680"/>
                                </a:xfrm>
                                <a:prstGeom prst="rect">
                                  <a:avLst/>
                                </a:prstGeom>
                              </pic:spPr>
                            </pic:pic>
                            <wps:wsp>
                              <wps:cNvPr id="64" name="文本框 64"/>
                              <wps:cNvSpPr txBox="1">
                                <a:spLocks/>
                              </wps:cNvSpPr>
                              <wps:spPr>
                                <a:xfrm>
                                  <a:off x="819150" y="314325"/>
                                  <a:ext cx="504825" cy="495300"/>
                                </a:xfrm>
                                <a:prstGeom prst="rect">
                                  <a:avLst/>
                                </a:prstGeom>
                                <a:solidFill>
                                  <a:schemeClr val="lt1"/>
                                </a:solidFill>
                                <a:ln w="6350">
                                  <a:solidFill>
                                    <a:schemeClr val="bg1"/>
                                  </a:solidFill>
                                </a:ln>
                              </wps:spPr>
                              <wps:txbx>
                                <w:txbxContent>
                                  <w:p w:rsidR="000720CB" w:rsidRDefault="000720CB" w:rsidP="004956C5">
                                    <w:r>
                                      <w:rPr>
                                        <w:rFonts w:hint="eastAsia"/>
                                      </w:rPr>
                                      <w:t>(</w:t>
                                    </w:r>
                                    <w:r>
                                      <w:t>d</w:t>
                                    </w:r>
                                    <w:r>
                                      <w:rPr>
                                        <w:rFonts w:hint="eastAsia"/>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60ECAE96" id="组合 51" o:spid="_x0000_s1072" style="width:382.5pt;height:198.4pt;mso-position-horizontal-relative:char;mso-position-vertical-relative:line" coordsize="50469,25196" o:gfxdata="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">
                      <v:shape id="图片 62" o:spid="_x0000_s1073" type="#_x0000_t75" style="position:absolute;width:50469;height:25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">
                        <v:imagedata r:id="rId218" o:title=""/>
                        <v:path arrowok="t"/>
                      </v:shape>
                      <v:shape id="文本框 64" o:spid="_x0000_s1074" type="#_x0000_t202" style="position:absolute;left:8191;top:3143;width:5048;height:4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" fillcolor="white [3201]" strokecolor="white [3212]" strokeweight=".5pt">
                        <v:path arrowok="t"/>
                        <v:textbox>
                          <w:txbxContent>
                            <w:p w:rsidR="000720CB" w:rsidRDefault="000720CB" w:rsidP="004956C5">
                              <w:r>
                                <w:rPr>
                                  <w:rFonts w:hint="eastAsia"/>
                                </w:rPr>
                                <w:t>(</w:t>
                              </w:r>
                              <w:r>
                                <w:t>d</w:t>
                              </w:r>
                              <w:r>
                                <w:rPr>
                                  <w:rFonts w:hint="eastAsia"/>
                                </w:rPr>
                                <w:t>)</w:t>
                              </w:r>
                            </w:p>
                          </w:txbxContent>
                        </v:textbox>
                      </v:shape>
                      <w10:anchorlock/>
                    </v:group>
                  </w:pict>
                </mc:Fallback>
              </mc:AlternateContent>
            </w:r>
          </w:p>
        </w:tc>
        <w:tc>
          <w:tcPr>
            <w:tcW w:w="142" w:type="pct"/>
          </w:tcPr>
          <w:p w:rsidR="004956C5" w:rsidRPr="00B123A1" w:rsidRDefault="004956C5" w:rsidP="004956C5">
            <w:pPr>
              <w:spacing w:line="240" w:lineRule="auto"/>
            </w:pPr>
          </w:p>
        </w:tc>
      </w:tr>
    </w:tbl>
    <w:bookmarkEnd w:id="165"/>
    <w:bookmarkEnd w:id="166"/>
    <w:p w:rsidR="004956C5" w:rsidRPr="00B123A1" w:rsidRDefault="004956C5" w:rsidP="0090290C">
      <w:pPr>
        <w:pStyle w:val="a7"/>
      </w:pPr>
      <w:r w:rsidRPr="004E03E1">
        <w:rPr>
          <w:rFonts w:hint="eastAsia"/>
        </w:rPr>
        <w:t>图</w:t>
      </w:r>
      <w:r w:rsidR="00550D83" w:rsidRPr="004E03E1">
        <w:t xml:space="preserve">3.5 </w:t>
      </w:r>
      <w:r w:rsidRPr="004E03E1">
        <w:rPr>
          <w:rFonts w:hint="eastAsia"/>
        </w:rPr>
        <w:t>输入高斯脉冲的宽度为</w:t>
      </w:r>
      <w:r w:rsidRPr="004E03E1">
        <w:rPr>
          <w:rFonts w:hint="eastAsia"/>
        </w:rPr>
        <w:t>FWHM=50 ps</w:t>
      </w:r>
      <w:r w:rsidRPr="004E03E1">
        <w:rPr>
          <w:rFonts w:hint="eastAsia"/>
        </w:rPr>
        <w:t>时，</w:t>
      </w:r>
      <w:r w:rsidRPr="004E03E1">
        <w:t>基于微</w:t>
      </w:r>
      <w:r w:rsidRPr="004E03E1">
        <w:rPr>
          <w:rFonts w:hint="eastAsia"/>
        </w:rPr>
        <w:t>环内</w:t>
      </w:r>
      <w:r w:rsidRPr="004E03E1">
        <w:rPr>
          <w:rFonts w:hint="eastAsia"/>
        </w:rPr>
        <w:t>IRS</w:t>
      </w:r>
      <w:r w:rsidRPr="004E03E1">
        <w:rPr>
          <w:rFonts w:hint="eastAsia"/>
        </w:rPr>
        <w:t>效应的常系数一阶</w:t>
      </w:r>
      <w:r w:rsidRPr="004E03E1">
        <w:rPr>
          <w:rFonts w:hint="eastAsia"/>
        </w:rPr>
        <w:t>ODE</w:t>
      </w:r>
      <w:r w:rsidRPr="004E03E1">
        <w:rPr>
          <w:rFonts w:hint="eastAsia"/>
        </w:rPr>
        <w:t>全光求解器与理想求解器进行输出波形比较，图</w:t>
      </w:r>
      <w:r w:rsidRPr="004E03E1">
        <w:t>(</w:t>
      </w:r>
      <w:r w:rsidRPr="004E03E1">
        <w:rPr>
          <w:rFonts w:hint="eastAsia"/>
        </w:rPr>
        <w:t>a</w:t>
      </w:r>
      <w:r w:rsidRPr="004E03E1">
        <w:t>),(b), (c), (d)</w:t>
      </w:r>
      <w:r w:rsidRPr="004E03E1">
        <w:rPr>
          <w:rFonts w:hint="eastAsia"/>
        </w:rPr>
        <w:t>分别对应常系数</w:t>
      </w:r>
      <w:r w:rsidRPr="004E03E1">
        <w:rPr>
          <w:rFonts w:hint="eastAsia"/>
        </w:rPr>
        <w:t>k</w:t>
      </w:r>
      <w:r w:rsidRPr="004E03E1">
        <w:rPr>
          <w:rFonts w:hint="eastAsia"/>
        </w:rPr>
        <w:t>为</w:t>
      </w:r>
      <w:r w:rsidR="004E03E1" w:rsidRPr="004E03E1">
        <w:t>0.0</w:t>
      </w:r>
      <w:r w:rsidR="004E03E1">
        <w:t>35</w:t>
      </w:r>
      <w:r w:rsidR="004E03E1" w:rsidRPr="004E03E1">
        <w:t xml:space="preserve">/ps </w:t>
      </w:r>
      <w:r w:rsidR="004E03E1">
        <w:t>,</w:t>
      </w:r>
      <w:r w:rsidRPr="004E03E1">
        <w:t>0.064/ps</w:t>
      </w:r>
      <w:r w:rsidRPr="004E03E1">
        <w:rPr>
          <w:rFonts w:hint="eastAsia"/>
        </w:rPr>
        <w:t>,</w:t>
      </w:r>
      <w:r w:rsidRPr="004E03E1">
        <w:t>0.096/ps</w:t>
      </w:r>
      <w:r w:rsidRPr="004E03E1">
        <w:rPr>
          <w:rFonts w:hint="eastAsia"/>
        </w:rPr>
        <w:t>,</w:t>
      </w:r>
      <w:r w:rsidRPr="004E03E1">
        <w:t xml:space="preserve"> 0.130/ps</w:t>
      </w:r>
      <w:r w:rsidRPr="004E03E1">
        <w:rPr>
          <w:rFonts w:hint="eastAsia"/>
        </w:rPr>
        <w:t>。</w:t>
      </w:r>
      <w:bookmarkStart w:id="167" w:name="OLE_LINK44"/>
      <w:bookmarkStart w:id="168" w:name="OLE_LINK45"/>
    </w:p>
    <w:p w:rsidR="004956C5" w:rsidRPr="00B123A1" w:rsidRDefault="004956C5" w:rsidP="004956C5">
      <w:pPr>
        <w:ind w:firstLine="420"/>
        <w:rPr>
          <w:noProof/>
          <w:sz w:val="18"/>
          <w:szCs w:val="18"/>
        </w:rPr>
      </w:pPr>
      <w:r w:rsidRPr="00B123A1">
        <w:rPr>
          <w:rFonts w:hint="eastAsia"/>
        </w:rPr>
        <w:t>下面我们分析泵浦光功率和信号脉冲宽度对方程中系数</w:t>
      </w:r>
      <w:r w:rsidRPr="00B123A1">
        <w:rPr>
          <w:rFonts w:hint="eastAsia"/>
        </w:rPr>
        <w:t>k</w:t>
      </w:r>
      <w:r w:rsidRPr="00B123A1">
        <w:rPr>
          <w:rFonts w:hint="eastAsia"/>
        </w:rPr>
        <w:t>的影响。首先，</w:t>
      </w:r>
      <w:bookmarkEnd w:id="167"/>
      <w:bookmarkEnd w:id="168"/>
      <w:r w:rsidRPr="00B123A1">
        <w:rPr>
          <w:rFonts w:hint="eastAsia"/>
        </w:rPr>
        <w:t>将输入高斯脉冲的宽度固定为</w:t>
      </w:r>
      <w:r w:rsidRPr="00B123A1">
        <w:rPr>
          <w:iCs/>
        </w:rPr>
        <w:t>FWHM=50 ps</w:t>
      </w:r>
      <w:r w:rsidRPr="00B123A1">
        <w:rPr>
          <w:rFonts w:hint="eastAsia"/>
        </w:rPr>
        <w:t>，在泵浦光的输入功率由</w:t>
      </w:r>
      <w:r w:rsidRPr="00B123A1">
        <w:t>0 mW</w:t>
      </w:r>
      <w:r w:rsidRPr="00B123A1">
        <w:rPr>
          <w:rFonts w:hint="eastAsia"/>
        </w:rPr>
        <w:t>增加到</w:t>
      </w:r>
      <w:r w:rsidRPr="00B123A1">
        <w:t>70 mW</w:t>
      </w:r>
      <w:r w:rsidRPr="00B123A1">
        <w:rPr>
          <w:rFonts w:hint="eastAsia"/>
        </w:rPr>
        <w:t>的过程中，对应常系数</w:t>
      </w:r>
      <w:r w:rsidRPr="00B123A1">
        <w:rPr>
          <w:rFonts w:hint="eastAsia"/>
        </w:rPr>
        <w:t>k</w:t>
      </w:r>
      <w:r w:rsidRPr="00B123A1">
        <w:rPr>
          <w:rFonts w:hint="eastAsia"/>
        </w:rPr>
        <w:t>从</w:t>
      </w:r>
      <w:bookmarkStart w:id="169" w:name="OLE_LINK290"/>
      <w:bookmarkStart w:id="170" w:name="OLE_LINK291"/>
      <w:r w:rsidRPr="00B123A1">
        <w:rPr>
          <w:rFonts w:hint="eastAsia"/>
        </w:rPr>
        <w:t>0.0375/p</w:t>
      </w:r>
      <w:bookmarkEnd w:id="169"/>
      <w:bookmarkEnd w:id="170"/>
      <w:r w:rsidRPr="00B123A1">
        <w:rPr>
          <w:rFonts w:hint="eastAsia"/>
        </w:rPr>
        <w:t>s</w:t>
      </w:r>
      <w:r w:rsidRPr="00B123A1">
        <w:rPr>
          <w:rFonts w:hint="eastAsia"/>
        </w:rPr>
        <w:t>变化到</w:t>
      </w:r>
      <w:r w:rsidRPr="00B123A1">
        <w:rPr>
          <w:rFonts w:hint="eastAsia"/>
        </w:rPr>
        <w:t>0.130/ps</w:t>
      </w:r>
      <w:r w:rsidRPr="00B123A1">
        <w:rPr>
          <w:rFonts w:hint="eastAsia"/>
        </w:rPr>
        <w:t>。当输入泵浦功率较小时，常系数</w:t>
      </w:r>
      <w:r w:rsidRPr="00B123A1">
        <w:rPr>
          <w:rFonts w:hint="eastAsia"/>
        </w:rPr>
        <w:t>k</w:t>
      </w:r>
      <w:r w:rsidRPr="00B123A1">
        <w:rPr>
          <w:rFonts w:hint="eastAsia"/>
        </w:rPr>
        <w:t>与泵浦功率近似呈线性关系；当泵浦功率较大时，常系数</w:t>
      </w:r>
      <w:r w:rsidRPr="00B123A1">
        <w:rPr>
          <w:rFonts w:hint="eastAsia"/>
        </w:rPr>
        <w:t>k</w:t>
      </w:r>
      <w:r w:rsidRPr="00B123A1">
        <w:rPr>
          <w:rFonts w:hint="eastAsia"/>
        </w:rPr>
        <w:t>增加的速率随泵浦功率的增加而减小，最终使得常系数</w:t>
      </w:r>
      <w:r w:rsidRPr="00B123A1">
        <w:rPr>
          <w:rFonts w:hint="eastAsia"/>
        </w:rPr>
        <w:t>k</w:t>
      </w:r>
      <w:r w:rsidRPr="00B123A1">
        <w:rPr>
          <w:rFonts w:hint="eastAsia"/>
        </w:rPr>
        <w:t>趋向于一个稳定值，即图</w:t>
      </w:r>
      <w:r w:rsidR="00550D83" w:rsidRPr="00B123A1">
        <w:t>3</w:t>
      </w:r>
      <w:r w:rsidR="004E03E1">
        <w:t>-</w:t>
      </w:r>
      <w:r w:rsidR="00550D83" w:rsidRPr="00B123A1">
        <w:t>6</w:t>
      </w:r>
      <w:r w:rsidRPr="00B123A1">
        <w:rPr>
          <w:rFonts w:hint="eastAsia"/>
        </w:rPr>
        <w:t>中曲线的斜率随泵浦功率的增加而降低，这是由于功率较小时候，，而当功率增大时，激发较强的</w:t>
      </w:r>
      <w:r w:rsidRPr="00B123A1">
        <w:rPr>
          <w:rFonts w:hint="eastAsia"/>
        </w:rPr>
        <w:t>TPA</w:t>
      </w:r>
      <w:r w:rsidRPr="00B123A1">
        <w:rPr>
          <w:rFonts w:hint="eastAsia"/>
        </w:rPr>
        <w:t>与</w:t>
      </w:r>
      <w:r w:rsidRPr="00B123A1">
        <w:rPr>
          <w:rFonts w:hint="eastAsia"/>
        </w:rPr>
        <w:t>FCA</w:t>
      </w:r>
      <w:r w:rsidRPr="00B123A1">
        <w:rPr>
          <w:rFonts w:hint="eastAsia"/>
        </w:rPr>
        <w:t>，造成</w:t>
      </w:r>
      <m:oMath>
        <m:r>
          <w:rPr>
            <w:rFonts w:ascii="Cambria Math" w:hAnsi="Cambria Math"/>
          </w:rPr>
          <m:t>τ</m:t>
        </m:r>
      </m:oMath>
      <w:r w:rsidRPr="00B123A1">
        <w:rPr>
          <w:rFonts w:hint="eastAsia"/>
        </w:rPr>
        <w:t>的非线性变化，从而引起</w:t>
      </w:r>
      <w:r w:rsidRPr="00B123A1">
        <w:rPr>
          <w:i/>
        </w:rPr>
        <w:t>k</w:t>
      </w:r>
      <w:r w:rsidRPr="00B123A1">
        <w:rPr>
          <w:rFonts w:hint="eastAsia"/>
        </w:rPr>
        <w:t>系数非线性变化。</w:t>
      </w:r>
    </w:p>
    <w:p w:rsidR="004956C5" w:rsidRPr="00B123A1" w:rsidRDefault="004956C5" w:rsidP="004956C5">
      <w:pPr>
        <w:spacing w:line="240" w:lineRule="auto"/>
        <w:ind w:firstLineChars="111" w:firstLine="200"/>
        <w:jc w:val="center"/>
      </w:pPr>
      <w:r w:rsidRPr="00B123A1">
        <w:rPr>
          <w:noProof/>
          <w:sz w:val="18"/>
          <w:szCs w:val="18"/>
        </w:rPr>
        <w:lastRenderedPageBreak/>
        <w:drawing>
          <wp:inline distT="0" distB="0" distL="0" distR="0" wp14:anchorId="6299EF09" wp14:editId="46742547">
            <wp:extent cx="3960000" cy="2864680"/>
            <wp:effectExtent l="0" t="0" r="2540" b="0"/>
            <wp:docPr id="278" name="内容占位符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内容占位符 4"/>
                    <pic:cNvPicPr>
                      <a:picLocks noChangeAspect="1"/>
                    </pic:cNvPicPr>
                  </pic:nvPicPr>
                  <pic:blipFill rotWithShape="1">
                    <a:blip r:embed="rId219" cstate="print">
                      <a:extLst>
                        <a:ext uri="{28A0092B-C50C-407E-A947-70E740481C1C}">
                          <a14:useLocalDpi xmlns:a14="http://schemas.microsoft.com/office/drawing/2010/main" val="0"/>
                        </a:ext>
                      </a:extLst>
                    </a:blip>
                    <a:srcRect l="3680" t="9178" r="2003" b="1660"/>
                    <a:stretch/>
                  </pic:blipFill>
                  <pic:spPr bwMode="auto">
                    <a:xfrm>
                      <a:off x="0" y="0"/>
                      <a:ext cx="3960000" cy="2864680"/>
                    </a:xfrm>
                    <a:prstGeom prst="rect">
                      <a:avLst/>
                    </a:prstGeom>
                    <a:noFill/>
                    <a:ln>
                      <a:noFill/>
                    </a:ln>
                    <a:extLst>
                      <a:ext uri="{53640926-AAD7-44D8-BBD7-CCE9431645EC}">
                        <a14:shadowObscured xmlns:a14="http://schemas.microsoft.com/office/drawing/2010/main"/>
                      </a:ext>
                    </a:extLst>
                  </pic:spPr>
                </pic:pic>
              </a:graphicData>
            </a:graphic>
          </wp:inline>
        </w:drawing>
      </w:r>
    </w:p>
    <w:p w:rsidR="004956C5" w:rsidRPr="00B123A1" w:rsidRDefault="004956C5" w:rsidP="0090290C">
      <w:pPr>
        <w:pStyle w:val="a7"/>
        <w:rPr>
          <w:sz w:val="18"/>
          <w:szCs w:val="18"/>
        </w:rPr>
      </w:pPr>
      <w:r w:rsidRPr="00B123A1">
        <w:rPr>
          <w:rFonts w:hint="eastAsia"/>
        </w:rPr>
        <w:t xml:space="preserve">         </w:t>
      </w:r>
      <w:r w:rsidRPr="00B123A1">
        <w:rPr>
          <w:rFonts w:hint="eastAsia"/>
        </w:rPr>
        <w:t>图</w:t>
      </w:r>
      <w:r w:rsidR="00550D83" w:rsidRPr="00B123A1">
        <w:t>3</w:t>
      </w:r>
      <w:r w:rsidR="004E03E1">
        <w:t>-</w:t>
      </w:r>
      <w:r w:rsidR="00550D83" w:rsidRPr="00B123A1">
        <w:t>6</w:t>
      </w:r>
      <w:r w:rsidRPr="00B123A1">
        <w:rPr>
          <w:rFonts w:hint="eastAsia"/>
        </w:rPr>
        <w:t xml:space="preserve">  </w:t>
      </w:r>
      <w:r w:rsidRPr="00B123A1">
        <w:rPr>
          <w:rFonts w:hint="eastAsia"/>
        </w:rPr>
        <w:t>泵浦功率和输入脉冲宽度对系数</w:t>
      </w:r>
      <w:r w:rsidRPr="00B123A1">
        <w:rPr>
          <w:rFonts w:hint="eastAsia"/>
        </w:rPr>
        <w:t>k</w:t>
      </w:r>
      <w:r w:rsidRPr="00B123A1">
        <w:rPr>
          <w:rFonts w:hint="eastAsia"/>
        </w:rPr>
        <w:t>的影响</w:t>
      </w:r>
    </w:p>
    <w:p w:rsidR="004956C5" w:rsidRPr="00B123A1" w:rsidRDefault="004956C5" w:rsidP="004956C5">
      <w:pPr>
        <w:ind w:firstLine="420"/>
      </w:pPr>
      <w:r w:rsidRPr="00B123A1">
        <w:rPr>
          <w:rFonts w:hint="eastAsia"/>
          <w:bCs/>
        </w:rPr>
        <w:t>信号脉冲的宽度也会对系数</w:t>
      </w:r>
      <w:r w:rsidRPr="00B123A1">
        <w:rPr>
          <w:bCs/>
        </w:rPr>
        <w:t>k</w:t>
      </w:r>
      <w:r w:rsidRPr="00B123A1">
        <w:rPr>
          <w:rFonts w:hint="eastAsia"/>
          <w:bCs/>
        </w:rPr>
        <w:t>的取值产生影响</w:t>
      </w:r>
      <w:r w:rsidRPr="00B123A1">
        <w:rPr>
          <w:rFonts w:hint="eastAsia"/>
        </w:rPr>
        <w:t>。随着输入脉冲宽度的增加，</w:t>
      </w:r>
      <w:r w:rsidRPr="00B123A1">
        <w:rPr>
          <w:rFonts w:hint="eastAsia"/>
        </w:rPr>
        <w:t>k</w:t>
      </w:r>
      <w:r w:rsidRPr="00B123A1">
        <w:rPr>
          <w:rFonts w:hint="eastAsia"/>
        </w:rPr>
        <w:t>值的最小值减小，且</w:t>
      </w:r>
      <w:r w:rsidRPr="00B123A1">
        <w:rPr>
          <w:rFonts w:hint="eastAsia"/>
        </w:rPr>
        <w:t>k</w:t>
      </w:r>
      <w:r w:rsidRPr="00B123A1">
        <w:rPr>
          <w:rFonts w:hint="eastAsia"/>
        </w:rPr>
        <w:t>值的变化范围减小。在泵浦光的输入功率由</w:t>
      </w:r>
      <w:r w:rsidRPr="00B123A1">
        <w:t>0 mW</w:t>
      </w:r>
      <w:r w:rsidRPr="00B123A1">
        <w:rPr>
          <w:rFonts w:hint="eastAsia"/>
        </w:rPr>
        <w:t>增加到</w:t>
      </w:r>
      <w:r w:rsidRPr="00B123A1">
        <w:t>70 mW</w:t>
      </w:r>
      <w:r w:rsidRPr="00B123A1">
        <w:rPr>
          <w:rFonts w:hint="eastAsia"/>
        </w:rPr>
        <w:t>的过程中，当</w:t>
      </w:r>
      <w:r w:rsidRPr="00B123A1">
        <w:rPr>
          <w:iCs/>
        </w:rPr>
        <w:t>FWHM</w:t>
      </w:r>
      <w:r w:rsidRPr="00B123A1">
        <w:rPr>
          <w:rFonts w:hint="eastAsia"/>
        </w:rPr>
        <w:t>分别为</w:t>
      </w:r>
      <w:r w:rsidRPr="00B123A1">
        <w:t>30ps,50ps,70ps,90ps,</w:t>
      </w:r>
      <w:r w:rsidRPr="00B123A1">
        <w:rPr>
          <w:rFonts w:hint="eastAsia"/>
        </w:rPr>
        <w:t>对应</w:t>
      </w:r>
      <w:r w:rsidRPr="00B123A1">
        <w:t>k</w:t>
      </w:r>
      <w:r w:rsidRPr="00B123A1">
        <w:rPr>
          <w:rFonts w:hint="eastAsia"/>
        </w:rPr>
        <w:t>的最小值分别为</w:t>
      </w:r>
      <w:r w:rsidRPr="00B123A1">
        <w:t>0.061/ps</w:t>
      </w:r>
      <w:r w:rsidRPr="00B123A1">
        <w:rPr>
          <w:rFonts w:hint="eastAsia"/>
        </w:rPr>
        <w:t>，</w:t>
      </w:r>
      <w:r w:rsidRPr="00B123A1">
        <w:t>0.0375/ps</w:t>
      </w:r>
      <w:r w:rsidRPr="00B123A1">
        <w:rPr>
          <w:rFonts w:hint="eastAsia"/>
        </w:rPr>
        <w:t>，</w:t>
      </w:r>
      <w:r w:rsidRPr="00B123A1">
        <w:t>0.027/ps, 0.021/ps</w:t>
      </w:r>
      <w:r w:rsidRPr="00B123A1">
        <w:rPr>
          <w:rFonts w:hint="eastAsia"/>
        </w:rPr>
        <w:t>，对应</w:t>
      </w:r>
      <w:r w:rsidRPr="00B123A1">
        <w:t>k</w:t>
      </w:r>
      <w:r w:rsidRPr="00B123A1">
        <w:rPr>
          <w:rFonts w:hint="eastAsia"/>
        </w:rPr>
        <w:t>的变化范围分别为</w:t>
      </w:r>
      <w:r w:rsidRPr="00B123A1">
        <w:t>0.131/ps, 0.09</w:t>
      </w:r>
      <w:r w:rsidRPr="00B123A1">
        <w:rPr>
          <w:rFonts w:hint="eastAsia"/>
        </w:rPr>
        <w:t>3</w:t>
      </w:r>
      <w:r w:rsidRPr="00B123A1">
        <w:t>/ps, 0.065/ps, 0.051/ps</w:t>
      </w:r>
      <w:r w:rsidRPr="00B123A1">
        <w:rPr>
          <w:rFonts w:hint="eastAsia"/>
        </w:rPr>
        <w:t>。反映在图</w:t>
      </w:r>
      <w:r w:rsidR="00104C7B">
        <w:rPr>
          <w:rFonts w:hint="eastAsia"/>
        </w:rPr>
        <w:t>3-6</w:t>
      </w:r>
      <w:r w:rsidRPr="00B123A1">
        <w:rPr>
          <w:rFonts w:hint="eastAsia"/>
        </w:rPr>
        <w:t>中，即随着输入脉冲宽度的增加，</w:t>
      </w:r>
      <w:r w:rsidRPr="00B123A1">
        <w:rPr>
          <w:rFonts w:hint="eastAsia"/>
        </w:rPr>
        <w:t>k</w:t>
      </w:r>
      <w:r w:rsidRPr="00B123A1">
        <w:rPr>
          <w:rFonts w:hint="eastAsia"/>
        </w:rPr>
        <w:t>值得变化曲线斜率减小。在实际应用中，可以通过减小输入脉冲宽度的方式，来减小所需的泵浦功率以及泵浦功率的变化范围。例如，当输入脉冲的宽度为</w:t>
      </w:r>
      <w:r w:rsidRPr="00B123A1">
        <w:rPr>
          <w:rFonts w:hint="eastAsia"/>
        </w:rPr>
        <w:t>50 ps</w:t>
      </w:r>
      <w:r w:rsidRPr="00B123A1">
        <w:rPr>
          <w:rFonts w:hint="eastAsia"/>
        </w:rPr>
        <w:t>时，为了实现</w:t>
      </w:r>
      <w:r w:rsidRPr="00B123A1">
        <w:rPr>
          <w:rFonts w:hint="eastAsia"/>
        </w:rPr>
        <w:t>k</w:t>
      </w:r>
      <w:r w:rsidRPr="00B123A1">
        <w:rPr>
          <w:rFonts w:hint="eastAsia"/>
        </w:rPr>
        <w:t>在</w:t>
      </w:r>
      <w:r w:rsidRPr="00B123A1">
        <w:t>0.1/ps</w:t>
      </w:r>
      <w:r w:rsidRPr="00B123A1">
        <w:rPr>
          <w:rFonts w:hint="eastAsia"/>
        </w:rPr>
        <w:t>到</w:t>
      </w:r>
      <w:r w:rsidRPr="00B123A1">
        <w:t>0.125/ps</w:t>
      </w:r>
      <w:r w:rsidRPr="00B123A1">
        <w:rPr>
          <w:rFonts w:hint="eastAsia"/>
        </w:rPr>
        <w:t>之间的连续可调，泵浦功率需要在</w:t>
      </w:r>
      <w:r w:rsidRPr="00B123A1">
        <w:t>42.5</w:t>
      </w:r>
      <w:r w:rsidRPr="00B123A1">
        <w:rPr>
          <w:rFonts w:hint="eastAsia"/>
        </w:rPr>
        <w:t>到</w:t>
      </w:r>
      <w:r w:rsidRPr="00B123A1">
        <w:t>62.5</w:t>
      </w:r>
      <w:r w:rsidRPr="00B123A1">
        <w:rPr>
          <w:rFonts w:hint="eastAsia"/>
        </w:rPr>
        <w:t>mW</w:t>
      </w:r>
      <w:r w:rsidRPr="00B123A1">
        <w:rPr>
          <w:rFonts w:hint="eastAsia"/>
        </w:rPr>
        <w:t>的范围内连续可调；而当输入脉冲的宽度为</w:t>
      </w:r>
      <w:r w:rsidRPr="00B123A1">
        <w:t>3</w:t>
      </w:r>
      <w:r w:rsidRPr="00B123A1">
        <w:rPr>
          <w:rFonts w:hint="eastAsia"/>
        </w:rPr>
        <w:t>0 ps</w:t>
      </w:r>
      <w:r w:rsidRPr="00B123A1">
        <w:rPr>
          <w:rFonts w:hint="eastAsia"/>
        </w:rPr>
        <w:t>时，泵浦功率的变化范围可以缩小到</w:t>
      </w:r>
      <w:r w:rsidRPr="00B123A1">
        <w:t>17</w:t>
      </w:r>
      <w:r w:rsidRPr="00B123A1">
        <w:rPr>
          <w:rFonts w:hint="eastAsia"/>
        </w:rPr>
        <w:t>~</w:t>
      </w:r>
      <w:r w:rsidRPr="00B123A1">
        <w:t>27</w:t>
      </w:r>
      <w:r w:rsidRPr="00B123A1">
        <w:rPr>
          <w:rFonts w:hint="eastAsia"/>
        </w:rPr>
        <w:t>mW</w:t>
      </w:r>
      <w:r w:rsidRPr="00B123A1">
        <w:rPr>
          <w:rFonts w:hint="eastAsia"/>
        </w:rPr>
        <w:t>。相反地，使用较大宽度的输入脉冲，则有利于提高用泵浦光功率调节</w:t>
      </w:r>
      <w:r w:rsidRPr="00B123A1">
        <w:rPr>
          <w:rFonts w:hint="eastAsia"/>
        </w:rPr>
        <w:t>k</w:t>
      </w:r>
      <w:r w:rsidRPr="00B123A1">
        <w:rPr>
          <w:rFonts w:hint="eastAsia"/>
        </w:rPr>
        <w:t>的精度。</w:t>
      </w:r>
    </w:p>
    <w:p w:rsidR="004956C5" w:rsidRPr="00B123A1" w:rsidRDefault="004956C5" w:rsidP="004956C5">
      <w:pPr>
        <w:ind w:firstLine="420"/>
        <w:rPr>
          <w:lang w:val="zu-ZA"/>
        </w:rPr>
      </w:pPr>
      <w:r w:rsidRPr="00B123A1">
        <w:rPr>
          <w:rFonts w:hint="eastAsia"/>
        </w:rPr>
        <w:t>为了能定量评价</w:t>
      </w:r>
      <w:r w:rsidRPr="00B123A1">
        <w:t>基于微</w:t>
      </w:r>
      <w:r w:rsidRPr="00B123A1">
        <w:rPr>
          <w:rFonts w:hint="eastAsia"/>
        </w:rPr>
        <w:t>环内</w:t>
      </w:r>
      <w:r w:rsidRPr="00B123A1">
        <w:rPr>
          <w:rFonts w:hint="eastAsia"/>
        </w:rPr>
        <w:t>IRS</w:t>
      </w:r>
      <w:r w:rsidRPr="00B123A1">
        <w:rPr>
          <w:rFonts w:hint="eastAsia"/>
        </w:rPr>
        <w:t>效应的常系数一阶</w:t>
      </w:r>
      <w:r w:rsidRPr="00B123A1">
        <w:rPr>
          <w:rFonts w:hint="eastAsia"/>
        </w:rPr>
        <w:t>ODE</w:t>
      </w:r>
      <w:r w:rsidRPr="00B123A1">
        <w:rPr>
          <w:rFonts w:hint="eastAsia"/>
        </w:rPr>
        <w:t>全光求解器的性能，以均方根误差（</w:t>
      </w:r>
      <w:r w:rsidRPr="00104C7B">
        <w:rPr>
          <w:rStyle w:val="fontstyle01"/>
          <w:rFonts w:ascii="Times New Roman" w:eastAsia="楷体" w:hAnsi="Times New Roman" w:cs="Times New Roman" w:hint="default"/>
          <w:color w:val="auto"/>
        </w:rPr>
        <w:t xml:space="preserve">The root meansquare error </w:t>
      </w:r>
      <w:r w:rsidRPr="00104C7B">
        <w:rPr>
          <w:rStyle w:val="fontstyle01"/>
          <w:rFonts w:ascii="Times New Roman" w:eastAsia="楷体" w:hAnsi="Times New Roman" w:cs="Times New Roman" w:hint="default"/>
          <w:color w:val="auto"/>
        </w:rPr>
        <w:t>，</w:t>
      </w:r>
      <w:r w:rsidRPr="00104C7B">
        <w:rPr>
          <w:rStyle w:val="fontstyle01"/>
          <w:rFonts w:ascii="Times New Roman" w:eastAsia="楷体" w:hAnsi="Times New Roman" w:cs="Times New Roman" w:hint="default"/>
          <w:color w:val="auto"/>
        </w:rPr>
        <w:t>RMSE</w:t>
      </w:r>
      <w:r w:rsidRPr="00B123A1">
        <w:rPr>
          <w:rStyle w:val="fontstyle01"/>
          <w:rFonts w:eastAsia="楷体" w:hint="default"/>
          <w:color w:val="auto"/>
        </w:rPr>
        <w:t>）</w:t>
      </w:r>
      <w:r w:rsidRPr="00B123A1">
        <w:rPr>
          <w:rFonts w:hint="eastAsia"/>
        </w:rPr>
        <w:t>作为输出的平均偏差</w:t>
      </w:r>
      <w:bookmarkStart w:id="171" w:name="OLE_LINK208"/>
      <w:bookmarkStart w:id="172" w:name="OLE_LINK209"/>
      <w:r w:rsidRPr="00B123A1">
        <w:rPr>
          <w:rFonts w:hint="eastAsia"/>
        </w:rPr>
        <w:t>，即</w:t>
      </w:r>
      <w:bookmarkEnd w:id="171"/>
      <w:bookmarkEnd w:id="172"/>
      <w:r w:rsidRPr="00B123A1">
        <w:rPr>
          <w:rFonts w:hint="eastAsia"/>
        </w:rPr>
        <w:t>：</w:t>
      </w:r>
    </w:p>
    <w:p w:rsidR="004956C5" w:rsidRPr="00B123A1" w:rsidRDefault="004956C5" w:rsidP="004956C5">
      <w:pPr>
        <w:wordWrap w:val="0"/>
        <w:spacing w:line="240" w:lineRule="auto"/>
        <w:jc w:val="right"/>
      </w:pPr>
      <w:r w:rsidRPr="00B123A1">
        <w:rPr>
          <w:lang w:val="zu-ZA"/>
        </w:rPr>
        <w:t xml:space="preserve"> </w:t>
      </w:r>
      <w:r w:rsidRPr="00B123A1">
        <w:rPr>
          <w:noProof/>
          <w:position w:val="-26"/>
        </w:rPr>
        <w:drawing>
          <wp:inline distT="0" distB="0" distL="0" distR="0" wp14:anchorId="70C6FC0B" wp14:editId="1CC01760">
            <wp:extent cx="2006600" cy="584200"/>
            <wp:effectExtent l="0" t="0" r="0" b="0"/>
            <wp:docPr id="66" name="图片 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5"/>
                    <pic:cNvPicPr>
                      <a:picLocks/>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2006600" cy="584200"/>
                    </a:xfrm>
                    <a:prstGeom prst="rect">
                      <a:avLst/>
                    </a:prstGeom>
                    <a:noFill/>
                    <a:ln>
                      <a:noFill/>
                    </a:ln>
                  </pic:spPr>
                </pic:pic>
              </a:graphicData>
            </a:graphic>
          </wp:inline>
        </w:drawing>
      </w:r>
      <w:r w:rsidRPr="00B123A1">
        <w:t xml:space="preserve">                       </w:t>
      </w:r>
      <w:r w:rsidRPr="00B123A1">
        <w:rPr>
          <w:rFonts w:hint="eastAsia"/>
        </w:rPr>
        <w:t>(</w:t>
      </w:r>
      <w:r w:rsidR="00A94095" w:rsidRPr="00B123A1">
        <w:t>3</w:t>
      </w:r>
      <w:r w:rsidR="00104C7B">
        <w:t>.</w:t>
      </w:r>
      <w:r w:rsidR="00A94095" w:rsidRPr="00B123A1">
        <w:t>13</w:t>
      </w:r>
      <w:r w:rsidRPr="00B123A1">
        <w:rPr>
          <w:rFonts w:hint="eastAsia"/>
        </w:rPr>
        <w:t>)</w:t>
      </w:r>
    </w:p>
    <w:p w:rsidR="004956C5" w:rsidRPr="00B123A1" w:rsidRDefault="004956C5" w:rsidP="004956C5"/>
    <w:p w:rsidR="004956C5" w:rsidRPr="00B123A1" w:rsidRDefault="004956C5" w:rsidP="004956C5">
      <w:pPr>
        <w:rPr>
          <w:lang w:val="zu-ZA"/>
        </w:rPr>
      </w:pPr>
      <w:r w:rsidRPr="00B123A1">
        <w:rPr>
          <w:rFonts w:hint="eastAsia"/>
        </w:rPr>
        <w:t>其中</w:t>
      </w:r>
      <w:bookmarkStart w:id="173" w:name="OLE_LINK132"/>
      <w:bookmarkStart w:id="174" w:name="OLE_LINK133"/>
      <w:r w:rsidRPr="00B123A1">
        <w:rPr>
          <w:rFonts w:hint="eastAsia"/>
        </w:rPr>
        <w:t>，</w:t>
      </w:r>
      <w:bookmarkEnd w:id="173"/>
      <w:bookmarkEnd w:id="174"/>
      <w:r w:rsidRPr="00B123A1">
        <w:rPr>
          <w:noProof/>
          <w:position w:val="-12"/>
        </w:rPr>
        <w:drawing>
          <wp:inline distT="0" distB="0" distL="0" distR="0" wp14:anchorId="104D8E93" wp14:editId="0A6368EF">
            <wp:extent cx="177800" cy="254000"/>
            <wp:effectExtent l="0" t="0" r="0" b="0"/>
            <wp:docPr id="643" name="图片 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6"/>
                    <pic:cNvPicPr>
                      <a:picLocks/>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177800" cy="254000"/>
                    </a:xfrm>
                    <a:prstGeom prst="rect">
                      <a:avLst/>
                    </a:prstGeom>
                    <a:noFill/>
                    <a:ln>
                      <a:noFill/>
                    </a:ln>
                  </pic:spPr>
                </pic:pic>
              </a:graphicData>
            </a:graphic>
          </wp:inline>
        </w:drawing>
      </w:r>
      <w:r w:rsidRPr="00B123A1">
        <w:rPr>
          <w:rFonts w:hint="eastAsia"/>
        </w:rPr>
        <w:t>与分别是</w:t>
      </w:r>
      <w:r w:rsidRPr="00B123A1">
        <w:t>基于微</w:t>
      </w:r>
      <w:r w:rsidRPr="00B123A1">
        <w:rPr>
          <w:rFonts w:hint="eastAsia"/>
        </w:rPr>
        <w:t>环内</w:t>
      </w:r>
      <w:r w:rsidRPr="00B123A1">
        <w:rPr>
          <w:rFonts w:hint="eastAsia"/>
        </w:rPr>
        <w:t>IRS</w:t>
      </w:r>
      <w:r w:rsidRPr="00B123A1">
        <w:rPr>
          <w:rFonts w:hint="eastAsia"/>
        </w:rPr>
        <w:t>效应的常系数一阶</w:t>
      </w:r>
      <w:r w:rsidRPr="00B123A1">
        <w:rPr>
          <w:rFonts w:hint="eastAsia"/>
        </w:rPr>
        <w:t>ODE</w:t>
      </w:r>
      <w:r w:rsidRPr="00B123A1">
        <w:rPr>
          <w:rFonts w:hint="eastAsia"/>
        </w:rPr>
        <w:t>全光求解器时域输出值与理想</w:t>
      </w:r>
      <w:r w:rsidRPr="00B123A1">
        <w:rPr>
          <w:rFonts w:hint="eastAsia"/>
        </w:rPr>
        <w:t>ODE</w:t>
      </w:r>
      <w:r w:rsidRPr="00B123A1">
        <w:rPr>
          <w:rFonts w:hint="eastAsia"/>
        </w:rPr>
        <w:t>时域输出值。</w:t>
      </w:r>
    </w:p>
    <w:p w:rsidR="004956C5" w:rsidRPr="00B123A1" w:rsidRDefault="004956C5" w:rsidP="004956C5">
      <w:pPr>
        <w:ind w:firstLine="420"/>
      </w:pPr>
      <w:r w:rsidRPr="00B123A1">
        <w:rPr>
          <w:rFonts w:hint="eastAsia"/>
        </w:rPr>
        <w:t>信号脉冲的宽度会对输出的平均偏差产生影响。如图</w:t>
      </w:r>
      <w:r w:rsidR="00A94095" w:rsidRPr="00B123A1">
        <w:t>3</w:t>
      </w:r>
      <w:r w:rsidR="00104C7B">
        <w:t>-</w:t>
      </w:r>
      <w:r w:rsidR="00A94095" w:rsidRPr="00B123A1">
        <w:t>7</w:t>
      </w:r>
      <w:r w:rsidRPr="00B123A1">
        <w:rPr>
          <w:rFonts w:hint="eastAsia"/>
        </w:rPr>
        <w:t>所示，在本文选取的微环结构与尺寸下，当输入泵浦功率为</w:t>
      </w:r>
      <w:r w:rsidRPr="00B123A1">
        <w:t>70</w:t>
      </w:r>
      <w:r w:rsidRPr="00B123A1">
        <w:rPr>
          <w:rFonts w:hint="eastAsia"/>
        </w:rPr>
        <w:t>mW</w:t>
      </w:r>
      <w:r w:rsidRPr="00B123A1">
        <w:rPr>
          <w:rFonts w:hint="eastAsia"/>
        </w:rPr>
        <w:t>时，不同输入脉冲宽度下均方根误差曲线如图所示，可以看出，</w:t>
      </w:r>
      <w:r w:rsidRPr="00B123A1">
        <w:t>基于微</w:t>
      </w:r>
      <w:r w:rsidRPr="00B123A1">
        <w:rPr>
          <w:rFonts w:hint="eastAsia"/>
        </w:rPr>
        <w:t>环内</w:t>
      </w:r>
      <w:r w:rsidRPr="00B123A1">
        <w:rPr>
          <w:rFonts w:hint="eastAsia"/>
        </w:rPr>
        <w:t>IRS</w:t>
      </w:r>
      <w:r w:rsidRPr="00B123A1">
        <w:rPr>
          <w:rFonts w:hint="eastAsia"/>
        </w:rPr>
        <w:t>效应的常系数一阶</w:t>
      </w:r>
      <w:r w:rsidRPr="00B123A1">
        <w:rPr>
          <w:rFonts w:hint="eastAsia"/>
        </w:rPr>
        <w:t>ODE</w:t>
      </w:r>
      <w:r w:rsidRPr="00B123A1">
        <w:rPr>
          <w:rFonts w:hint="eastAsia"/>
        </w:rPr>
        <w:t>全光</w:t>
      </w:r>
      <w:r w:rsidRPr="00B123A1">
        <w:rPr>
          <w:rFonts w:hint="eastAsia"/>
        </w:rPr>
        <w:lastRenderedPageBreak/>
        <w:t>求解器在输入脉冲宽度为</w:t>
      </w:r>
      <w:r w:rsidRPr="00B123A1">
        <w:rPr>
          <w:rFonts w:hint="eastAsia"/>
        </w:rPr>
        <w:t>50ps</w:t>
      </w:r>
      <w:r w:rsidRPr="00B123A1">
        <w:rPr>
          <w:rFonts w:hint="eastAsia"/>
        </w:rPr>
        <w:t>时，最小均方根误差为</w:t>
      </w:r>
      <w:r w:rsidRPr="00B123A1">
        <w:rPr>
          <w:rFonts w:hint="eastAsia"/>
        </w:rPr>
        <w:t>2.6%,</w:t>
      </w:r>
      <w:r w:rsidRPr="00B123A1">
        <w:rPr>
          <w:rFonts w:hint="eastAsia"/>
        </w:rPr>
        <w:t>而当输入脉冲宽度远离</w:t>
      </w:r>
      <w:r w:rsidRPr="00B123A1">
        <w:rPr>
          <w:rFonts w:hint="eastAsia"/>
        </w:rPr>
        <w:t>50ps</w:t>
      </w:r>
      <w:r w:rsidRPr="00B123A1">
        <w:rPr>
          <w:rFonts w:hint="eastAsia"/>
        </w:rPr>
        <w:t>时，均方根误差增大。</w:t>
      </w:r>
    </w:p>
    <w:p w:rsidR="004956C5" w:rsidRPr="00B123A1" w:rsidRDefault="004956C5" w:rsidP="004956C5">
      <w:pPr>
        <w:ind w:firstLine="420"/>
      </w:pPr>
      <w:r w:rsidRPr="00B123A1">
        <w:rPr>
          <w:rFonts w:hint="eastAsia"/>
        </w:rPr>
        <w:t>这表明</w:t>
      </w:r>
      <w:r w:rsidRPr="00B123A1">
        <w:t>MRR</w:t>
      </w:r>
      <w:r w:rsidRPr="00B123A1">
        <w:rPr>
          <w:rFonts w:hint="eastAsia"/>
        </w:rPr>
        <w:t>可能具有作为</w:t>
      </w:r>
      <w:r w:rsidRPr="00B123A1">
        <w:t>ODE</w:t>
      </w:r>
      <w:r w:rsidRPr="00B123A1">
        <w:rPr>
          <w:rFonts w:hint="eastAsia"/>
        </w:rPr>
        <w:t>求解器的较大的操作带宽。操作带宽仅受</w:t>
      </w:r>
      <w:r w:rsidRPr="00B123A1">
        <w:t>MRR</w:t>
      </w:r>
      <w:r w:rsidRPr="00B123A1">
        <w:rPr>
          <w:rFonts w:hint="eastAsia"/>
        </w:rPr>
        <w:t>的</w:t>
      </w:r>
      <w:r w:rsidRPr="00B123A1">
        <w:t>FSR</w:t>
      </w:r>
      <w:r w:rsidRPr="00B123A1">
        <w:rPr>
          <w:rFonts w:hint="eastAsia"/>
        </w:rPr>
        <w:t>约束，即较大的</w:t>
      </w:r>
      <w:r w:rsidRPr="00B123A1">
        <w:t>FSR</w:t>
      </w:r>
      <w:r w:rsidRPr="00B123A1">
        <w:rPr>
          <w:rFonts w:hint="eastAsia"/>
        </w:rPr>
        <w:t>对应于较大的处理带宽。从图</w:t>
      </w:r>
      <w:r w:rsidR="00B00EA2" w:rsidRPr="00B123A1">
        <w:t>3</w:t>
      </w:r>
      <w:r w:rsidR="00104C7B">
        <w:t>-</w:t>
      </w:r>
      <w:r w:rsidR="00B00EA2" w:rsidRPr="00B123A1">
        <w:t>7</w:t>
      </w:r>
      <w:r w:rsidRPr="00B123A1">
        <w:rPr>
          <w:rFonts w:hint="eastAsia"/>
        </w:rPr>
        <w:t>不难看出，当输入脉冲宽度</w:t>
      </w:r>
      <m:oMath>
        <m:r>
          <m:rPr>
            <m:sty m:val="p"/>
          </m:rPr>
          <w:rPr>
            <w:rFonts w:ascii="Cambria Math" w:hAnsi="Cambria Math"/>
          </w:rPr>
          <m:t>≥50ps</m:t>
        </m:r>
      </m:oMath>
      <w:r w:rsidRPr="00B123A1">
        <w:rPr>
          <w:rFonts w:hint="eastAsia"/>
        </w:rPr>
        <w:t>，本文选取的微环结构可以为输入脉冲提供相对较大的操作带宽。</w:t>
      </w:r>
    </w:p>
    <w:p w:rsidR="004956C5" w:rsidRPr="00B123A1" w:rsidRDefault="004956C5" w:rsidP="004956C5">
      <w:pPr>
        <w:spacing w:line="240" w:lineRule="auto"/>
        <w:ind w:firstLine="420"/>
        <w:jc w:val="center"/>
      </w:pPr>
      <w:r w:rsidRPr="00B123A1">
        <w:rPr>
          <w:rFonts w:hint="eastAsia"/>
          <w:noProof/>
        </w:rPr>
        <w:drawing>
          <wp:inline distT="0" distB="0" distL="0" distR="0" wp14:anchorId="79712914" wp14:editId="0541EAD7">
            <wp:extent cx="3960000" cy="3115975"/>
            <wp:effectExtent l="0" t="0" r="2540" b="8255"/>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Graph3.tif"/>
                    <pic:cNvPicPr/>
                  </pic:nvPicPr>
                  <pic:blipFill rotWithShape="1">
                    <a:blip r:embed="rId222" cstate="print">
                      <a:extLst>
                        <a:ext uri="{28A0092B-C50C-407E-A947-70E740481C1C}">
                          <a14:useLocalDpi xmlns:a14="http://schemas.microsoft.com/office/drawing/2010/main" val="0"/>
                        </a:ext>
                      </a:extLst>
                    </a:blip>
                    <a:srcRect l="4526" t="5419" r="5378" b="1938"/>
                    <a:stretch/>
                  </pic:blipFill>
                  <pic:spPr bwMode="auto">
                    <a:xfrm>
                      <a:off x="0" y="0"/>
                      <a:ext cx="3960000" cy="3115975"/>
                    </a:xfrm>
                    <a:prstGeom prst="rect">
                      <a:avLst/>
                    </a:prstGeom>
                    <a:ln>
                      <a:noFill/>
                    </a:ln>
                    <a:extLst>
                      <a:ext uri="{53640926-AAD7-44D8-BBD7-CCE9431645EC}">
                        <a14:shadowObscured xmlns:a14="http://schemas.microsoft.com/office/drawing/2010/main"/>
                      </a:ext>
                    </a:extLst>
                  </pic:spPr>
                </pic:pic>
              </a:graphicData>
            </a:graphic>
          </wp:inline>
        </w:drawing>
      </w:r>
    </w:p>
    <w:p w:rsidR="004956C5" w:rsidRPr="00B123A1" w:rsidRDefault="004956C5" w:rsidP="007F141B">
      <w:pPr>
        <w:pStyle w:val="a7"/>
      </w:pPr>
      <w:r w:rsidRPr="00B123A1">
        <w:rPr>
          <w:rFonts w:hint="eastAsia"/>
        </w:rPr>
        <w:t>图</w:t>
      </w:r>
      <w:r w:rsidR="00A94095" w:rsidRPr="00B123A1">
        <w:t>3</w:t>
      </w:r>
      <w:r w:rsidR="007F141B">
        <w:t>-</w:t>
      </w:r>
      <w:r w:rsidR="00A94095" w:rsidRPr="00B123A1">
        <w:t>7</w:t>
      </w:r>
      <w:r w:rsidR="007F141B">
        <w:rPr>
          <w:rFonts w:hint="eastAsia"/>
        </w:rPr>
        <w:t xml:space="preserve"> </w:t>
      </w:r>
      <w:r w:rsidRPr="00B123A1">
        <w:rPr>
          <w:rFonts w:hint="eastAsia"/>
        </w:rPr>
        <w:t>输入脉冲宽度对</w:t>
      </w:r>
      <w:r w:rsidRPr="00B123A1">
        <w:t>基于微</w:t>
      </w:r>
      <w:r w:rsidRPr="00B123A1">
        <w:rPr>
          <w:rFonts w:hint="eastAsia"/>
        </w:rPr>
        <w:t>环内</w:t>
      </w:r>
      <w:r w:rsidRPr="00B123A1">
        <w:rPr>
          <w:rFonts w:hint="eastAsia"/>
        </w:rPr>
        <w:t>IRS</w:t>
      </w:r>
      <w:r w:rsidRPr="00B123A1">
        <w:rPr>
          <w:rFonts w:hint="eastAsia"/>
        </w:rPr>
        <w:t>效应的常系数一阶</w:t>
      </w:r>
      <w:r w:rsidRPr="00B123A1">
        <w:rPr>
          <w:rFonts w:hint="eastAsia"/>
        </w:rPr>
        <w:t>ODE</w:t>
      </w:r>
      <w:r w:rsidRPr="00B123A1">
        <w:rPr>
          <w:rFonts w:hint="eastAsia"/>
        </w:rPr>
        <w:t>全光求解输出偏差的影响</w:t>
      </w:r>
    </w:p>
    <w:p w:rsidR="004956C5" w:rsidRPr="00B123A1" w:rsidRDefault="004956C5" w:rsidP="004956C5">
      <w:pPr>
        <w:rPr>
          <w:sz w:val="18"/>
          <w:szCs w:val="18"/>
        </w:rPr>
      </w:pPr>
    </w:p>
    <w:p w:rsidR="004956C5" w:rsidRPr="00B123A1" w:rsidRDefault="004956C5" w:rsidP="004956C5">
      <w:pPr>
        <w:pStyle w:val="2"/>
      </w:pPr>
      <w:bookmarkStart w:id="175" w:name="_Toc501121529"/>
      <w:r w:rsidRPr="00B123A1">
        <w:rPr>
          <w:rFonts w:hint="eastAsia"/>
        </w:rPr>
        <w:t xml:space="preserve">3.4 </w:t>
      </w:r>
      <w:r w:rsidRPr="00B123A1">
        <w:rPr>
          <w:rFonts w:hint="eastAsia"/>
        </w:rPr>
        <w:t>本章小结</w:t>
      </w:r>
      <w:bookmarkEnd w:id="175"/>
    </w:p>
    <w:p w:rsidR="00656778" w:rsidRDefault="00B00EA2" w:rsidP="00656778">
      <w:pPr>
        <w:ind w:firstLine="420"/>
      </w:pPr>
      <w:r w:rsidRPr="00B123A1">
        <w:rPr>
          <w:rFonts w:hint="eastAsia"/>
        </w:rPr>
        <w:t>本章对</w:t>
      </w:r>
      <w:r w:rsidR="00656778" w:rsidRPr="00B123A1">
        <w:rPr>
          <w:rFonts w:hint="eastAsia"/>
        </w:rPr>
        <w:t>全光微分求解的理论进行了</w:t>
      </w:r>
      <w:r w:rsidRPr="00B123A1">
        <w:rPr>
          <w:rFonts w:hint="eastAsia"/>
        </w:rPr>
        <w:t>推导与仿真，</w:t>
      </w:r>
      <w:r w:rsidR="00656778" w:rsidRPr="00B123A1">
        <w:rPr>
          <w:rFonts w:hint="eastAsia"/>
        </w:rPr>
        <w:t>阐述微环内</w:t>
      </w:r>
      <w:r w:rsidR="00656778" w:rsidRPr="00B123A1">
        <w:rPr>
          <w:rFonts w:hint="eastAsia"/>
        </w:rPr>
        <w:t>IR</w:t>
      </w:r>
      <w:r w:rsidR="00656778" w:rsidRPr="00B123A1">
        <w:t>S</w:t>
      </w:r>
      <w:r w:rsidR="00656778" w:rsidRPr="00B123A1">
        <w:rPr>
          <w:rFonts w:hint="eastAsia"/>
        </w:rPr>
        <w:t>效应的机理，以及实现微分方程求解器常系数</w:t>
      </w:r>
      <w:r w:rsidR="00656778" w:rsidRPr="00B123A1">
        <w:rPr>
          <w:rFonts w:hint="eastAsia"/>
        </w:rPr>
        <w:t>k</w:t>
      </w:r>
      <w:r w:rsidRPr="00B123A1">
        <w:rPr>
          <w:rFonts w:hint="eastAsia"/>
        </w:rPr>
        <w:t>可调的原理，</w:t>
      </w:r>
      <w:r w:rsidR="00656778" w:rsidRPr="00B123A1">
        <w:rPr>
          <w:rFonts w:hint="eastAsia"/>
        </w:rPr>
        <w:t>对基于微环内</w:t>
      </w:r>
      <w:r w:rsidR="00656778" w:rsidRPr="00B123A1">
        <w:rPr>
          <w:rFonts w:hint="eastAsia"/>
        </w:rPr>
        <w:t>IRS</w:t>
      </w:r>
      <w:r w:rsidR="00656778" w:rsidRPr="00B123A1">
        <w:rPr>
          <w:rFonts w:hint="eastAsia"/>
        </w:rPr>
        <w:t>效应实现常系数</w:t>
      </w:r>
      <w:r w:rsidR="00656778" w:rsidRPr="00B123A1">
        <w:rPr>
          <w:rFonts w:hint="eastAsia"/>
        </w:rPr>
        <w:t>k</w:t>
      </w:r>
      <w:r w:rsidR="00656778" w:rsidRPr="00B123A1">
        <w:rPr>
          <w:rFonts w:hint="eastAsia"/>
        </w:rPr>
        <w:t>可调的全光微分器进行了仿真，给出了仿真结果以及分析，证明了该方案具有可行性，同时该方案的准确性也得以验证</w:t>
      </w:r>
      <w:r w:rsidR="00656778" w:rsidRPr="00B123A1">
        <w:t>。</w:t>
      </w:r>
    </w:p>
    <w:p w:rsidR="0090290C" w:rsidRDefault="0090290C" w:rsidP="00656778">
      <w:pPr>
        <w:ind w:firstLine="420"/>
      </w:pPr>
    </w:p>
    <w:p w:rsidR="00815731" w:rsidRDefault="00815731" w:rsidP="00656778">
      <w:pPr>
        <w:ind w:firstLine="420"/>
      </w:pPr>
    </w:p>
    <w:p w:rsidR="00815731" w:rsidRDefault="00815731" w:rsidP="00656778">
      <w:pPr>
        <w:ind w:firstLine="420"/>
      </w:pPr>
    </w:p>
    <w:p w:rsidR="00815731" w:rsidRDefault="00815731" w:rsidP="00656778">
      <w:pPr>
        <w:ind w:firstLine="420"/>
      </w:pPr>
    </w:p>
    <w:p w:rsidR="00815731" w:rsidRDefault="00815731" w:rsidP="00656778">
      <w:pPr>
        <w:ind w:firstLine="420"/>
      </w:pPr>
    </w:p>
    <w:p w:rsidR="00815731" w:rsidRDefault="00815731" w:rsidP="00656778">
      <w:pPr>
        <w:ind w:firstLine="420"/>
      </w:pPr>
    </w:p>
    <w:p w:rsidR="00815731" w:rsidRPr="00B123A1" w:rsidRDefault="00815731" w:rsidP="00656778">
      <w:pPr>
        <w:ind w:firstLine="420"/>
      </w:pPr>
    </w:p>
    <w:p w:rsidR="00B5411D" w:rsidRDefault="002D4F3E" w:rsidP="00B5411D">
      <w:pPr>
        <w:pStyle w:val="1"/>
      </w:pPr>
      <w:bookmarkStart w:id="176" w:name="_Toc486943599"/>
      <w:bookmarkStart w:id="177" w:name="_Toc501121530"/>
      <w:r>
        <w:rPr>
          <w:rFonts w:hint="eastAsia"/>
        </w:rPr>
        <w:lastRenderedPageBreak/>
        <w:t>第四章</w:t>
      </w:r>
      <w:r w:rsidR="00B5411D" w:rsidRPr="00B123A1">
        <w:t xml:space="preserve"> </w:t>
      </w:r>
      <w:r w:rsidR="00B5411D" w:rsidRPr="00B123A1">
        <w:rPr>
          <w:rFonts w:hint="eastAsia"/>
        </w:rPr>
        <w:t>基于跑道型微环谐振器的全光微分器研究</w:t>
      </w:r>
      <w:bookmarkEnd w:id="176"/>
      <w:bookmarkEnd w:id="177"/>
    </w:p>
    <w:p w:rsidR="00815731" w:rsidRPr="00815731" w:rsidRDefault="00815731" w:rsidP="00815731"/>
    <w:p w:rsidR="00B5411D" w:rsidRPr="00B123A1" w:rsidRDefault="00B5411D" w:rsidP="00B5411D">
      <w:pPr>
        <w:ind w:firstLineChars="200" w:firstLine="480"/>
        <w:rPr>
          <w:rFonts w:cs="Times New Roman"/>
        </w:rPr>
      </w:pPr>
      <w:r w:rsidRPr="00B123A1">
        <w:rPr>
          <w:rFonts w:cs="Times New Roman" w:hint="eastAsia"/>
        </w:rPr>
        <w:t>全光时域微分器可以对光信号进行微分操作，是光信息处理领域应用广泛的器件之一，在超快全光运算、特性波形的产生、全光脉冲整形以及求解微分方程等方面均发挥重要作用</w:t>
      </w:r>
      <w:r w:rsidRPr="00B123A1">
        <w:rPr>
          <w:rFonts w:cs="Times New Roman"/>
          <w:vertAlign w:val="superscript"/>
        </w:rPr>
        <w:t>[1-6]</w:t>
      </w:r>
      <w:r w:rsidRPr="00B123A1">
        <w:rPr>
          <w:rFonts w:cs="Times New Roman" w:hint="eastAsia"/>
        </w:rPr>
        <w:t>。</w:t>
      </w:r>
      <w:bookmarkStart w:id="178" w:name="OLE_LINK235"/>
      <w:bookmarkStart w:id="179" w:name="OLE_LINK234"/>
      <w:r w:rsidRPr="00B123A1">
        <w:rPr>
          <w:rFonts w:cs="Times New Roman" w:hint="eastAsia"/>
        </w:rPr>
        <w:t>基于微环谐振腔的全光时域微分器尺寸小、制作工艺兼容</w:t>
      </w:r>
      <w:r w:rsidRPr="00B123A1">
        <w:rPr>
          <w:rFonts w:cs="Times New Roman" w:hint="eastAsia"/>
        </w:rPr>
        <w:t>CM</w:t>
      </w:r>
      <w:r w:rsidRPr="00B123A1">
        <w:rPr>
          <w:rFonts w:cs="Times New Roman"/>
        </w:rPr>
        <w:t>OS</w:t>
      </w:r>
      <w:r w:rsidRPr="00B123A1">
        <w:rPr>
          <w:rFonts w:cs="Times New Roman" w:hint="eastAsia"/>
        </w:rPr>
        <w:t>因而有利于光电集成，同时，基于微环的全光微分器的参数可以通过改变外界条件而改变而不需要改编微环结构，因此更加灵活，适用范围更广。</w:t>
      </w:r>
      <w:bookmarkEnd w:id="178"/>
      <w:bookmarkEnd w:id="179"/>
      <w:r w:rsidRPr="00B123A1">
        <w:rPr>
          <w:rFonts w:cs="Times New Roman" w:hint="eastAsia"/>
        </w:rPr>
        <w:t>然而一般的全通型微环谐振腔环形谐振腔与直波导的耦合长度较短，因此耦合效率较低，如果想要提高耦合效率，只能减小环形谐振腔与直波导之间的间隙，而这对制作工艺的要求提出了很高的挑战。而跑道型微环谐振的腔环形谐振腔由两个半圆的弯曲波导与一条直波导连接而成，直波导与外界进行耦合，因此大大增加了耦合区长度，可以降低对耦合区间隙的要求。</w:t>
      </w:r>
    </w:p>
    <w:p w:rsidR="00B5411D" w:rsidRPr="00B123A1" w:rsidRDefault="00B5411D" w:rsidP="00B5411D">
      <w:pPr>
        <w:ind w:firstLineChars="200" w:firstLine="480"/>
        <w:rPr>
          <w:rFonts w:cs="Times New Roman"/>
        </w:rPr>
      </w:pPr>
      <w:r w:rsidRPr="00B123A1">
        <w:rPr>
          <w:rFonts w:cs="Times New Roman" w:hint="eastAsia"/>
        </w:rPr>
        <w:t>本章</w:t>
      </w:r>
      <w:r w:rsidR="00ED2330" w:rsidRPr="00B123A1">
        <w:rPr>
          <w:rFonts w:cs="Times New Roman" w:hint="eastAsia"/>
        </w:rPr>
        <w:t>首先对理想微分器实现原理以及基于微环的微分器的实现原理进行阐述，介绍了跑道型微环谐振腔的传输理论，然后对</w:t>
      </w:r>
      <w:r w:rsidR="00ED2330" w:rsidRPr="00B123A1">
        <w:rPr>
          <w:rFonts w:hint="eastAsia"/>
        </w:rPr>
        <w:t>跑道型</w:t>
      </w:r>
      <w:r w:rsidR="00ED2330" w:rsidRPr="00B123A1">
        <w:t>微环谐振器</w:t>
      </w:r>
      <w:r w:rsidR="00ED2330" w:rsidRPr="00B123A1">
        <w:rPr>
          <w:rFonts w:hint="eastAsia"/>
        </w:rPr>
        <w:t>的进行仿真</w:t>
      </w:r>
      <w:r w:rsidR="00ED2330" w:rsidRPr="00B123A1">
        <w:rPr>
          <w:rFonts w:cs="Times New Roman" w:hint="eastAsia"/>
        </w:rPr>
        <w:t>与设计，利用跑道型微环谐振腔实现小于</w:t>
      </w:r>
      <w:r w:rsidR="00ED2330" w:rsidRPr="00B123A1">
        <w:rPr>
          <w:rFonts w:cs="Times New Roman" w:hint="eastAsia"/>
        </w:rPr>
        <w:t>1</w:t>
      </w:r>
      <w:r w:rsidR="00ED2330" w:rsidRPr="00B123A1">
        <w:rPr>
          <w:rFonts w:cs="Times New Roman" w:hint="eastAsia"/>
        </w:rPr>
        <w:t>、等于</w:t>
      </w:r>
      <w:r w:rsidR="00ED2330" w:rsidRPr="00B123A1">
        <w:rPr>
          <w:rFonts w:cs="Times New Roman" w:hint="eastAsia"/>
        </w:rPr>
        <w:t>1</w:t>
      </w:r>
      <w:r w:rsidR="00ED2330" w:rsidRPr="00B123A1">
        <w:rPr>
          <w:rFonts w:cs="Times New Roman" w:hint="eastAsia"/>
        </w:rPr>
        <w:t>和大于</w:t>
      </w:r>
      <w:r w:rsidR="00ED2330" w:rsidRPr="00B123A1">
        <w:rPr>
          <w:rFonts w:cs="Times New Roman" w:hint="eastAsia"/>
        </w:rPr>
        <w:t xml:space="preserve">1 </w:t>
      </w:r>
      <w:r w:rsidR="00ED2330" w:rsidRPr="00B123A1">
        <w:rPr>
          <w:rFonts w:cs="Times New Roman" w:hint="eastAsia"/>
        </w:rPr>
        <w:t>阶的微分，并进行结果的分析与讨论。</w:t>
      </w:r>
    </w:p>
    <w:p w:rsidR="00B5411D" w:rsidRPr="00B123A1" w:rsidRDefault="00B5411D" w:rsidP="00B5411D"/>
    <w:p w:rsidR="00B5411D" w:rsidRPr="00B123A1" w:rsidRDefault="00B5411D" w:rsidP="00B5411D">
      <w:pPr>
        <w:pStyle w:val="2"/>
      </w:pPr>
      <w:bookmarkStart w:id="180" w:name="_Toc501121531"/>
      <w:bookmarkStart w:id="181" w:name="_Toc486943600"/>
      <w:r w:rsidRPr="00B123A1">
        <w:rPr>
          <w:rFonts w:hint="eastAsia"/>
        </w:rPr>
        <w:t>4.1</w:t>
      </w:r>
      <w:r w:rsidRPr="00B123A1">
        <w:rPr>
          <w:rFonts w:hint="eastAsia"/>
        </w:rPr>
        <w:t>微环微分器的理论模型</w:t>
      </w:r>
      <w:bookmarkEnd w:id="180"/>
    </w:p>
    <w:p w:rsidR="00B5411D" w:rsidRPr="00B123A1" w:rsidRDefault="00B5411D" w:rsidP="00B5411D">
      <w:pPr>
        <w:ind w:firstLineChars="200" w:firstLine="480"/>
      </w:pPr>
      <w:r w:rsidRPr="00B123A1">
        <w:rPr>
          <w:rFonts w:hint="eastAsia"/>
        </w:rPr>
        <w:t>一个时域微分器</w:t>
      </w:r>
      <w:r w:rsidRPr="00B123A1">
        <w:t>可以对输入脉冲</w:t>
      </w:r>
      <w:r w:rsidRPr="00B123A1">
        <w:rPr>
          <w:rFonts w:hint="eastAsia"/>
        </w:rPr>
        <w:t>做微分运算，一个</w:t>
      </w:r>
      <w:r w:rsidRPr="00886EC0">
        <w:rPr>
          <w:rFonts w:hint="eastAsia"/>
          <w:i/>
        </w:rPr>
        <w:t>n</w:t>
      </w:r>
      <w:r w:rsidRPr="00B123A1">
        <w:t>阶的</w:t>
      </w:r>
      <w:r w:rsidRPr="00B123A1">
        <w:rPr>
          <w:rFonts w:hint="eastAsia"/>
        </w:rPr>
        <w:t>时域微分器可以看</w:t>
      </w:r>
      <w:r w:rsidR="00886EC0">
        <w:rPr>
          <w:rFonts w:hint="eastAsia"/>
        </w:rPr>
        <w:t>作</w:t>
      </w:r>
      <w:r w:rsidRPr="00B123A1">
        <w:rPr>
          <w:rFonts w:hint="eastAsia"/>
        </w:rPr>
        <w:t>一个光学滤波器，对于输入信号</w:t>
      </w:r>
      <w:r w:rsidR="00886EC0" w:rsidRPr="00072F31">
        <w:rPr>
          <w:position w:val="-14"/>
        </w:rPr>
        <w:object w:dxaOrig="480" w:dyaOrig="400">
          <v:shape id="_x0000_i1084" type="#_x0000_t75" style="width:24pt;height:20.25pt" o:ole="">
            <v:imagedata r:id="rId223" o:title=""/>
          </v:shape>
          <o:OLEObject Type="Embed" ProgID="Equation.DSMT4" ShapeID="_x0000_i1084" DrawAspect="Content" ObjectID="_1574891334" r:id="rId224"/>
        </w:object>
      </w:r>
      <w:r w:rsidRPr="00B123A1">
        <w:rPr>
          <w:rFonts w:hint="eastAsia"/>
        </w:rPr>
        <w:t>时，</w:t>
      </w:r>
      <w:r w:rsidR="00886EC0" w:rsidRPr="00886EC0">
        <w:rPr>
          <w:rFonts w:hint="eastAsia"/>
          <w:i/>
        </w:rPr>
        <w:t>n</w:t>
      </w:r>
      <w:r w:rsidRPr="00B123A1">
        <w:rPr>
          <w:rFonts w:hint="eastAsia"/>
        </w:rPr>
        <w:t>阶微分输出为</w:t>
      </w:r>
      <w:r w:rsidR="00886EC0" w:rsidRPr="00072F31">
        <w:rPr>
          <w:position w:val="-14"/>
        </w:rPr>
        <w:object w:dxaOrig="1140" w:dyaOrig="400">
          <v:shape id="_x0000_i1085" type="#_x0000_t75" style="width:57pt;height:20.25pt" o:ole="">
            <v:imagedata r:id="rId225" o:title=""/>
          </v:shape>
          <o:OLEObject Type="Embed" ProgID="Equation.DSMT4" ShapeID="_x0000_i1085" DrawAspect="Content" ObjectID="_1574891335" r:id="rId226"/>
        </w:object>
      </w:r>
      <w:r w:rsidRPr="00B123A1">
        <w:rPr>
          <w:rFonts w:hint="eastAsia"/>
        </w:rPr>
        <w:t>。其光谱传输函数</w:t>
      </w:r>
      <w:r w:rsidR="00886EC0" w:rsidRPr="00072F31">
        <w:rPr>
          <w:position w:val="-10"/>
        </w:rPr>
        <w:object w:dxaOrig="620" w:dyaOrig="320">
          <v:shape id="_x0000_i1086" type="#_x0000_t75" style="width:30.75pt;height:15.75pt" o:ole="">
            <v:imagedata r:id="rId227" o:title=""/>
          </v:shape>
          <o:OLEObject Type="Embed" ProgID="Equation.DSMT4" ShapeID="_x0000_i1086" DrawAspect="Content" ObjectID="_1574891336" r:id="rId228"/>
        </w:object>
      </w:r>
      <w:r w:rsidRPr="00B123A1">
        <w:rPr>
          <w:rFonts w:hint="eastAsia"/>
        </w:rPr>
        <w:t>可以表示为</w:t>
      </w:r>
      <w:r w:rsidRPr="00B123A1">
        <w:rPr>
          <w:vertAlign w:val="superscript"/>
        </w:rPr>
        <w:t>[</w:t>
      </w:r>
      <w:r w:rsidRPr="00B123A1">
        <w:rPr>
          <w:rFonts w:hint="eastAsia"/>
          <w:vertAlign w:val="superscript"/>
        </w:rPr>
        <w:t>16</w:t>
      </w:r>
      <w:r w:rsidRPr="00B123A1">
        <w:rPr>
          <w:rFonts w:hint="eastAsia"/>
          <w:vertAlign w:val="superscript"/>
        </w:rPr>
        <w:t>，</w:t>
      </w:r>
      <w:r w:rsidRPr="00B123A1">
        <w:rPr>
          <w:rFonts w:hint="eastAsia"/>
          <w:vertAlign w:val="superscript"/>
        </w:rPr>
        <w:t>18</w:t>
      </w:r>
      <w:r w:rsidRPr="00B123A1">
        <w:rPr>
          <w:vertAlign w:val="superscript"/>
        </w:rPr>
        <w:t>]</w:t>
      </w:r>
      <w:r w:rsidRPr="00B123A1">
        <w:rPr>
          <w:rFonts w:hint="eastAsia"/>
        </w:rPr>
        <w:t>：</w:t>
      </w:r>
    </w:p>
    <w:p w:rsidR="00B5411D" w:rsidRPr="00B123A1" w:rsidRDefault="00886EC0" w:rsidP="00886EC0">
      <w:pPr>
        <w:wordWrap w:val="0"/>
        <w:spacing w:line="240" w:lineRule="auto"/>
        <w:jc w:val="right"/>
      </w:pPr>
      <w:r w:rsidRPr="00072F31">
        <w:rPr>
          <w:position w:val="-16"/>
        </w:rPr>
        <w:object w:dxaOrig="2220" w:dyaOrig="480">
          <v:shape id="_x0000_i1087" type="#_x0000_t75" style="width:111pt;height:24pt" o:ole="">
            <v:imagedata r:id="rId229" o:title=""/>
          </v:shape>
          <o:OLEObject Type="Embed" ProgID="Equation.DSMT4" ShapeID="_x0000_i1087" DrawAspect="Content" ObjectID="_1574891337" r:id="rId230"/>
        </w:object>
      </w:r>
      <w:r>
        <w:t xml:space="preserve">                       (4.1)</w:t>
      </w:r>
    </w:p>
    <w:p w:rsidR="000B034B" w:rsidRPr="00B123A1" w:rsidRDefault="000B034B" w:rsidP="000B034B">
      <w:r>
        <w:rPr>
          <w:rFonts w:hint="eastAsia"/>
        </w:rPr>
        <w:t>其中</w:t>
      </w:r>
      <w:r w:rsidRPr="00B123A1">
        <w:rPr>
          <w:rFonts w:hint="eastAsia"/>
        </w:rPr>
        <w:t>，</w:t>
      </w:r>
      <w:r w:rsidRPr="00072F31">
        <w:rPr>
          <w:position w:val="-6"/>
        </w:rPr>
        <w:object w:dxaOrig="200" w:dyaOrig="220">
          <v:shape id="_x0000_i1088" type="#_x0000_t75" style="width:9.75pt;height:11.25pt" o:ole="">
            <v:imagedata r:id="rId231" o:title=""/>
          </v:shape>
          <o:OLEObject Type="Embed" ProgID="Equation.DSMT4" ShapeID="_x0000_i1088" DrawAspect="Content" ObjectID="_1574891338" r:id="rId232"/>
        </w:object>
      </w:r>
      <w:r w:rsidRPr="00B123A1">
        <w:rPr>
          <w:rFonts w:hint="eastAsia"/>
        </w:rPr>
        <w:t>表示微分阶数的实数，</w:t>
      </w:r>
      <w:r w:rsidRPr="00072F31">
        <w:rPr>
          <w:position w:val="-6"/>
        </w:rPr>
        <w:object w:dxaOrig="240" w:dyaOrig="220">
          <v:shape id="_x0000_i1089" type="#_x0000_t75" style="width:12pt;height:11.25pt" o:ole="">
            <v:imagedata r:id="rId233" o:title=""/>
          </v:shape>
          <o:OLEObject Type="Embed" ProgID="Equation.DSMT4" ShapeID="_x0000_i1089" DrawAspect="Content" ObjectID="_1574891339" r:id="rId234"/>
        </w:object>
      </w:r>
      <w:r w:rsidRPr="00B123A1">
        <w:rPr>
          <w:rFonts w:hint="eastAsia"/>
        </w:rPr>
        <w:t>表示输入光信号的角频率，</w:t>
      </w:r>
      <w:r w:rsidRPr="00072F31">
        <w:rPr>
          <w:position w:val="-12"/>
        </w:rPr>
        <w:object w:dxaOrig="300" w:dyaOrig="360">
          <v:shape id="_x0000_i1090" type="#_x0000_t75" style="width:15pt;height:18pt" o:ole="">
            <v:imagedata r:id="rId235" o:title=""/>
          </v:shape>
          <o:OLEObject Type="Embed" ProgID="Equation.DSMT4" ShapeID="_x0000_i1090" DrawAspect="Content" ObjectID="_1574891340" r:id="rId236"/>
        </w:object>
      </w:r>
      <w:r w:rsidRPr="00B123A1">
        <w:rPr>
          <w:rFonts w:hint="eastAsia"/>
        </w:rPr>
        <w:t>表示光载波的角频率，</w:t>
      </w:r>
      <w:r w:rsidRPr="00072F31">
        <w:rPr>
          <w:position w:val="-10"/>
        </w:rPr>
        <w:object w:dxaOrig="859" w:dyaOrig="380">
          <v:shape id="_x0000_i1091" type="#_x0000_t75" style="width:42.75pt;height:18.75pt" o:ole="">
            <v:imagedata r:id="rId237" o:title=""/>
          </v:shape>
          <o:OLEObject Type="Embed" ProgID="Equation.DSMT4" ShapeID="_x0000_i1091" DrawAspect="Content" ObjectID="_1574891341" r:id="rId238"/>
        </w:object>
      </w:r>
      <w:r w:rsidRPr="00B123A1">
        <w:rPr>
          <w:rFonts w:hint="eastAsia"/>
        </w:rPr>
        <w:t>。该传输函数隐形的定义了一个相位响应，即在</w:t>
      </w:r>
      <w:r w:rsidRPr="00072F31">
        <w:rPr>
          <w:position w:val="-12"/>
        </w:rPr>
        <w:object w:dxaOrig="300" w:dyaOrig="360">
          <v:shape id="_x0000_i1092" type="#_x0000_t75" style="width:15pt;height:18pt" o:ole="">
            <v:imagedata r:id="rId235" o:title=""/>
          </v:shape>
          <o:OLEObject Type="Embed" ProgID="Equation.DSMT4" ShapeID="_x0000_i1092" DrawAspect="Content" ObjectID="_1574891342" r:id="rId239"/>
        </w:object>
      </w:r>
      <w:r w:rsidRPr="00B123A1">
        <w:rPr>
          <w:rFonts w:hint="eastAsia"/>
        </w:rPr>
        <w:t>处，会有一个</w:t>
      </w:r>
      <w:r w:rsidRPr="00072F31">
        <w:rPr>
          <w:position w:val="-6"/>
        </w:rPr>
        <w:object w:dxaOrig="340" w:dyaOrig="220">
          <v:shape id="_x0000_i1093" type="#_x0000_t75" style="width:17.25pt;height:11.25pt" o:ole="">
            <v:imagedata r:id="rId240" o:title=""/>
          </v:shape>
          <o:OLEObject Type="Embed" ProgID="Equation.DSMT4" ShapeID="_x0000_i1093" DrawAspect="Content" ObjectID="_1574891343" r:id="rId241"/>
        </w:object>
      </w:r>
      <w:r w:rsidRPr="00B123A1">
        <w:rPr>
          <w:rFonts w:hint="eastAsia"/>
        </w:rPr>
        <w:t>的相位变化。</w:t>
      </w:r>
    </w:p>
    <w:p w:rsidR="000B034B" w:rsidRPr="00B123A1" w:rsidRDefault="000B034B" w:rsidP="000B034B">
      <w:pPr>
        <w:ind w:firstLine="420"/>
      </w:pPr>
      <w:r w:rsidRPr="00B123A1">
        <w:rPr>
          <w:rFonts w:hint="eastAsia"/>
        </w:rPr>
        <w:t>令</w:t>
      </w:r>
      <w:r w:rsidRPr="00072F31">
        <w:rPr>
          <w:position w:val="-12"/>
        </w:rPr>
        <w:object w:dxaOrig="1500" w:dyaOrig="360">
          <v:shape id="_x0000_i1094" type="#_x0000_t75" style="width:75pt;height:18pt" o:ole="">
            <v:imagedata r:id="rId242" o:title=""/>
          </v:shape>
          <o:OLEObject Type="Embed" ProgID="Equation.DSMT4" ShapeID="_x0000_i1094" DrawAspect="Content" ObjectID="_1574891344" r:id="rId243"/>
        </w:object>
      </w:r>
      <w:r w:rsidRPr="00B123A1">
        <w:rPr>
          <w:rFonts w:hint="eastAsia"/>
        </w:rPr>
        <w:t>，则式</w:t>
      </w:r>
      <w:r>
        <w:rPr>
          <w:rFonts w:hint="eastAsia"/>
        </w:rPr>
        <w:t>（</w:t>
      </w:r>
      <w:r>
        <w:rPr>
          <w:rFonts w:hint="eastAsia"/>
        </w:rPr>
        <w:t>1</w:t>
      </w:r>
      <w:r>
        <w:rPr>
          <w:rFonts w:hint="eastAsia"/>
        </w:rPr>
        <w:t>）</w:t>
      </w:r>
      <w:r w:rsidRPr="00B123A1">
        <w:rPr>
          <w:rFonts w:hint="eastAsia"/>
        </w:rPr>
        <w:t>可以表示为</w:t>
      </w:r>
      <w:r w:rsidRPr="00401EC0">
        <w:rPr>
          <w:color w:val="0000FF"/>
          <w:vertAlign w:val="superscript"/>
        </w:rPr>
        <w:t>[</w:t>
      </w:r>
      <w:r>
        <w:rPr>
          <w:color w:val="0000FF"/>
          <w:vertAlign w:val="superscript"/>
        </w:rPr>
        <w:t>11</w:t>
      </w:r>
      <w:r w:rsidRPr="00401EC0">
        <w:rPr>
          <w:color w:val="0000FF"/>
          <w:vertAlign w:val="superscript"/>
        </w:rPr>
        <w:t>]</w:t>
      </w:r>
      <w:r w:rsidRPr="00B123A1">
        <w:rPr>
          <w:rFonts w:hint="eastAsia"/>
        </w:rPr>
        <w:t>：</w:t>
      </w:r>
    </w:p>
    <w:p w:rsidR="000B034B" w:rsidRPr="00B123A1" w:rsidRDefault="000B034B" w:rsidP="000B034B">
      <w:pPr>
        <w:tabs>
          <w:tab w:val="right" w:pos="8280"/>
        </w:tabs>
        <w:wordWrap w:val="0"/>
        <w:spacing w:line="360" w:lineRule="auto"/>
        <w:ind w:firstLineChars="200" w:firstLine="480"/>
        <w:jc w:val="right"/>
      </w:pPr>
      <w:r w:rsidRPr="00072F31">
        <w:rPr>
          <w:position w:val="-52"/>
        </w:rPr>
        <w:object w:dxaOrig="3800" w:dyaOrig="1160">
          <v:shape id="_x0000_i1095" type="#_x0000_t75" style="width:189.75pt;height:57.75pt" o:ole="">
            <v:imagedata r:id="rId244" o:title=""/>
          </v:shape>
          <o:OLEObject Type="Embed" ProgID="Equation.DSMT4" ShapeID="_x0000_i1095" DrawAspect="Content" ObjectID="_1574891345" r:id="rId245"/>
        </w:object>
      </w:r>
      <w:r>
        <w:t xml:space="preserve">              (4.2)</w:t>
      </w:r>
    </w:p>
    <w:p w:rsidR="00B5411D" w:rsidRPr="00B123A1" w:rsidRDefault="00B5411D" w:rsidP="000B034B">
      <w:pPr>
        <w:ind w:firstLine="420"/>
      </w:pPr>
      <w:r w:rsidRPr="00B123A1">
        <w:rPr>
          <w:rFonts w:hint="eastAsia"/>
        </w:rPr>
        <w:t>我们将透射率定义为幅度响应的平方，理想分数阶微分器的透射率谱为</w:t>
      </w:r>
      <w:r w:rsidR="00E84E00" w:rsidRPr="00307FAA">
        <w:rPr>
          <w:position w:val="-14"/>
        </w:rPr>
        <w:object w:dxaOrig="700" w:dyaOrig="440">
          <v:shape id="_x0000_i1096" type="#_x0000_t75" style="width:35.25pt;height:21.75pt" o:ole="">
            <v:imagedata r:id="rId246" o:title=""/>
          </v:shape>
          <o:OLEObject Type="Embed" ProgID="Equation.DSMT4" ShapeID="_x0000_i1096" DrawAspect="Content" ObjectID="_1574891346" r:id="rId247"/>
        </w:object>
      </w:r>
      <w:r w:rsidRPr="00B123A1">
        <w:rPr>
          <w:rFonts w:hint="eastAsia"/>
        </w:rPr>
        <w:t>，其曲线关于</w:t>
      </w:r>
      <w:r w:rsidR="00E84E00" w:rsidRPr="00307FAA">
        <w:rPr>
          <w:position w:val="-6"/>
        </w:rPr>
        <w:object w:dxaOrig="540" w:dyaOrig="279">
          <v:shape id="_x0000_i1097" type="#_x0000_t75" style="width:27pt;height:14.25pt" o:ole="">
            <v:imagedata r:id="rId248" o:title=""/>
          </v:shape>
          <o:OLEObject Type="Embed" ProgID="Equation.DSMT4" ShapeID="_x0000_i1097" DrawAspect="Content" ObjectID="_1574891347" r:id="rId249"/>
        </w:object>
      </w:r>
      <w:r w:rsidRPr="00B123A1">
        <w:rPr>
          <w:rFonts w:hint="eastAsia"/>
        </w:rPr>
        <w:t>对称。特别地，当</w:t>
      </w:r>
      <w:r w:rsidR="00E84E00" w:rsidRPr="00307FAA">
        <w:rPr>
          <w:position w:val="-6"/>
        </w:rPr>
        <w:object w:dxaOrig="740" w:dyaOrig="279">
          <v:shape id="_x0000_i1098" type="#_x0000_t75" style="width:36.75pt;height:14.25pt" o:ole="">
            <v:imagedata r:id="rId250" o:title=""/>
          </v:shape>
          <o:OLEObject Type="Embed" ProgID="Equation.DSMT4" ShapeID="_x0000_i1098" DrawAspect="Content" ObjectID="_1574891348" r:id="rId251"/>
        </w:object>
      </w:r>
      <w:r w:rsidRPr="00B123A1">
        <w:rPr>
          <w:rFonts w:hint="eastAsia"/>
        </w:rPr>
        <w:t>时，其透射率谱在对称轴两侧分别呈直线。如图</w:t>
      </w:r>
      <w:r w:rsidRPr="00B123A1">
        <w:t>4</w:t>
      </w:r>
      <w:r w:rsidRPr="00B123A1">
        <w:rPr>
          <w:rFonts w:hint="eastAsia"/>
        </w:rPr>
        <w:t>-1</w:t>
      </w:r>
      <w:r w:rsidRPr="00B123A1">
        <w:rPr>
          <w:rFonts w:hint="eastAsia"/>
        </w:rPr>
        <w:t>（</w:t>
      </w:r>
      <w:r w:rsidRPr="00B123A1">
        <w:rPr>
          <w:rFonts w:hint="eastAsia"/>
        </w:rPr>
        <w:t>a</w:t>
      </w:r>
      <w:r w:rsidRPr="00B123A1">
        <w:rPr>
          <w:rFonts w:hint="eastAsia"/>
        </w:rPr>
        <w:t>）所示，理想分数阶微分器的带宽随微分阶数的增大而</w:t>
      </w:r>
      <w:r w:rsidRPr="00B123A1">
        <w:rPr>
          <w:rFonts w:hint="eastAsia"/>
        </w:rPr>
        <w:lastRenderedPageBreak/>
        <w:t>增大；且其透射率在</w:t>
      </w:r>
      <w:r w:rsidR="00E84E00" w:rsidRPr="00307FAA">
        <w:rPr>
          <w:position w:val="-6"/>
        </w:rPr>
        <w:object w:dxaOrig="540" w:dyaOrig="279">
          <v:shape id="_x0000_i1099" type="#_x0000_t75" style="width:27pt;height:14.25pt" o:ole="">
            <v:imagedata r:id="rId248" o:title=""/>
          </v:shape>
          <o:OLEObject Type="Embed" ProgID="Equation.DSMT4" ShapeID="_x0000_i1099" DrawAspect="Content" ObjectID="_1574891349" r:id="rId252"/>
        </w:object>
      </w:r>
      <w:r w:rsidRPr="00B123A1">
        <w:rPr>
          <w:rFonts w:hint="eastAsia"/>
        </w:rPr>
        <w:t>时为</w:t>
      </w:r>
      <w:r w:rsidRPr="00B123A1">
        <w:rPr>
          <w:rFonts w:hint="eastAsia"/>
        </w:rPr>
        <w:t>0</w:t>
      </w:r>
      <w:r w:rsidRPr="00B123A1">
        <w:rPr>
          <w:rFonts w:hint="eastAsia"/>
        </w:rPr>
        <w:t>，即其可将直流分量完全衰减。如图</w:t>
      </w:r>
      <w:r w:rsidRPr="00B123A1">
        <w:t>4</w:t>
      </w:r>
      <w:r w:rsidRPr="00B123A1">
        <w:rPr>
          <w:rFonts w:hint="eastAsia"/>
        </w:rPr>
        <w:t>-1</w:t>
      </w:r>
      <w:r w:rsidRPr="00B123A1">
        <w:rPr>
          <w:rFonts w:hint="eastAsia"/>
        </w:rPr>
        <w:t>（</w:t>
      </w:r>
      <w:r w:rsidRPr="00B123A1">
        <w:rPr>
          <w:rFonts w:hint="eastAsia"/>
        </w:rPr>
        <w:t>b</w:t>
      </w:r>
      <w:r w:rsidRPr="00B123A1">
        <w:rPr>
          <w:rFonts w:hint="eastAsia"/>
        </w:rPr>
        <w:t>）所示，理想分数阶微分器的相频响应具有两个数值，且互为相反数。此外，相位响应在载波频率</w:t>
      </w:r>
      <m:oMath>
        <m:sSub>
          <m:sSubPr>
            <m:ctrlPr>
              <w:rPr>
                <w:rFonts w:ascii="Cambria Math" w:hAnsi="Cambria Math"/>
                <w:i/>
              </w:rPr>
            </m:ctrlPr>
          </m:sSubPr>
          <m:e>
            <m:r>
              <w:rPr>
                <w:rFonts w:ascii="Cambria Math" w:hAnsi="Cambria Math"/>
              </w:rPr>
              <m:t>ω</m:t>
            </m:r>
          </m:e>
          <m:sub>
            <m:r>
              <w:rPr>
                <w:rFonts w:ascii="Cambria Math" w:hAnsi="Cambria Math"/>
              </w:rPr>
              <m:t>0</m:t>
            </m:r>
          </m:sub>
        </m:sSub>
      </m:oMath>
      <w:r w:rsidRPr="00B123A1">
        <w:rPr>
          <w:rFonts w:hint="eastAsia"/>
        </w:rPr>
        <w:t>处产生跳变；其在</w:t>
      </w:r>
      <w:r w:rsidRPr="00B123A1">
        <w:rPr>
          <w:noProof/>
          <w:position w:val="-6"/>
        </w:rPr>
        <w:drawing>
          <wp:inline distT="0" distB="0" distL="0" distR="0" wp14:anchorId="4FD6B23E" wp14:editId="7A80C9DD">
            <wp:extent cx="330200" cy="190500"/>
            <wp:effectExtent l="0" t="0" r="0" b="0"/>
            <wp:docPr id="704" name="图片 70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04"/>
                    <pic:cNvPicPr>
                      <a:picLocks/>
                    </pic:cNvPicPr>
                  </pic:nvPicPr>
                  <pic:blipFill>
                    <a:blip r:embed="rId253" cstate="print">
                      <a:extLst>
                        <a:ext uri="{28A0092B-C50C-407E-A947-70E740481C1C}">
                          <a14:useLocalDpi xmlns:a14="http://schemas.microsoft.com/office/drawing/2010/main" val="0"/>
                        </a:ext>
                      </a:extLst>
                    </a:blip>
                    <a:srcRect/>
                    <a:stretch>
                      <a:fillRect/>
                    </a:stretch>
                  </pic:blipFill>
                  <pic:spPr bwMode="auto">
                    <a:xfrm>
                      <a:off x="0" y="0"/>
                      <a:ext cx="330200" cy="190500"/>
                    </a:xfrm>
                    <a:prstGeom prst="rect">
                      <a:avLst/>
                    </a:prstGeom>
                    <a:noFill/>
                    <a:ln>
                      <a:noFill/>
                    </a:ln>
                  </pic:spPr>
                </pic:pic>
              </a:graphicData>
            </a:graphic>
          </wp:inline>
        </w:drawing>
      </w:r>
      <w:r w:rsidRPr="00B123A1">
        <w:rPr>
          <w:rFonts w:hint="eastAsia"/>
        </w:rPr>
        <w:t>时为正值，当</w:t>
      </w:r>
      <w:r w:rsidRPr="00B123A1">
        <w:rPr>
          <w:noProof/>
          <w:position w:val="-6"/>
        </w:rPr>
        <w:drawing>
          <wp:inline distT="0" distB="0" distL="0" distR="0" wp14:anchorId="39CD1F38" wp14:editId="0D336B9B">
            <wp:extent cx="330200" cy="190500"/>
            <wp:effectExtent l="0" t="0" r="0" b="0"/>
            <wp:docPr id="705" name="图片 70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05"/>
                    <pic:cNvPicPr>
                      <a:picLocks/>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330200" cy="190500"/>
                    </a:xfrm>
                    <a:prstGeom prst="rect">
                      <a:avLst/>
                    </a:prstGeom>
                    <a:noFill/>
                    <a:ln>
                      <a:noFill/>
                    </a:ln>
                  </pic:spPr>
                </pic:pic>
              </a:graphicData>
            </a:graphic>
          </wp:inline>
        </w:drawing>
      </w:r>
      <w:r w:rsidRPr="00B123A1">
        <w:rPr>
          <w:rFonts w:hint="eastAsia"/>
        </w:rPr>
        <w:t>时为负值。</w:t>
      </w:r>
    </w:p>
    <w:p w:rsidR="00B5411D" w:rsidRPr="00B123A1" w:rsidRDefault="00B5411D" w:rsidP="00B5411D">
      <w:pPr>
        <w:spacing w:line="240" w:lineRule="atLeast"/>
        <w:ind w:firstLineChars="200" w:firstLine="480"/>
        <w:jc w:val="center"/>
      </w:pPr>
      <w:r w:rsidRPr="00B123A1">
        <w:rPr>
          <w:rFonts w:hint="eastAsia"/>
          <w:noProof/>
        </w:rPr>
        <w:drawing>
          <wp:inline distT="0" distB="0" distL="0" distR="0" wp14:anchorId="08B3DEFF" wp14:editId="777E8D43">
            <wp:extent cx="3782181" cy="2563200"/>
            <wp:effectExtent l="0" t="0" r="8890" b="8890"/>
            <wp:docPr id="757"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3782181" cy="2563200"/>
                    </a:xfrm>
                    <a:prstGeom prst="rect">
                      <a:avLst/>
                    </a:prstGeom>
                    <a:noFill/>
                    <a:ln>
                      <a:noFill/>
                    </a:ln>
                  </pic:spPr>
                </pic:pic>
              </a:graphicData>
            </a:graphic>
          </wp:inline>
        </w:drawing>
      </w:r>
    </w:p>
    <w:p w:rsidR="00B5411D" w:rsidRPr="00B123A1" w:rsidRDefault="00B5411D" w:rsidP="00B5411D">
      <w:pPr>
        <w:spacing w:line="240" w:lineRule="atLeast"/>
        <w:ind w:firstLineChars="200" w:firstLine="480"/>
        <w:jc w:val="center"/>
      </w:pPr>
      <w:r w:rsidRPr="00B123A1">
        <w:rPr>
          <w:rFonts w:hint="eastAsia"/>
          <w:noProof/>
        </w:rPr>
        <w:drawing>
          <wp:inline distT="0" distB="0" distL="0" distR="0" wp14:anchorId="4CFE3F1F" wp14:editId="50C864CC">
            <wp:extent cx="3782181" cy="2563200"/>
            <wp:effectExtent l="0" t="0" r="8890" b="8890"/>
            <wp:docPr id="758"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782181" cy="2563200"/>
                    </a:xfrm>
                    <a:prstGeom prst="rect">
                      <a:avLst/>
                    </a:prstGeom>
                    <a:noFill/>
                    <a:ln>
                      <a:noFill/>
                    </a:ln>
                  </pic:spPr>
                </pic:pic>
              </a:graphicData>
            </a:graphic>
          </wp:inline>
        </w:drawing>
      </w:r>
    </w:p>
    <w:p w:rsidR="00B5411D" w:rsidRPr="00B123A1" w:rsidRDefault="00B5411D" w:rsidP="007B1900">
      <w:pPr>
        <w:pStyle w:val="a7"/>
        <w:rPr>
          <w:szCs w:val="21"/>
        </w:rPr>
      </w:pPr>
      <w:r w:rsidRPr="00B123A1">
        <w:rPr>
          <w:rFonts w:hint="eastAsia"/>
        </w:rPr>
        <w:t>图</w:t>
      </w:r>
      <w:r w:rsidRPr="00B123A1">
        <w:t>4</w:t>
      </w:r>
      <w:r w:rsidRPr="00B123A1">
        <w:rPr>
          <w:rFonts w:hint="eastAsia"/>
        </w:rPr>
        <w:t xml:space="preserve">-1 </w:t>
      </w:r>
      <w:r w:rsidRPr="00B123A1">
        <w:rPr>
          <w:rFonts w:hint="eastAsia"/>
        </w:rPr>
        <w:t>不同阶数的理想微分器的（</w:t>
      </w:r>
      <w:r w:rsidRPr="00B123A1">
        <w:rPr>
          <w:rFonts w:hint="eastAsia"/>
        </w:rPr>
        <w:t>a</w:t>
      </w:r>
      <w:r w:rsidRPr="00B123A1">
        <w:rPr>
          <w:rFonts w:hint="eastAsia"/>
        </w:rPr>
        <w:t>）透射谱和（</w:t>
      </w:r>
      <w:r w:rsidRPr="00B123A1">
        <w:rPr>
          <w:rFonts w:hint="eastAsia"/>
        </w:rPr>
        <w:t>b</w:t>
      </w:r>
      <w:r w:rsidRPr="00B123A1">
        <w:rPr>
          <w:rFonts w:hint="eastAsia"/>
        </w:rPr>
        <w:t>）相位响应</w:t>
      </w:r>
    </w:p>
    <w:p w:rsidR="00B5411D" w:rsidRDefault="00B5411D" w:rsidP="00B5411D">
      <w:pPr>
        <w:ind w:firstLineChars="200" w:firstLine="480"/>
      </w:pPr>
      <w:r w:rsidRPr="00B123A1">
        <w:rPr>
          <w:rFonts w:hint="eastAsia"/>
        </w:rPr>
        <w:t>图</w:t>
      </w:r>
      <w:r w:rsidRPr="00B123A1">
        <w:t>4</w:t>
      </w:r>
      <w:r w:rsidRPr="00B123A1">
        <w:rPr>
          <w:rFonts w:hint="eastAsia"/>
        </w:rPr>
        <w:t>-2</w:t>
      </w:r>
      <w:r w:rsidRPr="00B123A1">
        <w:rPr>
          <w:rFonts w:hint="eastAsia"/>
        </w:rPr>
        <w:t>展示了</w:t>
      </w:r>
      <w:r w:rsidR="007B1900">
        <w:rPr>
          <w:rFonts w:hint="eastAsia"/>
        </w:rPr>
        <w:t>跑道型微环微分器的理论模型。全光微分器的传递函数可以通过跑道型</w:t>
      </w:r>
      <w:r w:rsidRPr="00B123A1">
        <w:rPr>
          <w:rFonts w:hint="eastAsia"/>
        </w:rPr>
        <w:t>微环谐振腔近似实现。</w:t>
      </w:r>
    </w:p>
    <w:p w:rsidR="00E9032A" w:rsidRPr="00B123A1" w:rsidRDefault="002811D0" w:rsidP="002811D0">
      <w:pPr>
        <w:spacing w:line="240" w:lineRule="auto"/>
        <w:jc w:val="center"/>
      </w:pPr>
      <w:r w:rsidRPr="00B123A1">
        <w:rPr>
          <w:noProof/>
        </w:rPr>
        <w:object w:dxaOrig="6421" w:dyaOrig="2851">
          <v:shape id="_x0000_i1100" type="#_x0000_t75" alt="" style="width:307.5pt;height:137.25pt" o:ole="">
            <v:imagedata r:id="rId257" o:title=""/>
          </v:shape>
          <o:OLEObject Type="Embed" ProgID="Visio.Drawing.15" ShapeID="_x0000_i1100" DrawAspect="Content" ObjectID="_1574891350" r:id="rId258"/>
        </w:object>
      </w:r>
    </w:p>
    <w:p w:rsidR="00B5411D" w:rsidRPr="00B123A1" w:rsidRDefault="00815731" w:rsidP="00815731">
      <w:pPr>
        <w:spacing w:line="240" w:lineRule="auto"/>
        <w:jc w:val="center"/>
      </w:pPr>
      <w:r>
        <w:rPr>
          <w:rFonts w:hint="eastAsia"/>
        </w:rPr>
        <w:lastRenderedPageBreak/>
        <w:t xml:space="preserve">            </w:t>
      </w:r>
    </w:p>
    <w:p w:rsidR="00B5411D" w:rsidRPr="00B123A1" w:rsidRDefault="00B5411D" w:rsidP="007B1900">
      <w:pPr>
        <w:pStyle w:val="a7"/>
      </w:pPr>
      <w:r w:rsidRPr="00B123A1">
        <w:rPr>
          <w:rFonts w:hint="eastAsia"/>
        </w:rPr>
        <w:t>图</w:t>
      </w:r>
      <w:r w:rsidRPr="00B123A1">
        <w:t>4</w:t>
      </w:r>
      <w:r w:rsidRPr="00B123A1">
        <w:rPr>
          <w:rFonts w:hint="eastAsia"/>
        </w:rPr>
        <w:t>-</w:t>
      </w:r>
      <w:r w:rsidRPr="00B123A1">
        <w:t>2</w:t>
      </w:r>
      <w:r w:rsidR="007B1900" w:rsidRPr="007B1900">
        <w:rPr>
          <w:rFonts w:hint="eastAsia"/>
        </w:rPr>
        <w:t>跑道型谐振腔结构示意图</w:t>
      </w:r>
    </w:p>
    <w:p w:rsidR="00B5411D" w:rsidRPr="00B123A1" w:rsidRDefault="00B5411D" w:rsidP="00B5411D">
      <w:pPr>
        <w:ind w:firstLineChars="200" w:firstLine="420"/>
        <w:jc w:val="center"/>
        <w:rPr>
          <w:sz w:val="21"/>
        </w:rPr>
      </w:pPr>
    </w:p>
    <w:p w:rsidR="002811D0" w:rsidRDefault="00B5411D" w:rsidP="002811D0">
      <w:pPr>
        <w:ind w:firstLine="420"/>
      </w:pPr>
      <w:r w:rsidRPr="00B123A1">
        <w:rPr>
          <w:rFonts w:hint="eastAsia"/>
        </w:rPr>
        <w:t>根据第二章的介绍，不难看出，跑道型谐振腔的耦合矩阵有如下形式：</w:t>
      </w:r>
    </w:p>
    <w:p w:rsidR="002811D0" w:rsidRPr="00B123A1" w:rsidRDefault="002811D0" w:rsidP="002811D0">
      <w:pPr>
        <w:wordWrap w:val="0"/>
        <w:spacing w:line="240" w:lineRule="auto"/>
        <w:jc w:val="right"/>
      </w:pPr>
      <w:r w:rsidRPr="00072F31">
        <w:rPr>
          <w:position w:val="-32"/>
        </w:rPr>
        <w:object w:dxaOrig="3159" w:dyaOrig="760">
          <v:shape id="_x0000_i1101" type="#_x0000_t75" style="width:158.25pt;height:38.25pt" o:ole="">
            <v:imagedata r:id="rId259" o:title=""/>
          </v:shape>
          <o:OLEObject Type="Embed" ProgID="Equation.DSMT4" ShapeID="_x0000_i1101" DrawAspect="Content" ObjectID="_1574891351" r:id="rId260"/>
        </w:object>
      </w:r>
      <w:r>
        <w:t xml:space="preserve">                   </w:t>
      </w:r>
      <w:r>
        <w:rPr>
          <w:rFonts w:hint="eastAsia"/>
        </w:rPr>
        <w:t>(</w:t>
      </w:r>
      <w:r>
        <w:t>4.3</w:t>
      </w:r>
      <w:r>
        <w:rPr>
          <w:rFonts w:hint="eastAsia"/>
        </w:rPr>
        <w:t>)</w:t>
      </w:r>
    </w:p>
    <w:p w:rsidR="00C57732" w:rsidRDefault="00C57732" w:rsidP="00C57732">
      <w:r w:rsidRPr="00B123A1">
        <w:rPr>
          <w:rFonts w:hint="eastAsia"/>
        </w:rPr>
        <w:t>其中，</w:t>
      </w:r>
      <w:r w:rsidRPr="00072F31">
        <w:rPr>
          <w:position w:val="-12"/>
        </w:rPr>
        <w:object w:dxaOrig="279" w:dyaOrig="360">
          <v:shape id="_x0000_i1102" type="#_x0000_t75" style="width:14.25pt;height:18pt" o:ole="">
            <v:imagedata r:id="rId261" o:title=""/>
          </v:shape>
          <o:OLEObject Type="Embed" ProgID="Equation.DSMT4" ShapeID="_x0000_i1102" DrawAspect="Content" ObjectID="_1574891352" r:id="rId262"/>
        </w:object>
      </w:r>
      <w:r w:rsidRPr="00B123A1">
        <w:rPr>
          <w:rFonts w:hint="eastAsia"/>
        </w:rPr>
        <w:t>和</w:t>
      </w:r>
      <w:r w:rsidRPr="00072F31">
        <w:rPr>
          <w:position w:val="-12"/>
        </w:rPr>
        <w:object w:dxaOrig="300" w:dyaOrig="360">
          <v:shape id="_x0000_i1103" type="#_x0000_t75" style="width:15pt;height:18pt" o:ole="">
            <v:imagedata r:id="rId263" o:title=""/>
          </v:shape>
          <o:OLEObject Type="Embed" ProgID="Equation.DSMT4" ShapeID="_x0000_i1103" DrawAspect="Content" ObjectID="_1574891353" r:id="rId264"/>
        </w:object>
      </w:r>
      <w:r w:rsidRPr="00B123A1">
        <w:rPr>
          <w:rFonts w:hint="eastAsia"/>
        </w:rPr>
        <w:t>分别为单直波导的输入端口和输出端口的光场强度，</w:t>
      </w:r>
      <w:r w:rsidRPr="00072F31">
        <w:rPr>
          <w:position w:val="-12"/>
        </w:rPr>
        <w:object w:dxaOrig="300" w:dyaOrig="360">
          <v:shape id="_x0000_i1104" type="#_x0000_t75" style="width:15pt;height:18pt" o:ole="">
            <v:imagedata r:id="rId265" o:title=""/>
          </v:shape>
          <o:OLEObject Type="Embed" ProgID="Equation.DSMT4" ShapeID="_x0000_i1104" DrawAspect="Content" ObjectID="_1574891354" r:id="rId266"/>
        </w:object>
      </w:r>
      <w:r w:rsidRPr="00B123A1">
        <w:rPr>
          <w:rFonts w:hint="eastAsia"/>
        </w:rPr>
        <w:t xml:space="preserve"> </w:t>
      </w:r>
      <w:r w:rsidRPr="00B123A1">
        <w:rPr>
          <w:rFonts w:hint="eastAsia"/>
        </w:rPr>
        <w:t>和</w:t>
      </w:r>
      <w:r w:rsidRPr="00072F31">
        <w:rPr>
          <w:position w:val="-12"/>
        </w:rPr>
        <w:object w:dxaOrig="300" w:dyaOrig="360">
          <v:shape id="_x0000_i1105" type="#_x0000_t75" style="width:15pt;height:18pt" o:ole="">
            <v:imagedata r:id="rId267" o:title=""/>
          </v:shape>
          <o:OLEObject Type="Embed" ProgID="Equation.DSMT4" ShapeID="_x0000_i1105" DrawAspect="Content" ObjectID="_1574891355" r:id="rId268"/>
        </w:object>
      </w:r>
      <w:r w:rsidRPr="00B123A1">
        <w:rPr>
          <w:rFonts w:hint="eastAsia"/>
        </w:rPr>
        <w:t>分别为耦合区跑道型谐振腔一侧的光场强度，</w:t>
      </w:r>
      <w:r w:rsidRPr="00072F31">
        <w:rPr>
          <w:position w:val="-4"/>
        </w:rPr>
        <w:object w:dxaOrig="180" w:dyaOrig="200">
          <v:shape id="_x0000_i1106" type="#_x0000_t75" style="width:9pt;height:9.75pt" o:ole="">
            <v:imagedata r:id="rId269" o:title=""/>
          </v:shape>
          <o:OLEObject Type="Embed" ProgID="Equation.DSMT4" ShapeID="_x0000_i1106" DrawAspect="Content" ObjectID="_1574891356" r:id="rId270"/>
        </w:object>
      </w:r>
      <w:r w:rsidRPr="00B123A1">
        <w:rPr>
          <w:rFonts w:hint="eastAsia"/>
        </w:rPr>
        <w:t>为传输系数，</w:t>
      </w:r>
      <w:r w:rsidRPr="00072F31">
        <w:rPr>
          <w:position w:val="-4"/>
        </w:rPr>
        <w:object w:dxaOrig="220" w:dyaOrig="200">
          <v:shape id="_x0000_i1107" type="#_x0000_t75" style="width:11.25pt;height:9.75pt" o:ole="">
            <v:imagedata r:id="rId271" o:title=""/>
          </v:shape>
          <o:OLEObject Type="Embed" ProgID="Equation.DSMT4" ShapeID="_x0000_i1107" DrawAspect="Content" ObjectID="_1574891357" r:id="rId272"/>
        </w:object>
      </w:r>
      <w:r w:rsidRPr="00B123A1">
        <w:rPr>
          <w:rFonts w:hint="eastAsia"/>
        </w:rPr>
        <w:t xml:space="preserve"> </w:t>
      </w:r>
      <w:r w:rsidRPr="00B123A1">
        <w:rPr>
          <w:rFonts w:hint="eastAsia"/>
        </w:rPr>
        <w:t>是耦合系数。</w:t>
      </w:r>
      <w:r w:rsidRPr="00072F31">
        <w:rPr>
          <w:position w:val="-12"/>
        </w:rPr>
        <w:object w:dxaOrig="300" w:dyaOrig="360">
          <v:shape id="_x0000_i1108" type="#_x0000_t75" style="width:15pt;height:18pt" o:ole="">
            <v:imagedata r:id="rId265" o:title=""/>
          </v:shape>
          <o:OLEObject Type="Embed" ProgID="Equation.DSMT4" ShapeID="_x0000_i1108" DrawAspect="Content" ObjectID="_1574891358" r:id="rId273"/>
        </w:object>
      </w:r>
      <w:r w:rsidRPr="00B123A1">
        <w:rPr>
          <w:rFonts w:hint="eastAsia"/>
        </w:rPr>
        <w:t xml:space="preserve"> </w:t>
      </w:r>
      <w:r w:rsidRPr="00B123A1">
        <w:rPr>
          <w:rFonts w:hint="eastAsia"/>
        </w:rPr>
        <w:t>和</w:t>
      </w:r>
      <w:r w:rsidRPr="00072F31">
        <w:rPr>
          <w:position w:val="-12"/>
        </w:rPr>
        <w:object w:dxaOrig="300" w:dyaOrig="360">
          <v:shape id="_x0000_i1109" type="#_x0000_t75" style="width:15pt;height:18pt" o:ole="">
            <v:imagedata r:id="rId267" o:title=""/>
          </v:shape>
          <o:OLEObject Type="Embed" ProgID="Equation.DSMT4" ShapeID="_x0000_i1109" DrawAspect="Content" ObjectID="_1574891359" r:id="rId274"/>
        </w:object>
      </w:r>
      <w:r w:rsidRPr="00B123A1">
        <w:rPr>
          <w:rFonts w:hint="eastAsia"/>
        </w:rPr>
        <w:t>满足：</w:t>
      </w:r>
    </w:p>
    <w:p w:rsidR="00C57732" w:rsidRPr="00B123A1" w:rsidRDefault="00C57732" w:rsidP="00C57732">
      <w:pPr>
        <w:wordWrap w:val="0"/>
        <w:jc w:val="right"/>
      </w:pPr>
      <w:r w:rsidRPr="00072F31">
        <w:rPr>
          <w:position w:val="-12"/>
        </w:rPr>
        <w:object w:dxaOrig="1740" w:dyaOrig="360">
          <v:shape id="_x0000_i1110" type="#_x0000_t75" style="width:87pt;height:18pt" o:ole="">
            <v:imagedata r:id="rId275" o:title=""/>
          </v:shape>
          <o:OLEObject Type="Embed" ProgID="Equation.DSMT4" ShapeID="_x0000_i1110" DrawAspect="Content" ObjectID="_1574891360" r:id="rId276"/>
        </w:object>
      </w:r>
      <w:r>
        <w:t xml:space="preserve">                         (4.4)</w:t>
      </w:r>
    </w:p>
    <w:p w:rsidR="00C57732" w:rsidRPr="00B123A1" w:rsidRDefault="00C57732" w:rsidP="00C57732">
      <w:pPr>
        <w:jc w:val="left"/>
      </w:pPr>
      <w:r w:rsidRPr="00B123A1">
        <w:rPr>
          <w:rFonts w:hint="eastAsia"/>
        </w:rPr>
        <w:t>其中</w:t>
      </w:r>
      <w:r w:rsidRPr="00072F31">
        <w:rPr>
          <w:position w:val="-12"/>
        </w:rPr>
        <w:object w:dxaOrig="1620" w:dyaOrig="380">
          <v:shape id="_x0000_i1111" type="#_x0000_t75" style="width:81pt;height:18.75pt" o:ole="">
            <v:imagedata r:id="rId277" o:title=""/>
          </v:shape>
          <o:OLEObject Type="Embed" ProgID="Equation.DSMT4" ShapeID="_x0000_i1111" DrawAspect="Content" ObjectID="_1574891361" r:id="rId278"/>
        </w:object>
      </w:r>
      <w:r w:rsidRPr="00B123A1">
        <w:rPr>
          <w:rFonts w:hint="eastAsia"/>
        </w:rPr>
        <w:t>，表征光波在微环内传播一周的衰减，</w:t>
      </w:r>
      <w:r w:rsidRPr="00072F31">
        <w:rPr>
          <w:position w:val="-6"/>
        </w:rPr>
        <w:object w:dxaOrig="240" w:dyaOrig="220">
          <v:shape id="_x0000_i1112" type="#_x0000_t75" style="width:12pt;height:11.25pt" o:ole="">
            <v:imagedata r:id="rId279" o:title=""/>
          </v:shape>
          <o:OLEObject Type="Embed" ProgID="Equation.DSMT4" ShapeID="_x0000_i1112" DrawAspect="Content" ObjectID="_1574891362" r:id="rId280"/>
        </w:object>
      </w:r>
      <w:r w:rsidRPr="00B123A1">
        <w:rPr>
          <w:rFonts w:hint="eastAsia"/>
        </w:rPr>
        <w:t>为微环线性损耗系数，</w:t>
      </w:r>
      <w:r w:rsidRPr="00072F31">
        <w:rPr>
          <w:position w:val="-12"/>
        </w:rPr>
        <w:object w:dxaOrig="1380" w:dyaOrig="360">
          <v:shape id="_x0000_i1113" type="#_x0000_t75" style="width:69pt;height:18pt" o:ole="">
            <v:imagedata r:id="rId281" o:title=""/>
          </v:shape>
          <o:OLEObject Type="Embed" ProgID="Equation.DSMT4" ShapeID="_x0000_i1113" DrawAspect="Content" ObjectID="_1574891363" r:id="rId282"/>
        </w:object>
      </w:r>
      <w:r w:rsidRPr="00B123A1">
        <w:rPr>
          <w:rFonts w:hint="eastAsia"/>
        </w:rPr>
        <w:t>，指的是跑道型谐振腔的总周长，包括弯曲波导与直波导。</w:t>
      </w:r>
      <w:r w:rsidRPr="00072F31">
        <w:rPr>
          <w:position w:val="-12"/>
        </w:rPr>
        <w:object w:dxaOrig="780" w:dyaOrig="360">
          <v:shape id="_x0000_i1114" type="#_x0000_t75" style="width:39pt;height:18pt" o:ole="">
            <v:imagedata r:id="rId283" o:title=""/>
          </v:shape>
          <o:OLEObject Type="Embed" ProgID="Equation.DSMT4" ShapeID="_x0000_i1114" DrawAspect="Content" ObjectID="_1574891364" r:id="rId284"/>
        </w:object>
      </w:r>
      <w:r w:rsidRPr="00B123A1">
        <w:rPr>
          <w:rFonts w:hint="eastAsia"/>
        </w:rPr>
        <w:t>为光波在跑道型微环内传播一周的相移，</w:t>
      </w:r>
      <w:r w:rsidRPr="00072F31">
        <w:rPr>
          <w:position w:val="-10"/>
        </w:rPr>
        <w:object w:dxaOrig="240" w:dyaOrig="320">
          <v:shape id="_x0000_i1115" type="#_x0000_t75" style="width:12pt;height:15.75pt" o:ole="">
            <v:imagedata r:id="rId285" o:title=""/>
          </v:shape>
          <o:OLEObject Type="Embed" ProgID="Equation.DSMT4" ShapeID="_x0000_i1115" DrawAspect="Content" ObjectID="_1574891365" r:id="rId286"/>
        </w:object>
      </w:r>
      <w:r w:rsidRPr="00B123A1">
        <w:rPr>
          <w:rFonts w:hint="eastAsia"/>
        </w:rPr>
        <w:t>为跑道型谐振腔中的传播常数，</w:t>
      </w:r>
      <w:r w:rsidRPr="00072F31">
        <w:rPr>
          <w:position w:val="-14"/>
        </w:rPr>
        <w:object w:dxaOrig="1340" w:dyaOrig="380">
          <v:shape id="_x0000_i1116" type="#_x0000_t75" style="width:66.75pt;height:18.75pt" o:ole="">
            <v:imagedata r:id="rId287" o:title=""/>
          </v:shape>
          <o:OLEObject Type="Embed" ProgID="Equation.DSMT4" ShapeID="_x0000_i1116" DrawAspect="Content" ObjectID="_1574891366" r:id="rId288"/>
        </w:object>
      </w:r>
      <w:r w:rsidRPr="00B123A1">
        <w:rPr>
          <w:rFonts w:hint="eastAsia"/>
        </w:rPr>
        <w:t>，</w:t>
      </w:r>
      <w:r w:rsidRPr="00072F31">
        <w:rPr>
          <w:position w:val="-12"/>
        </w:rPr>
        <w:object w:dxaOrig="260" w:dyaOrig="360">
          <v:shape id="_x0000_i1117" type="#_x0000_t75" style="width:12.75pt;height:18pt" o:ole="">
            <v:imagedata r:id="rId289" o:title=""/>
          </v:shape>
          <o:OLEObject Type="Embed" ProgID="Equation.DSMT4" ShapeID="_x0000_i1117" DrawAspect="Content" ObjectID="_1574891367" r:id="rId290"/>
        </w:object>
      </w:r>
      <w:r w:rsidRPr="00B123A1">
        <w:rPr>
          <w:rFonts w:hint="eastAsia"/>
        </w:rPr>
        <w:t>为谐振腔的传输长度，</w:t>
      </w:r>
      <w:r w:rsidRPr="00072F31">
        <w:rPr>
          <w:position w:val="-14"/>
        </w:rPr>
        <w:object w:dxaOrig="1260" w:dyaOrig="380">
          <v:shape id="_x0000_i1118" type="#_x0000_t75" style="width:63pt;height:18.75pt" o:ole="">
            <v:imagedata r:id="rId291" o:title=""/>
          </v:shape>
          <o:OLEObject Type="Embed" ProgID="Equation.DSMT4" ShapeID="_x0000_i1118" DrawAspect="Content" ObjectID="_1574891368" r:id="rId292"/>
        </w:object>
      </w:r>
      <w:r w:rsidRPr="00B123A1">
        <w:rPr>
          <w:rFonts w:hint="eastAsia"/>
        </w:rPr>
        <w:t>。</w:t>
      </w:r>
      <w:r w:rsidRPr="00072F31">
        <w:rPr>
          <w:position w:val="-6"/>
        </w:rPr>
        <w:object w:dxaOrig="200" w:dyaOrig="220">
          <v:shape id="_x0000_i1119" type="#_x0000_t75" style="width:9.75pt;height:11.25pt" o:ole="">
            <v:imagedata r:id="rId293" o:title=""/>
          </v:shape>
          <o:OLEObject Type="Embed" ProgID="Equation.DSMT4" ShapeID="_x0000_i1119" DrawAspect="Content" ObjectID="_1574891369" r:id="rId294"/>
        </w:object>
      </w:r>
      <w:r>
        <w:rPr>
          <w:rFonts w:hint="eastAsia"/>
        </w:rPr>
        <w:t>与</w:t>
      </w:r>
      <w:r w:rsidRPr="00072F31">
        <w:rPr>
          <w:position w:val="-6"/>
        </w:rPr>
        <w:object w:dxaOrig="240" w:dyaOrig="220">
          <v:shape id="_x0000_i1120" type="#_x0000_t75" style="width:12pt;height:11.25pt" o:ole="">
            <v:imagedata r:id="rId295" o:title=""/>
          </v:shape>
          <o:OLEObject Type="Embed" ProgID="Equation.DSMT4" ShapeID="_x0000_i1120" DrawAspect="Content" ObjectID="_1574891370" r:id="rId296"/>
        </w:object>
      </w:r>
      <w:r w:rsidRPr="00B123A1">
        <w:rPr>
          <w:rFonts w:hint="eastAsia"/>
        </w:rPr>
        <w:t>的大小与跑道型微环谐振腔的传输长度有关。</w:t>
      </w:r>
    </w:p>
    <w:p w:rsidR="00C57732" w:rsidRPr="00B123A1" w:rsidRDefault="00C57732" w:rsidP="00C57732">
      <w:pPr>
        <w:ind w:firstLine="420"/>
      </w:pPr>
      <w:r w:rsidRPr="00B123A1">
        <w:rPr>
          <w:rFonts w:hint="eastAsia"/>
        </w:rPr>
        <w:t>跑道型微环谐振腔的透射率</w:t>
      </w:r>
      <w:r w:rsidRPr="00072F31">
        <w:rPr>
          <w:position w:val="-12"/>
        </w:rPr>
        <w:object w:dxaOrig="260" w:dyaOrig="360">
          <v:shape id="_x0000_i1121" type="#_x0000_t75" style="width:12.75pt;height:18pt" o:ole="">
            <v:imagedata r:id="rId297" o:title=""/>
          </v:shape>
          <o:OLEObject Type="Embed" ProgID="Equation.DSMT4" ShapeID="_x0000_i1121" DrawAspect="Content" ObjectID="_1574891371" r:id="rId298"/>
        </w:object>
      </w:r>
      <w:r w:rsidRPr="00B123A1">
        <w:rPr>
          <w:rFonts w:hint="eastAsia"/>
        </w:rPr>
        <w:t>和相位响应</w:t>
      </w:r>
      <w:r w:rsidRPr="00072F31">
        <w:rPr>
          <w:position w:val="-12"/>
        </w:rPr>
        <w:object w:dxaOrig="340" w:dyaOrig="360">
          <v:shape id="_x0000_i1122" type="#_x0000_t75" style="width:17.25pt;height:18pt" o:ole="">
            <v:imagedata r:id="rId299" o:title=""/>
          </v:shape>
          <o:OLEObject Type="Embed" ProgID="Equation.DSMT4" ShapeID="_x0000_i1122" DrawAspect="Content" ObjectID="_1574891372" r:id="rId300"/>
        </w:object>
      </w:r>
      <w:r w:rsidRPr="00B123A1">
        <w:rPr>
          <w:rFonts w:hint="eastAsia"/>
        </w:rPr>
        <w:t>可以表示如下</w:t>
      </w:r>
      <w:r>
        <w:rPr>
          <w:color w:val="0000FF"/>
          <w:vertAlign w:val="superscript"/>
        </w:rPr>
        <w:t>[12</w:t>
      </w:r>
      <w:r w:rsidRPr="00401EC0">
        <w:rPr>
          <w:color w:val="0000FF"/>
          <w:vertAlign w:val="superscript"/>
        </w:rPr>
        <w:t>]</w:t>
      </w:r>
      <w:r w:rsidRPr="00B123A1">
        <w:rPr>
          <w:rFonts w:hint="eastAsia"/>
        </w:rPr>
        <w:t>：</w:t>
      </w:r>
    </w:p>
    <w:p w:rsidR="00C57732" w:rsidRDefault="00C57732" w:rsidP="00C57732">
      <w:pPr>
        <w:wordWrap w:val="0"/>
        <w:spacing w:line="240" w:lineRule="auto"/>
        <w:jc w:val="right"/>
      </w:pPr>
      <w:r>
        <w:t xml:space="preserve"> </w:t>
      </w:r>
      <w:r w:rsidRPr="00072F31">
        <w:rPr>
          <w:position w:val="-38"/>
        </w:rPr>
        <w:object w:dxaOrig="4060" w:dyaOrig="920">
          <v:shape id="_x0000_i1123" type="#_x0000_t75" style="width:203.25pt;height:45.75pt" o:ole="">
            <v:imagedata r:id="rId301" o:title=""/>
          </v:shape>
          <o:OLEObject Type="Embed" ProgID="Equation.DSMT4" ShapeID="_x0000_i1123" DrawAspect="Content" ObjectID="_1574891373" r:id="rId302"/>
        </w:object>
      </w:r>
      <w:r>
        <w:t xml:space="preserve">              </w:t>
      </w:r>
      <w:r>
        <w:rPr>
          <w:rFonts w:hint="eastAsia"/>
        </w:rPr>
        <w:t>(</w:t>
      </w:r>
      <w:r>
        <w:t>4.5</w:t>
      </w:r>
      <w:r>
        <w:rPr>
          <w:rFonts w:hint="eastAsia"/>
        </w:rPr>
        <w:t>)</w:t>
      </w:r>
    </w:p>
    <w:p w:rsidR="00C57732" w:rsidRPr="003D22E0" w:rsidRDefault="00C57732" w:rsidP="00C57732">
      <w:pPr>
        <w:wordWrap w:val="0"/>
        <w:spacing w:line="240" w:lineRule="auto"/>
        <w:jc w:val="right"/>
      </w:pPr>
      <w:r>
        <w:t xml:space="preserve">     </w:t>
      </w:r>
      <w:r w:rsidRPr="00072F31">
        <w:rPr>
          <w:position w:val="-30"/>
        </w:rPr>
        <w:object w:dxaOrig="1420" w:dyaOrig="680">
          <v:shape id="_x0000_i1124" type="#_x0000_t75" style="width:71.25pt;height:33.75pt" o:ole="">
            <v:imagedata r:id="rId303" o:title=""/>
          </v:shape>
          <o:OLEObject Type="Embed" ProgID="Equation.DSMT4" ShapeID="_x0000_i1124" DrawAspect="Content" ObjectID="_1574891374" r:id="rId304"/>
        </w:object>
      </w:r>
      <w:r>
        <w:t xml:space="preserve">                                    (4.6)</w:t>
      </w:r>
    </w:p>
    <w:p w:rsidR="00DF14EB" w:rsidRDefault="00B5411D" w:rsidP="00DF14EB">
      <w:pPr>
        <w:ind w:firstLine="420"/>
      </w:pPr>
      <w:r w:rsidRPr="00B123A1">
        <w:rPr>
          <w:rFonts w:hint="eastAsia"/>
        </w:rPr>
        <w:t>如前所述，</w:t>
      </w:r>
      <w:r w:rsidR="00DF14EB" w:rsidRPr="00B123A1">
        <w:rPr>
          <w:rFonts w:hint="eastAsia"/>
        </w:rPr>
        <w:t>根据传输系数与耦合系数的大小关系，我们可以将微环谐振腔分为三种不同的耦合状态：当传输系数与耦合系数相等时，即</w:t>
      </w:r>
      <w:r w:rsidR="00DF14EB" w:rsidRPr="00072F31">
        <w:rPr>
          <w:position w:val="-6"/>
        </w:rPr>
        <w:object w:dxaOrig="540" w:dyaOrig="220">
          <v:shape id="_x0000_i1125" type="#_x0000_t75" style="width:27pt;height:11.25pt" o:ole="">
            <v:imagedata r:id="rId305" o:title=""/>
          </v:shape>
          <o:OLEObject Type="Embed" ProgID="Equation.DSMT4" ShapeID="_x0000_i1125" DrawAspect="Content" ObjectID="_1574891375" r:id="rId306"/>
        </w:object>
      </w:r>
      <w:r w:rsidR="00DF14EB" w:rsidRPr="00B123A1">
        <w:rPr>
          <w:rFonts w:hint="eastAsia"/>
        </w:rPr>
        <w:t>时，为严格耦合状态（</w:t>
      </w:r>
      <w:r w:rsidR="00DF14EB" w:rsidRPr="00B123A1">
        <w:rPr>
          <w:rFonts w:hint="eastAsia"/>
        </w:rPr>
        <w:t>C</w:t>
      </w:r>
      <w:r w:rsidR="00DF14EB" w:rsidRPr="00B123A1">
        <w:t>ritical</w:t>
      </w:r>
      <w:r w:rsidR="00DF14EB" w:rsidRPr="00B123A1">
        <w:rPr>
          <w:rFonts w:hint="eastAsia"/>
        </w:rPr>
        <w:t xml:space="preserve"> C</w:t>
      </w:r>
      <w:r w:rsidR="00DF14EB" w:rsidRPr="00B123A1">
        <w:t>oupling</w:t>
      </w:r>
      <w:r w:rsidR="00DF14EB" w:rsidRPr="00B123A1">
        <w:rPr>
          <w:rFonts w:hint="eastAsia"/>
        </w:rPr>
        <w:t>）。当</w:t>
      </w:r>
      <w:r w:rsidR="00DF14EB" w:rsidRPr="00072F31">
        <w:rPr>
          <w:position w:val="-6"/>
        </w:rPr>
        <w:object w:dxaOrig="540" w:dyaOrig="220">
          <v:shape id="_x0000_i1126" type="#_x0000_t75" style="width:27pt;height:11.25pt" o:ole="">
            <v:imagedata r:id="rId307" o:title=""/>
          </v:shape>
          <o:OLEObject Type="Embed" ProgID="Equation.DSMT4" ShapeID="_x0000_i1126" DrawAspect="Content" ObjectID="_1574891376" r:id="rId308"/>
        </w:object>
      </w:r>
      <w:r w:rsidR="00DF14EB" w:rsidRPr="00B123A1">
        <w:rPr>
          <w:rFonts w:hint="eastAsia"/>
        </w:rPr>
        <w:t>时，为欠耦合状态（</w:t>
      </w:r>
      <w:r w:rsidR="00DF14EB" w:rsidRPr="00B123A1">
        <w:rPr>
          <w:rFonts w:hint="eastAsia"/>
        </w:rPr>
        <w:t>U</w:t>
      </w:r>
      <w:r w:rsidR="00DF14EB" w:rsidRPr="00B123A1">
        <w:t>ndercoupling</w:t>
      </w:r>
      <w:r w:rsidR="00DF14EB" w:rsidRPr="00B123A1">
        <w:rPr>
          <w:rFonts w:hint="eastAsia"/>
        </w:rPr>
        <w:t>）。当</w:t>
      </w:r>
      <w:r w:rsidR="00DF14EB" w:rsidRPr="00072F31">
        <w:rPr>
          <w:position w:val="-6"/>
        </w:rPr>
        <w:object w:dxaOrig="540" w:dyaOrig="220">
          <v:shape id="_x0000_i1127" type="#_x0000_t75" style="width:27pt;height:11.25pt" o:ole="">
            <v:imagedata r:id="rId309" o:title=""/>
          </v:shape>
          <o:OLEObject Type="Embed" ProgID="Equation.DSMT4" ShapeID="_x0000_i1127" DrawAspect="Content" ObjectID="_1574891377" r:id="rId310"/>
        </w:object>
      </w:r>
      <w:r w:rsidR="00DF14EB" w:rsidRPr="00B123A1">
        <w:rPr>
          <w:rFonts w:hint="eastAsia"/>
        </w:rPr>
        <w:t>时，为过耦合状态（</w:t>
      </w:r>
      <w:r w:rsidR="00DF14EB" w:rsidRPr="00B123A1">
        <w:rPr>
          <w:rFonts w:hint="eastAsia"/>
        </w:rPr>
        <w:t>O</w:t>
      </w:r>
      <w:r w:rsidR="00DF14EB" w:rsidRPr="00B123A1">
        <w:t>vercoupling</w:t>
      </w:r>
      <w:r w:rsidR="00DF14EB" w:rsidRPr="00B123A1">
        <w:rPr>
          <w:rFonts w:hint="eastAsia"/>
        </w:rPr>
        <w:t>）。通过耦合状态的分析，可以对微环的强度响应以及相位响应具有更加深入的理解。令</w:t>
      </w:r>
      <w:r w:rsidR="00DF14EB" w:rsidRPr="00072F31">
        <w:rPr>
          <w:position w:val="-4"/>
        </w:rPr>
        <w:object w:dxaOrig="180" w:dyaOrig="200">
          <v:shape id="_x0000_i1128" type="#_x0000_t75" style="width:9pt;height:9.75pt" o:ole="">
            <v:imagedata r:id="rId311" o:title=""/>
          </v:shape>
          <o:OLEObject Type="Embed" ProgID="Equation.DSMT4" ShapeID="_x0000_i1128" DrawAspect="Content" ObjectID="_1574891378" r:id="rId312"/>
        </w:object>
      </w:r>
      <w:r w:rsidR="00DF14EB" w:rsidRPr="00B123A1">
        <w:rPr>
          <w:rFonts w:hint="eastAsia"/>
        </w:rPr>
        <w:t>为常数，改变</w:t>
      </w:r>
      <w:r w:rsidR="00DF14EB" w:rsidRPr="00072F31">
        <w:rPr>
          <w:position w:val="-6"/>
        </w:rPr>
        <w:object w:dxaOrig="200" w:dyaOrig="220">
          <v:shape id="_x0000_i1129" type="#_x0000_t75" style="width:9.75pt;height:11.25pt" o:ole="">
            <v:imagedata r:id="rId313" o:title=""/>
          </v:shape>
          <o:OLEObject Type="Embed" ProgID="Equation.DSMT4" ShapeID="_x0000_i1129" DrawAspect="Content" ObjectID="_1574891379" r:id="rId314"/>
        </w:object>
      </w:r>
      <w:r w:rsidR="00DF14EB">
        <w:rPr>
          <w:rFonts w:hint="eastAsia"/>
        </w:rPr>
        <w:t>的取值，可以得到环谐振腔处于不同的耦合状态，</w:t>
      </w:r>
      <w:r w:rsidR="00DF14EB" w:rsidRPr="00B123A1">
        <w:rPr>
          <w:rFonts w:hint="eastAsia"/>
        </w:rPr>
        <w:t>图</w:t>
      </w:r>
      <w:r w:rsidR="00DF14EB">
        <w:t>4-3</w:t>
      </w:r>
      <w:r w:rsidR="00DF14EB" w:rsidRPr="00B123A1">
        <w:rPr>
          <w:rFonts w:hint="eastAsia"/>
        </w:rPr>
        <w:t>展示了跑道型微环谐振腔的透射谱和相位响应。如图</w:t>
      </w:r>
      <w:r w:rsidR="00DF14EB">
        <w:t>4-3</w:t>
      </w:r>
      <w:r w:rsidR="00DF14EB" w:rsidRPr="00B123A1">
        <w:rPr>
          <w:rFonts w:hint="eastAsia"/>
        </w:rPr>
        <w:t>（</w:t>
      </w:r>
      <w:r w:rsidR="00DF14EB" w:rsidRPr="00B123A1">
        <w:rPr>
          <w:rFonts w:hint="eastAsia"/>
        </w:rPr>
        <w:t>a</w:t>
      </w:r>
      <w:r w:rsidR="00DF14EB" w:rsidRPr="00B123A1">
        <w:rPr>
          <w:rFonts w:hint="eastAsia"/>
        </w:rPr>
        <w:t>）所示，随着传输系数的增加，微环谐振腔的带宽随之减小。如图</w:t>
      </w:r>
      <w:r w:rsidR="00DF14EB">
        <w:t>4-3</w:t>
      </w:r>
      <w:r w:rsidR="00DF14EB" w:rsidRPr="00B123A1">
        <w:rPr>
          <w:rFonts w:hint="eastAsia"/>
        </w:rPr>
        <w:t>（</w:t>
      </w:r>
      <w:r w:rsidR="00DF14EB" w:rsidRPr="00B123A1">
        <w:rPr>
          <w:rFonts w:hint="eastAsia"/>
        </w:rPr>
        <w:t>b</w:t>
      </w:r>
      <w:r w:rsidR="00DF14EB" w:rsidRPr="00B123A1">
        <w:rPr>
          <w:rFonts w:hint="eastAsia"/>
        </w:rPr>
        <w:t>）所示，欠耦合状态下，微环谐振腔在谐振波长处产生小于</w:t>
      </w:r>
      <w:r w:rsidR="00DF14EB" w:rsidRPr="00072F31">
        <w:rPr>
          <w:position w:val="-6"/>
        </w:rPr>
        <w:object w:dxaOrig="220" w:dyaOrig="220">
          <v:shape id="_x0000_i1130" type="#_x0000_t75" style="width:11.25pt;height:11.25pt" o:ole="">
            <v:imagedata r:id="rId315" o:title=""/>
          </v:shape>
          <o:OLEObject Type="Embed" ProgID="Equation.DSMT4" ShapeID="_x0000_i1130" DrawAspect="Content" ObjectID="_1574891380" r:id="rId316"/>
        </w:object>
      </w:r>
      <w:r w:rsidR="00DF14EB" w:rsidRPr="00B123A1">
        <w:rPr>
          <w:rFonts w:hint="eastAsia"/>
        </w:rPr>
        <w:t>的相位变化，严格耦合状态下，微环谐振腔的相频响应会在谐振波长两侧产生一个幅度为</w:t>
      </w:r>
      <w:r w:rsidR="00DF14EB" w:rsidRPr="00072F31">
        <w:rPr>
          <w:position w:val="-6"/>
        </w:rPr>
        <w:object w:dxaOrig="220" w:dyaOrig="220">
          <v:shape id="_x0000_i1131" type="#_x0000_t75" style="width:11.25pt;height:11.25pt" o:ole="">
            <v:imagedata r:id="rId317" o:title=""/>
          </v:shape>
          <o:OLEObject Type="Embed" ProgID="Equation.DSMT4" ShapeID="_x0000_i1131" DrawAspect="Content" ObjectID="_1574891381" r:id="rId318"/>
        </w:object>
      </w:r>
      <w:r w:rsidR="00DF14EB" w:rsidRPr="00B123A1">
        <w:rPr>
          <w:rFonts w:hint="eastAsia"/>
        </w:rPr>
        <w:t>的相位跳变，而过耦合状态下，微环谐振腔会在谐振波长处产生大于</w:t>
      </w:r>
      <w:r w:rsidR="00DF14EB" w:rsidRPr="00072F31">
        <w:rPr>
          <w:position w:val="-6"/>
        </w:rPr>
        <w:object w:dxaOrig="220" w:dyaOrig="220">
          <v:shape id="_x0000_i1132" type="#_x0000_t75" style="width:11.25pt;height:11.25pt" o:ole="">
            <v:imagedata r:id="rId319" o:title=""/>
          </v:shape>
          <o:OLEObject Type="Embed" ProgID="Equation.DSMT4" ShapeID="_x0000_i1132" DrawAspect="Content" ObjectID="_1574891382" r:id="rId320"/>
        </w:object>
      </w:r>
      <w:r w:rsidR="00DF14EB" w:rsidRPr="00B123A1">
        <w:rPr>
          <w:rFonts w:hint="eastAsia"/>
        </w:rPr>
        <w:t>的相位跳变。因此，当输入光脉冲的载波波长与谐振波长重合时，严格耦合的跑道型微环谐振腔可以近似实现一阶微分。而欠耦合和过耦合的微环谐振腔可以近似实现</w:t>
      </w:r>
      <w:r w:rsidR="00DF14EB" w:rsidRPr="00072F31">
        <w:rPr>
          <w:position w:val="-6"/>
        </w:rPr>
        <w:object w:dxaOrig="900" w:dyaOrig="279">
          <v:shape id="_x0000_i1133" type="#_x0000_t75" style="width:45pt;height:14.25pt" o:ole="">
            <v:imagedata r:id="rId321" o:title=""/>
          </v:shape>
          <o:OLEObject Type="Embed" ProgID="Equation.DSMT4" ShapeID="_x0000_i1133" DrawAspect="Content" ObjectID="_1574891383" r:id="rId322"/>
        </w:object>
      </w:r>
      <w:r w:rsidR="00DF14EB" w:rsidRPr="00B123A1">
        <w:rPr>
          <w:rFonts w:hint="eastAsia"/>
        </w:rPr>
        <w:t>的分数阶微分。</w:t>
      </w:r>
    </w:p>
    <w:p w:rsidR="00B5411D" w:rsidRPr="00B123A1" w:rsidRDefault="00DF14EB" w:rsidP="00B5411D">
      <w:pPr>
        <w:ind w:firstLine="420"/>
      </w:pPr>
      <w:r w:rsidRPr="00B123A1">
        <w:lastRenderedPageBreak/>
        <w:t xml:space="preserve"> </w:t>
      </w:r>
    </w:p>
    <w:p w:rsidR="00B5411D" w:rsidRPr="00B123A1" w:rsidRDefault="00B5411D" w:rsidP="00B5411D">
      <w:pPr>
        <w:spacing w:line="240" w:lineRule="atLeast"/>
        <w:ind w:firstLineChars="200" w:firstLine="480"/>
        <w:jc w:val="center"/>
      </w:pPr>
      <w:r w:rsidRPr="00B123A1">
        <w:rPr>
          <w:rFonts w:hint="eastAsia"/>
          <w:noProof/>
        </w:rPr>
        <w:drawing>
          <wp:inline distT="0" distB="0" distL="0" distR="0" wp14:anchorId="42C7F4EC" wp14:editId="0C0BE70A">
            <wp:extent cx="3782181" cy="2563200"/>
            <wp:effectExtent l="0" t="0" r="8890" b="8890"/>
            <wp:docPr id="78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3782181" cy="2563200"/>
                    </a:xfrm>
                    <a:prstGeom prst="rect">
                      <a:avLst/>
                    </a:prstGeom>
                    <a:noFill/>
                    <a:ln>
                      <a:noFill/>
                    </a:ln>
                  </pic:spPr>
                </pic:pic>
              </a:graphicData>
            </a:graphic>
          </wp:inline>
        </w:drawing>
      </w:r>
    </w:p>
    <w:p w:rsidR="00B5411D" w:rsidRPr="00B123A1" w:rsidRDefault="00B5411D" w:rsidP="00B5411D">
      <w:pPr>
        <w:spacing w:line="240" w:lineRule="atLeast"/>
        <w:ind w:firstLineChars="200" w:firstLine="480"/>
        <w:jc w:val="center"/>
      </w:pPr>
      <w:r w:rsidRPr="00B123A1">
        <w:rPr>
          <w:rFonts w:hint="eastAsia"/>
          <w:noProof/>
        </w:rPr>
        <w:drawing>
          <wp:inline distT="0" distB="0" distL="0" distR="0" wp14:anchorId="3FAB344A" wp14:editId="2601C391">
            <wp:extent cx="3782181" cy="2563200"/>
            <wp:effectExtent l="0" t="0" r="8890" b="8890"/>
            <wp:docPr id="78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3782181" cy="2563200"/>
                    </a:xfrm>
                    <a:prstGeom prst="rect">
                      <a:avLst/>
                    </a:prstGeom>
                    <a:noFill/>
                    <a:ln>
                      <a:noFill/>
                    </a:ln>
                  </pic:spPr>
                </pic:pic>
              </a:graphicData>
            </a:graphic>
          </wp:inline>
        </w:drawing>
      </w:r>
    </w:p>
    <w:p w:rsidR="00B5411D" w:rsidRPr="00B123A1" w:rsidRDefault="00B5411D" w:rsidP="00DF14EB">
      <w:pPr>
        <w:pStyle w:val="a7"/>
      </w:pPr>
      <w:r w:rsidRPr="00B123A1">
        <w:rPr>
          <w:rFonts w:hint="eastAsia"/>
        </w:rPr>
        <w:t>图</w:t>
      </w:r>
      <w:r w:rsidRPr="00B123A1">
        <w:t>4</w:t>
      </w:r>
      <w:r w:rsidR="00DF14EB">
        <w:t>-</w:t>
      </w:r>
      <w:r w:rsidRPr="00B123A1">
        <w:rPr>
          <w:rFonts w:hint="eastAsia"/>
        </w:rPr>
        <w:t>3</w:t>
      </w:r>
      <w:r w:rsidRPr="00B123A1">
        <w:rPr>
          <w:rFonts w:hint="eastAsia"/>
        </w:rPr>
        <w:t>跑道型微环谐振腔在不同耦合状态下的（</w:t>
      </w:r>
      <w:r w:rsidRPr="00B123A1">
        <w:rPr>
          <w:rFonts w:hint="eastAsia"/>
        </w:rPr>
        <w:t>a</w:t>
      </w:r>
      <w:r w:rsidRPr="00B123A1">
        <w:rPr>
          <w:rFonts w:hint="eastAsia"/>
        </w:rPr>
        <w:t>）透射率谱，和（</w:t>
      </w:r>
      <w:r w:rsidRPr="00B123A1">
        <w:rPr>
          <w:rFonts w:hint="eastAsia"/>
        </w:rPr>
        <w:t>b</w:t>
      </w:r>
      <w:r w:rsidRPr="00B123A1">
        <w:rPr>
          <w:rFonts w:hint="eastAsia"/>
        </w:rPr>
        <w:t>）相频响应</w:t>
      </w:r>
    </w:p>
    <w:p w:rsidR="00B5411D" w:rsidRPr="00B123A1" w:rsidRDefault="00B5411D" w:rsidP="00B5411D">
      <w:pPr>
        <w:spacing w:line="240" w:lineRule="atLeast"/>
        <w:jc w:val="center"/>
        <w:rPr>
          <w:rFonts w:ascii="宋体" w:hAnsi="宋体"/>
          <w:sz w:val="21"/>
          <w:szCs w:val="21"/>
        </w:rPr>
      </w:pPr>
    </w:p>
    <w:p w:rsidR="00B5411D" w:rsidRPr="00B123A1" w:rsidRDefault="00B5411D" w:rsidP="00B5411D">
      <w:pPr>
        <w:pStyle w:val="2"/>
      </w:pPr>
      <w:bookmarkStart w:id="182" w:name="_Toc501121532"/>
      <w:r w:rsidRPr="00B123A1">
        <w:rPr>
          <w:rFonts w:hint="eastAsia"/>
        </w:rPr>
        <w:t>4.</w:t>
      </w:r>
      <w:r w:rsidRPr="00B123A1">
        <w:t>2</w:t>
      </w:r>
      <w:r w:rsidRPr="00B123A1">
        <w:rPr>
          <w:rFonts w:hint="eastAsia"/>
        </w:rPr>
        <w:t xml:space="preserve"> </w:t>
      </w:r>
      <w:r w:rsidRPr="00B123A1">
        <w:rPr>
          <w:rFonts w:hint="eastAsia"/>
        </w:rPr>
        <w:t>跑道型</w:t>
      </w:r>
      <w:r w:rsidRPr="00B123A1">
        <w:t>微环谐振器</w:t>
      </w:r>
      <w:r w:rsidRPr="00B123A1">
        <w:rPr>
          <w:rFonts w:hint="eastAsia"/>
        </w:rPr>
        <w:t>的设计与数值仿真</w:t>
      </w:r>
      <w:bookmarkEnd w:id="181"/>
      <w:bookmarkEnd w:id="182"/>
    </w:p>
    <w:p w:rsidR="00B5411D" w:rsidRPr="00B123A1" w:rsidRDefault="00B5411D" w:rsidP="00B5411D">
      <w:pPr>
        <w:pStyle w:val="3"/>
      </w:pPr>
      <w:bookmarkStart w:id="183" w:name="_Toc501121533"/>
      <w:r w:rsidRPr="00B123A1">
        <w:t>4</w:t>
      </w:r>
      <w:r w:rsidRPr="00B123A1">
        <w:rPr>
          <w:rFonts w:hint="eastAsia"/>
        </w:rPr>
        <w:t xml:space="preserve">.2.1 </w:t>
      </w:r>
      <w:r w:rsidRPr="00B123A1">
        <w:rPr>
          <w:rFonts w:hint="eastAsia"/>
        </w:rPr>
        <w:t>跑道型微环结构与模型</w:t>
      </w:r>
      <w:bookmarkEnd w:id="183"/>
    </w:p>
    <w:p w:rsidR="00B5411D" w:rsidRPr="00B123A1" w:rsidRDefault="00B5411D" w:rsidP="00ED2330">
      <w:pPr>
        <w:spacing w:line="240" w:lineRule="auto"/>
        <w:ind w:firstLine="420"/>
      </w:pPr>
      <w:r w:rsidRPr="00B123A1">
        <w:rPr>
          <w:rFonts w:hint="eastAsia"/>
        </w:rPr>
        <w:t>本文设计的跑道型微环谐振腔如图</w:t>
      </w:r>
      <w:r w:rsidRPr="00B123A1">
        <w:t>4</w:t>
      </w:r>
      <w:r w:rsidR="00C17B2A">
        <w:t>-</w:t>
      </w:r>
      <w:r w:rsidRPr="00B123A1">
        <w:t>4</w:t>
      </w:r>
      <w:r w:rsidRPr="00B123A1">
        <w:rPr>
          <w:rFonts w:hint="eastAsia"/>
        </w:rPr>
        <w:t>所示，其中（</w:t>
      </w:r>
      <w:r w:rsidRPr="00B123A1">
        <w:rPr>
          <w:rFonts w:hint="eastAsia"/>
        </w:rPr>
        <w:t>a</w:t>
      </w:r>
      <w:r w:rsidRPr="00B123A1">
        <w:rPr>
          <w:rFonts w:hint="eastAsia"/>
        </w:rPr>
        <w:t>）为截面图，（</w:t>
      </w:r>
      <w:r w:rsidRPr="00B123A1">
        <w:rPr>
          <w:rFonts w:hint="eastAsia"/>
        </w:rPr>
        <w:t>b</w:t>
      </w:r>
      <w:r w:rsidRPr="00B123A1">
        <w:rPr>
          <w:rFonts w:hint="eastAsia"/>
        </w:rPr>
        <w:t>）为俯视图，</w:t>
      </w:r>
    </w:p>
    <w:tbl>
      <w:tblPr>
        <w:tblStyle w:val="af0"/>
        <w:tblW w:w="6028" w:type="dxa"/>
        <w:tblInd w:w="82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16"/>
        <w:gridCol w:w="3465"/>
      </w:tblGrid>
      <w:tr w:rsidR="00B123A1" w:rsidRPr="00B123A1" w:rsidTr="00301F8E">
        <w:trPr>
          <w:trHeight w:val="5336"/>
        </w:trPr>
        <w:tc>
          <w:tcPr>
            <w:tcW w:w="3011" w:type="dxa"/>
          </w:tcPr>
          <w:p w:rsidR="00B5411D" w:rsidRPr="00B123A1" w:rsidRDefault="00B5411D" w:rsidP="00ED2330">
            <w:pPr>
              <w:spacing w:line="240" w:lineRule="auto"/>
              <w:jc w:val="center"/>
            </w:pPr>
            <w:r w:rsidRPr="00B123A1">
              <w:rPr>
                <w:rFonts w:asciiTheme="majorHAnsi" w:eastAsia="黑体" w:hAnsiTheme="majorHAnsi" w:cstheme="majorBidi" w:hint="eastAsia"/>
                <w:bCs/>
                <w:noProof/>
                <w:sz w:val="21"/>
                <w:szCs w:val="18"/>
              </w:rPr>
              <w:lastRenderedPageBreak/>
              <mc:AlternateContent>
                <mc:Choice Requires="wps">
                  <w:drawing>
                    <wp:anchor distT="0" distB="0" distL="114300" distR="114300" simplePos="0" relativeHeight="251645952" behindDoc="0" locked="0" layoutInCell="1" allowOverlap="1" wp14:anchorId="2CB84C7F" wp14:editId="355B6E2B">
                      <wp:simplePos x="0" y="0"/>
                      <wp:positionH relativeFrom="column">
                        <wp:posOffset>605759</wp:posOffset>
                      </wp:positionH>
                      <wp:positionV relativeFrom="paragraph">
                        <wp:posOffset>1136607</wp:posOffset>
                      </wp:positionV>
                      <wp:extent cx="487973" cy="387927"/>
                      <wp:effectExtent l="0" t="0" r="0" b="6350"/>
                      <wp:wrapNone/>
                      <wp:docPr id="68" name="文本框 68"/>
                      <wp:cNvGraphicFramePr/>
                      <a:graphic xmlns:a="http://schemas.openxmlformats.org/drawingml/2006/main">
                        <a:graphicData uri="http://schemas.microsoft.com/office/word/2010/wordprocessingShape">
                          <wps:wsp>
                            <wps:cNvSpPr txBox="1"/>
                            <wps:spPr>
                              <a:xfrm>
                                <a:off x="0" y="0"/>
                                <a:ext cx="487973" cy="387927"/>
                              </a:xfrm>
                              <a:prstGeom prst="rect">
                                <a:avLst/>
                              </a:prstGeom>
                              <a:solidFill>
                                <a:schemeClr val="lt1"/>
                              </a:solidFill>
                              <a:ln w="6350">
                                <a:noFill/>
                              </a:ln>
                            </wps:spPr>
                            <wps:txbx>
                              <w:txbxContent>
                                <w:p w:rsidR="000720CB" w:rsidRDefault="000720CB" w:rsidP="00B5411D">
                                  <w:r>
                                    <w:rPr>
                                      <w:rFonts w:hint="eastAsia"/>
                                    </w:rPr>
                                    <w:t>(</w:t>
                                  </w:r>
                                  <w:r>
                                    <w:t>a</w:t>
                                  </w:r>
                                  <w:r>
                                    <w:rPr>
                                      <w:rFonts w:hint="eastAsia"/>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CB84C7F" id="文本框 68" o:spid="_x0000_s1075" type="#_x0000_t202" style="position:absolute;left:0;text-align:left;margin-left:47.7pt;margin-top:89.5pt;width:38.4pt;height:30.55pt;z-index:2516459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" fillcolor="white [3201]" stroked="f" strokeweight=".5pt">
                      <v:textbox>
                        <w:txbxContent>
                          <w:p w:rsidR="000720CB" w:rsidRDefault="000720CB" w:rsidP="00B5411D">
                            <w:r>
                              <w:rPr>
                                <w:rFonts w:hint="eastAsia"/>
                              </w:rPr>
                              <w:t>(</w:t>
                            </w:r>
                            <w:r>
                              <w:t>a</w:t>
                            </w:r>
                            <w:r>
                              <w:rPr>
                                <w:rFonts w:hint="eastAsia"/>
                              </w:rPr>
                              <w:t>)</w:t>
                            </w:r>
                          </w:p>
                        </w:txbxContent>
                      </v:textbox>
                    </v:shape>
                  </w:pict>
                </mc:Fallback>
              </mc:AlternateContent>
            </w:r>
            <w:r w:rsidRPr="00B123A1">
              <w:rPr>
                <w:noProof/>
              </w:rPr>
              <mc:AlternateContent>
                <mc:Choice Requires="wpg">
                  <w:drawing>
                    <wp:inline distT="0" distB="0" distL="0" distR="0" wp14:anchorId="0F9E2CC8" wp14:editId="4228C13C">
                      <wp:extent cx="2476500" cy="1428751"/>
                      <wp:effectExtent l="0" t="0" r="19050" b="19050"/>
                      <wp:docPr id="902" name="组合 902"/>
                      <wp:cNvGraphicFramePr/>
                      <a:graphic xmlns:a="http://schemas.openxmlformats.org/drawingml/2006/main">
                        <a:graphicData uri="http://schemas.microsoft.com/office/word/2010/wordprocessingGroup">
                          <wpg:wgp>
                            <wpg:cNvGrpSpPr/>
                            <wpg:grpSpPr>
                              <a:xfrm>
                                <a:off x="0" y="0"/>
                                <a:ext cx="2476500" cy="1428751"/>
                                <a:chOff x="0" y="30513"/>
                                <a:chExt cx="2142751" cy="915403"/>
                              </a:xfrm>
                            </wpg:grpSpPr>
                            <wps:wsp>
                              <wps:cNvPr id="903" name="矩形 903"/>
                              <wps:cNvSpPr/>
                              <wps:spPr>
                                <a:xfrm>
                                  <a:off x="0" y="342900"/>
                                  <a:ext cx="1371600" cy="361950"/>
                                </a:xfrm>
                                <a:prstGeom prst="rect">
                                  <a:avLst/>
                                </a:prstGeom>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904" name="组合 904"/>
                              <wpg:cNvGrpSpPr/>
                              <wpg:grpSpPr>
                                <a:xfrm>
                                  <a:off x="171450" y="30513"/>
                                  <a:ext cx="1971301" cy="915403"/>
                                  <a:chOff x="0" y="30513"/>
                                  <a:chExt cx="1971301" cy="915403"/>
                                </a:xfrm>
                              </wpg:grpSpPr>
                              <wpg:grpSp>
                                <wpg:cNvPr id="905" name="组合 905"/>
                                <wpg:cNvGrpSpPr/>
                                <wpg:grpSpPr>
                                  <a:xfrm>
                                    <a:off x="0" y="30513"/>
                                    <a:ext cx="1115060" cy="769138"/>
                                    <a:chOff x="0" y="30513"/>
                                    <a:chExt cx="1115060" cy="769138"/>
                                  </a:xfrm>
                                </wpg:grpSpPr>
                                <wps:wsp>
                                  <wps:cNvPr id="906" name="直接连接符 906"/>
                                  <wps:cNvCnPr/>
                                  <wps:spPr>
                                    <a:xfrm>
                                      <a:off x="225350" y="264353"/>
                                      <a:ext cx="0" cy="524786"/>
                                    </a:xfrm>
                                    <a:prstGeom prst="line">
                                      <a:avLst/>
                                    </a:prstGeom>
                                    <a:ln>
                                      <a:solidFill>
                                        <a:srgbClr val="FFC000"/>
                                      </a:solidFill>
                                      <a:prstDash val="sysDash"/>
                                    </a:ln>
                                  </wps:spPr>
                                  <wps:style>
                                    <a:lnRef idx="1">
                                      <a:schemeClr val="accent2"/>
                                    </a:lnRef>
                                    <a:fillRef idx="0">
                                      <a:schemeClr val="accent2"/>
                                    </a:fillRef>
                                    <a:effectRef idx="0">
                                      <a:schemeClr val="accent2"/>
                                    </a:effectRef>
                                    <a:fontRef idx="minor">
                                      <a:schemeClr val="tx1"/>
                                    </a:fontRef>
                                  </wps:style>
                                  <wps:bodyPr/>
                                </wps:wsp>
                                <wpg:grpSp>
                                  <wpg:cNvPr id="910" name="组合 910"/>
                                  <wpg:cNvGrpSpPr/>
                                  <wpg:grpSpPr>
                                    <a:xfrm>
                                      <a:off x="0" y="30513"/>
                                      <a:ext cx="1115060" cy="769138"/>
                                      <a:chOff x="0" y="30513"/>
                                      <a:chExt cx="1115060" cy="769138"/>
                                    </a:xfrm>
                                  </wpg:grpSpPr>
                                  <wps:wsp>
                                    <wps:cNvPr id="911" name="直接连接符 911"/>
                                    <wps:cNvCnPr/>
                                    <wps:spPr>
                                      <a:xfrm>
                                        <a:off x="160345" y="264353"/>
                                        <a:ext cx="0" cy="524786"/>
                                      </a:xfrm>
                                      <a:prstGeom prst="line">
                                        <a:avLst/>
                                      </a:prstGeom>
                                      <a:ln>
                                        <a:solidFill>
                                          <a:srgbClr val="FFC000"/>
                                        </a:solidFill>
                                        <a:prstDash val="sysDash"/>
                                      </a:ln>
                                    </wps:spPr>
                                    <wps:style>
                                      <a:lnRef idx="1">
                                        <a:schemeClr val="accent2"/>
                                      </a:lnRef>
                                      <a:fillRef idx="0">
                                        <a:schemeClr val="accent2"/>
                                      </a:fillRef>
                                      <a:effectRef idx="0">
                                        <a:schemeClr val="accent2"/>
                                      </a:effectRef>
                                      <a:fontRef idx="minor">
                                        <a:schemeClr val="tx1"/>
                                      </a:fontRef>
                                    </wps:style>
                                    <wps:bodyPr/>
                                  </wps:wsp>
                                  <wpg:grpSp>
                                    <wpg:cNvPr id="912" name="组合 912"/>
                                    <wpg:cNvGrpSpPr/>
                                    <wpg:grpSpPr>
                                      <a:xfrm>
                                        <a:off x="0" y="30513"/>
                                        <a:ext cx="1115060" cy="769138"/>
                                        <a:chOff x="0" y="30513"/>
                                        <a:chExt cx="1115060" cy="769138"/>
                                      </a:xfrm>
                                    </wpg:grpSpPr>
                                    <wps:wsp>
                                      <wps:cNvPr id="913" name="文本框 913"/>
                                      <wps:cNvSpPr txBox="1"/>
                                      <wps:spPr>
                                        <a:xfrm>
                                          <a:off x="89547" y="30513"/>
                                          <a:ext cx="247650" cy="295275"/>
                                        </a:xfrm>
                                        <a:prstGeom prst="rect">
                                          <a:avLst/>
                                        </a:prstGeom>
                                        <a:solidFill>
                                          <a:schemeClr val="lt1"/>
                                        </a:solidFill>
                                        <a:ln w="6350">
                                          <a:solidFill>
                                            <a:schemeClr val="bg1"/>
                                          </a:solidFill>
                                        </a:ln>
                                      </wps:spPr>
                                      <wps:txbx>
                                        <w:txbxContent>
                                          <w:p w:rsidR="000720CB" w:rsidRPr="00EF7C61" w:rsidRDefault="000720CB" w:rsidP="00B5411D">
                                            <w:pPr>
                                              <w:rPr>
                                                <w:sz w:val="21"/>
                                                <w:szCs w:val="21"/>
                                              </w:rPr>
                                            </w:pPr>
                                            <w:r w:rsidRPr="00EF7C61">
                                              <w:rPr>
                                                <w:rFonts w:hint="eastAsia"/>
                                                <w:sz w:val="21"/>
                                                <w:szCs w:val="21"/>
                                              </w:rPr>
                                              <w:t>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14" name="文本框 914"/>
                                      <wps:cNvSpPr txBox="1"/>
                                      <wps:spPr>
                                        <a:xfrm>
                                          <a:off x="765030" y="353786"/>
                                          <a:ext cx="285750" cy="285750"/>
                                        </a:xfrm>
                                        <a:prstGeom prst="rect">
                                          <a:avLst/>
                                        </a:prstGeom>
                                        <a:solidFill>
                                          <a:schemeClr val="accent1"/>
                                        </a:solidFill>
                                        <a:ln w="6350">
                                          <a:solidFill>
                                            <a:schemeClr val="accent1"/>
                                          </a:solidFill>
                                        </a:ln>
                                      </wps:spPr>
                                      <wps:txbx>
                                        <w:txbxContent>
                                          <w:p w:rsidR="000720CB" w:rsidRPr="00EF7C61" w:rsidRDefault="000720CB" w:rsidP="00B5411D">
                                            <w:pPr>
                                              <w:rPr>
                                                <w:sz w:val="21"/>
                                              </w:rPr>
                                            </w:pPr>
                                            <w:r w:rsidRPr="00EF7C61">
                                              <w:rPr>
                                                <w:sz w:val="21"/>
                                              </w:rPr>
                                              <w:t>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15" name="矩形 915"/>
                                      <wps:cNvSpPr/>
                                      <wps:spPr>
                                        <a:xfrm>
                                          <a:off x="43543" y="242207"/>
                                          <a:ext cx="111318" cy="103367"/>
                                        </a:xfrm>
                                        <a:prstGeom prst="rect">
                                          <a:avLst/>
                                        </a:prstGeom>
                                        <a:ln>
                                          <a:solidFill>
                                            <a:srgbClr val="3399FF"/>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16" name="矩形 916"/>
                                      <wps:cNvSpPr/>
                                      <wps:spPr>
                                        <a:xfrm>
                                          <a:off x="225878" y="242207"/>
                                          <a:ext cx="111318" cy="103367"/>
                                        </a:xfrm>
                                        <a:prstGeom prst="rect">
                                          <a:avLst/>
                                        </a:prstGeom>
                                        <a:ln>
                                          <a:solidFill>
                                            <a:srgbClr val="3399FF"/>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17" name="矩形 917"/>
                                      <wps:cNvSpPr/>
                                      <wps:spPr>
                                        <a:xfrm>
                                          <a:off x="821871" y="239486"/>
                                          <a:ext cx="111318" cy="103367"/>
                                        </a:xfrm>
                                        <a:prstGeom prst="rect">
                                          <a:avLst/>
                                        </a:prstGeom>
                                        <a:ln>
                                          <a:solidFill>
                                            <a:srgbClr val="3399FF"/>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18" name="直接连接符 918"/>
                                      <wps:cNvCnPr/>
                                      <wps:spPr>
                                        <a:xfrm>
                                          <a:off x="38100" y="261257"/>
                                          <a:ext cx="0" cy="524786"/>
                                        </a:xfrm>
                                        <a:prstGeom prst="line">
                                          <a:avLst/>
                                        </a:prstGeom>
                                        <a:ln>
                                          <a:solidFill>
                                            <a:srgbClr val="FFC000"/>
                                          </a:solidFill>
                                          <a:prstDash val="sysDash"/>
                                        </a:ln>
                                      </wps:spPr>
                                      <wps:style>
                                        <a:lnRef idx="1">
                                          <a:schemeClr val="accent2"/>
                                        </a:lnRef>
                                        <a:fillRef idx="0">
                                          <a:schemeClr val="accent2"/>
                                        </a:fillRef>
                                        <a:effectRef idx="0">
                                          <a:schemeClr val="accent2"/>
                                        </a:effectRef>
                                        <a:fontRef idx="minor">
                                          <a:schemeClr val="tx1"/>
                                        </a:fontRef>
                                      </wps:style>
                                      <wps:bodyPr/>
                                    </wps:wsp>
                                    <wps:wsp>
                                      <wps:cNvPr id="919" name="直接连接符 919"/>
                                      <wps:cNvCnPr/>
                                      <wps:spPr>
                                        <a:xfrm>
                                          <a:off x="348343" y="266700"/>
                                          <a:ext cx="0" cy="524786"/>
                                        </a:xfrm>
                                        <a:prstGeom prst="line">
                                          <a:avLst/>
                                        </a:prstGeom>
                                        <a:ln>
                                          <a:solidFill>
                                            <a:srgbClr val="FFC000"/>
                                          </a:solidFill>
                                          <a:prstDash val="sysDash"/>
                                        </a:ln>
                                      </wps:spPr>
                                      <wps:style>
                                        <a:lnRef idx="1">
                                          <a:schemeClr val="accent2"/>
                                        </a:lnRef>
                                        <a:fillRef idx="0">
                                          <a:schemeClr val="accent2"/>
                                        </a:fillRef>
                                        <a:effectRef idx="0">
                                          <a:schemeClr val="accent2"/>
                                        </a:effectRef>
                                        <a:fontRef idx="minor">
                                          <a:schemeClr val="tx1"/>
                                        </a:fontRef>
                                      </wps:style>
                                      <wps:bodyPr/>
                                    </wps:wsp>
                                    <wps:wsp>
                                      <wps:cNvPr id="920" name="直接连接符 920"/>
                                      <wps:cNvCnPr/>
                                      <wps:spPr>
                                        <a:xfrm>
                                          <a:off x="819150" y="274865"/>
                                          <a:ext cx="0" cy="524786"/>
                                        </a:xfrm>
                                        <a:prstGeom prst="line">
                                          <a:avLst/>
                                        </a:prstGeom>
                                        <a:ln>
                                          <a:solidFill>
                                            <a:srgbClr val="FFC000"/>
                                          </a:solidFill>
                                          <a:prstDash val="sysDash"/>
                                        </a:ln>
                                      </wps:spPr>
                                      <wps:style>
                                        <a:lnRef idx="1">
                                          <a:schemeClr val="accent2"/>
                                        </a:lnRef>
                                        <a:fillRef idx="0">
                                          <a:schemeClr val="accent2"/>
                                        </a:fillRef>
                                        <a:effectRef idx="0">
                                          <a:schemeClr val="accent2"/>
                                        </a:effectRef>
                                        <a:fontRef idx="minor">
                                          <a:schemeClr val="tx1"/>
                                        </a:fontRef>
                                      </wps:style>
                                      <wps:bodyPr/>
                                    </wps:wsp>
                                    <wps:wsp>
                                      <wps:cNvPr id="921" name="直接连接符 921"/>
                                      <wps:cNvCnPr/>
                                      <wps:spPr>
                                        <a:xfrm>
                                          <a:off x="941614" y="266700"/>
                                          <a:ext cx="0" cy="524786"/>
                                        </a:xfrm>
                                        <a:prstGeom prst="line">
                                          <a:avLst/>
                                        </a:prstGeom>
                                        <a:ln>
                                          <a:solidFill>
                                            <a:srgbClr val="FFC000"/>
                                          </a:solidFill>
                                          <a:prstDash val="sysDash"/>
                                        </a:ln>
                                      </wps:spPr>
                                      <wps:style>
                                        <a:lnRef idx="1">
                                          <a:schemeClr val="accent2"/>
                                        </a:lnRef>
                                        <a:fillRef idx="0">
                                          <a:schemeClr val="accent2"/>
                                        </a:fillRef>
                                        <a:effectRef idx="0">
                                          <a:schemeClr val="accent2"/>
                                        </a:effectRef>
                                        <a:fontRef idx="minor">
                                          <a:schemeClr val="tx1"/>
                                        </a:fontRef>
                                      </wps:style>
                                      <wps:bodyPr/>
                                    </wps:wsp>
                                    <wps:wsp>
                                      <wps:cNvPr id="922" name="直接箭头连接符 922"/>
                                      <wps:cNvCnPr/>
                                      <wps:spPr>
                                        <a:xfrm>
                                          <a:off x="0" y="176893"/>
                                          <a:ext cx="159026"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23" name="直接箭头连接符 923"/>
                                      <wps:cNvCnPr/>
                                      <wps:spPr>
                                        <a:xfrm flipH="1">
                                          <a:off x="952500" y="503465"/>
                                          <a:ext cx="162560" cy="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wps:wsp>
                                      <wps:cNvPr id="924" name="直接箭头连接符 924"/>
                                      <wps:cNvCnPr/>
                                      <wps:spPr>
                                        <a:xfrm>
                                          <a:off x="647700" y="498022"/>
                                          <a:ext cx="159026" cy="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wps:wsp>
                                      <wps:cNvPr id="925" name="直接箭头连接符 925"/>
                                      <wps:cNvCnPr/>
                                      <wps:spPr>
                                        <a:xfrm flipH="1">
                                          <a:off x="228600" y="179615"/>
                                          <a:ext cx="163001"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grpSp>
                              </wpg:grpSp>
                              <wpg:grpSp>
                                <wpg:cNvPr id="926" name="组合 926"/>
                                <wpg:cNvGrpSpPr/>
                                <wpg:grpSpPr>
                                  <a:xfrm>
                                    <a:off x="1243757" y="47670"/>
                                    <a:ext cx="727544" cy="898246"/>
                                    <a:chOff x="0" y="0"/>
                                    <a:chExt cx="727544" cy="898246"/>
                                  </a:xfrm>
                                </wpg:grpSpPr>
                                <wps:wsp>
                                  <wps:cNvPr id="927" name="文本框 927"/>
                                  <wps:cNvSpPr txBox="1"/>
                                  <wps:spPr>
                                    <a:xfrm>
                                      <a:off x="0" y="329728"/>
                                      <a:ext cx="727544" cy="568518"/>
                                    </a:xfrm>
                                    <a:prstGeom prst="rect">
                                      <a:avLst/>
                                    </a:prstGeom>
                                    <a:solidFill>
                                      <a:schemeClr val="lt1"/>
                                    </a:solidFill>
                                    <a:ln w="6350">
                                      <a:solidFill>
                                        <a:schemeClr val="bg1"/>
                                      </a:solidFill>
                                    </a:ln>
                                  </wps:spPr>
                                  <wps:txbx>
                                    <w:txbxContent>
                                      <w:p w:rsidR="000720CB" w:rsidRDefault="000720CB" w:rsidP="00B5411D">
                                        <w:pPr>
                                          <w:rPr>
                                            <w:szCs w:val="21"/>
                                          </w:rPr>
                                        </w:pPr>
                                        <w:r>
                                          <w:rPr>
                                            <w:szCs w:val="21"/>
                                          </w:rPr>
                                          <w:t>z</w:t>
                                        </w:r>
                                      </w:p>
                                      <w:p w:rsidR="000720CB" w:rsidRPr="00335896" w:rsidRDefault="000720CB" w:rsidP="00B5411D">
                                        <w:pPr>
                                          <w:rPr>
                                            <w:rFonts w:ascii="宋体" w:hAnsi="宋体"/>
                                            <w:b/>
                                            <w:szCs w:val="21"/>
                                          </w:rPr>
                                        </w:pPr>
                                        <w:r w:rsidRPr="00335896">
                                          <w:rPr>
                                            <w:rFonts w:ascii="宋体" w:hAnsi="宋体" w:hint="eastAsia"/>
                                            <w:b/>
                                            <w:szCs w:val="21"/>
                                          </w:rPr>
                                          <w:t>坐标系</w:t>
                                        </w:r>
                                      </w:p>
                                      <w:p w:rsidR="000720CB" w:rsidRPr="00B80AD9" w:rsidRDefault="000720CB" w:rsidP="00B5411D">
                                        <w:pPr>
                                          <w:rPr>
                                            <w:sz w:val="21"/>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28" name="文本框 928"/>
                                  <wps:cNvSpPr txBox="1"/>
                                  <wps:spPr>
                                    <a:xfrm>
                                      <a:off x="142769" y="0"/>
                                      <a:ext cx="247650" cy="295275"/>
                                    </a:xfrm>
                                    <a:prstGeom prst="rect">
                                      <a:avLst/>
                                    </a:prstGeom>
                                    <a:solidFill>
                                      <a:schemeClr val="lt1"/>
                                    </a:solidFill>
                                    <a:ln w="6350">
                                      <a:solidFill>
                                        <a:schemeClr val="bg1"/>
                                      </a:solidFill>
                                    </a:ln>
                                  </wps:spPr>
                                  <wps:txbx>
                                    <w:txbxContent>
                                      <w:p w:rsidR="000720CB" w:rsidRPr="00B80AD9" w:rsidRDefault="000720CB" w:rsidP="00B5411D">
                                        <w:pPr>
                                          <w:rPr>
                                            <w:sz w:val="21"/>
                                            <w:szCs w:val="21"/>
                                          </w:rPr>
                                        </w:pPr>
                                        <w:r w:rsidRPr="00B80AD9">
                                          <w:rPr>
                                            <w:szCs w:val="21"/>
                                          </w:rPr>
                                          <w:t>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29" name="文本框 929"/>
                                  <wps:cNvSpPr txBox="1"/>
                                  <wps:spPr>
                                    <a:xfrm>
                                      <a:off x="360321" y="105377"/>
                                      <a:ext cx="247650" cy="295275"/>
                                    </a:xfrm>
                                    <a:prstGeom prst="rect">
                                      <a:avLst/>
                                    </a:prstGeom>
                                    <a:solidFill>
                                      <a:schemeClr val="lt1"/>
                                    </a:solidFill>
                                    <a:ln w="6350">
                                      <a:solidFill>
                                        <a:schemeClr val="bg1"/>
                                      </a:solidFill>
                                    </a:ln>
                                  </wps:spPr>
                                  <wps:txbx>
                                    <w:txbxContent>
                                      <w:p w:rsidR="000720CB" w:rsidRPr="00B80AD9" w:rsidRDefault="000720CB" w:rsidP="00B5411D">
                                        <w:pPr>
                                          <w:rPr>
                                            <w:sz w:val="21"/>
                                            <w:szCs w:val="21"/>
                                          </w:rPr>
                                        </w:pPr>
                                        <w:r w:rsidRPr="00B80AD9">
                                          <w:rPr>
                                            <w:szCs w:val="21"/>
                                          </w:rPr>
                                          <w: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930" name="组合 930"/>
                                  <wpg:cNvGrpSpPr/>
                                  <wpg:grpSpPr>
                                    <a:xfrm>
                                      <a:off x="112175" y="108776"/>
                                      <a:ext cx="398352" cy="348558"/>
                                      <a:chOff x="0" y="0"/>
                                      <a:chExt cx="398352" cy="348558"/>
                                    </a:xfrm>
                                  </wpg:grpSpPr>
                                  <wpg:grpSp>
                                    <wpg:cNvPr id="931" name="组合 931"/>
                                    <wpg:cNvGrpSpPr/>
                                    <wpg:grpSpPr>
                                      <a:xfrm>
                                        <a:off x="0" y="0"/>
                                        <a:ext cx="398352" cy="348558"/>
                                        <a:chOff x="0" y="0"/>
                                        <a:chExt cx="398352" cy="348558"/>
                                      </a:xfrm>
                                    </wpg:grpSpPr>
                                    <wps:wsp>
                                      <wps:cNvPr id="932" name="直接箭头连接符 932"/>
                                      <wps:cNvCnPr/>
                                      <wps:spPr>
                                        <a:xfrm>
                                          <a:off x="0" y="271604"/>
                                          <a:ext cx="398352"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33" name="直接箭头连接符 933"/>
                                      <wps:cNvCnPr/>
                                      <wps:spPr>
                                        <a:xfrm flipV="1">
                                          <a:off x="76954" y="0"/>
                                          <a:ext cx="0" cy="34855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s:wsp>
                                    <wps:cNvPr id="935" name="流程图: 接点 935"/>
                                    <wps:cNvSpPr/>
                                    <wps:spPr>
                                      <a:xfrm>
                                        <a:off x="45267" y="248970"/>
                                        <a:ext cx="49794" cy="45719"/>
                                      </a:xfrm>
                                      <a:prstGeom prst="flowChartConnector">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wgp>
                        </a:graphicData>
                      </a:graphic>
                    </wp:inline>
                  </w:drawing>
                </mc:Choice>
                <mc:Fallback>
                  <w:pict>
                    <v:group w14:anchorId="0F9E2CC8" id="组合 902" o:spid="_x0000_s1076" style="width:195pt;height:112.5pt;mso-position-horizontal-relative:char;mso-position-vertical-relative:line" coordorigin=",305" coordsize="21427,91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">
                      <v:rect id="矩形 903" o:spid="_x0000_s1077" style="position:absolute;top:3429;width:13716;height:3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" fillcolor="#5b9bd5 [3204]" strokecolor="white [3212]" strokeweight="1pt"/>
                      <v:group id="组合 904" o:spid="_x0000_s1078" style="position:absolute;left:1714;top:305;width:19713;height:9154" coordorigin=",305" coordsize="19713,91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">
                        <v:group id="组合 905" o:spid="_x0000_s1079" style="position:absolute;top:305;width:11150;height:7691" coordorigin=",305" coordsize="11150,76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">
                          <v:line id="直接连接符 906" o:spid="_x0000_s1080" style="position:absolute;visibility:visible;mso-wrap-style:square" from="2253,2643" to="2253,78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" strokecolor="#ffc000" strokeweight=".5pt">
                            <v:stroke dashstyle="3 1" joinstyle="miter"/>
                          </v:line>
                          <v:group id="组合 910" o:spid="_x0000_s1081" style="position:absolute;top:305;width:11150;height:7691" coordorigin=",305" coordsize="11150,76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">
                            <v:line id="直接连接符 911" o:spid="_x0000_s1082" style="position:absolute;visibility:visible;mso-wrap-style:square" from="1603,2643" to="1603,78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" strokecolor="#ffc000" strokeweight=".5pt">
                              <v:stroke dashstyle="3 1" joinstyle="miter"/>
                            </v:line>
                            <v:group id="组合 912" o:spid="_x0000_s1083" style="position:absolute;top:305;width:11150;height:7691" coordorigin=",305" coordsize="11150,76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">
                              <v:shape id="文本框 913" o:spid="_x0000_s1084" type="#_x0000_t202" style="position:absolute;left:895;top:305;width:2476;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" fillcolor="white [3201]" strokecolor="white [3212]" strokeweight=".5pt">
                                <v:textbox>
                                  <w:txbxContent>
                                    <w:p w:rsidR="000720CB" w:rsidRPr="00EF7C61" w:rsidRDefault="000720CB" w:rsidP="00B5411D">
                                      <w:pPr>
                                        <w:rPr>
                                          <w:sz w:val="21"/>
                                          <w:szCs w:val="21"/>
                                        </w:rPr>
                                      </w:pPr>
                                      <w:r w:rsidRPr="00EF7C61">
                                        <w:rPr>
                                          <w:rFonts w:hint="eastAsia"/>
                                          <w:sz w:val="21"/>
                                          <w:szCs w:val="21"/>
                                        </w:rPr>
                                        <w:t>g</w:t>
                                      </w:r>
                                    </w:p>
                                  </w:txbxContent>
                                </v:textbox>
                              </v:shape>
                              <v:shape id="文本框 914" o:spid="_x0000_s1085" type="#_x0000_t202" style="position:absolute;left:7650;top:3537;width:2857;height:2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" fillcolor="#5b9bd5 [3204]" strokecolor="#5b9bd5 [3204]" strokeweight=".5pt">
                                <v:textbox>
                                  <w:txbxContent>
                                    <w:p w:rsidR="000720CB" w:rsidRPr="00EF7C61" w:rsidRDefault="000720CB" w:rsidP="00B5411D">
                                      <w:pPr>
                                        <w:rPr>
                                          <w:sz w:val="21"/>
                                        </w:rPr>
                                      </w:pPr>
                                      <w:r w:rsidRPr="00EF7C61">
                                        <w:rPr>
                                          <w:sz w:val="21"/>
                                        </w:rPr>
                                        <w:t>w</w:t>
                                      </w:r>
                                    </w:p>
                                  </w:txbxContent>
                                </v:textbox>
                              </v:shape>
                              <v:rect id="矩形 915" o:spid="_x0000_s1086" style="position:absolute;left:435;top:2422;width:1113;height:10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" fillcolor="#5b9bd5 [3204]" strokecolor="#39f" strokeweight="1pt"/>
                              <v:rect id="矩形 916" o:spid="_x0000_s1087" style="position:absolute;left:2258;top:2422;width:1113;height:10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" fillcolor="#5b9bd5 [3204]" strokecolor="#39f" strokeweight="1pt"/>
                              <v:rect id="矩形 917" o:spid="_x0000_s1088" style="position:absolute;left:8218;top:2394;width:1113;height:10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" fillcolor="#5b9bd5 [3204]" strokecolor="#39f" strokeweight="1pt"/>
                              <v:line id="直接连接符 918" o:spid="_x0000_s1089" style="position:absolute;visibility:visible;mso-wrap-style:square" from="381,2612" to="381,78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" strokecolor="#ffc000" strokeweight=".5pt">
                                <v:stroke dashstyle="3 1" joinstyle="miter"/>
                              </v:line>
                              <v:line id="直接连接符 919" o:spid="_x0000_s1090" style="position:absolute;visibility:visible;mso-wrap-style:square" from="3483,2667" to="3483,79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" strokecolor="#ffc000" strokeweight=".5pt">
                                <v:stroke dashstyle="3 1" joinstyle="miter"/>
                              </v:line>
                              <v:line id="直接连接符 920" o:spid="_x0000_s1091" style="position:absolute;visibility:visible;mso-wrap-style:square" from="8191,2748" to="8191,79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" strokecolor="#ffc000" strokeweight=".5pt">
                                <v:stroke dashstyle="3 1" joinstyle="miter"/>
                              </v:line>
                              <v:line id="直接连接符 921" o:spid="_x0000_s1092" style="position:absolute;visibility:visible;mso-wrap-style:square" from="9416,2667" to="9416,79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" strokecolor="#ffc000" strokeweight=".5pt">
                                <v:stroke dashstyle="3 1" joinstyle="miter"/>
                              </v:line>
                              <v:shape id="直接箭头连接符 922" o:spid="_x0000_s1093" type="#_x0000_t32" style="position:absolute;top:1768;width:159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" strokecolor="#5b9bd5 [3204]" strokeweight=".5pt">
                                <v:stroke endarrow="block" joinstyle="miter"/>
                              </v:shape>
                              <v:shape id="直接箭头连接符 923" o:spid="_x0000_s1094" type="#_x0000_t32" style="position:absolute;left:9525;top:5034;width:1625;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" strokecolor="#ed7d31 [3205]" strokeweight=".5pt">
                                <v:stroke endarrow="block" joinstyle="miter"/>
                              </v:shape>
                              <v:shape id="直接箭头连接符 924" o:spid="_x0000_s1095" type="#_x0000_t32" style="position:absolute;left:6477;top:4980;width:159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" strokecolor="#ed7d31 [3205]" strokeweight=".5pt">
                                <v:stroke endarrow="block" joinstyle="miter"/>
                              </v:shape>
                              <v:shape id="直接箭头连接符 925" o:spid="_x0000_s1096" type="#_x0000_t32" style="position:absolute;left:2286;top:1796;width:163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" strokecolor="#5b9bd5 [3204]" strokeweight=".5pt">
                                <v:stroke endarrow="block" joinstyle="miter"/>
                              </v:shape>
                            </v:group>
                          </v:group>
                        </v:group>
                        <v:group id="组合 926" o:spid="_x0000_s1097" style="position:absolute;left:12437;top:476;width:7276;height:8983" coordsize="7275,89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">
                          <v:shape id="文本框 927" o:spid="_x0000_s1098" type="#_x0000_t202" style="position:absolute;top:3297;width:7275;height:56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" fillcolor="white [3201]" strokecolor="white [3212]" strokeweight=".5pt">
                            <v:textbox>
                              <w:txbxContent>
                                <w:p w:rsidR="000720CB" w:rsidRDefault="000720CB" w:rsidP="00B5411D">
                                  <w:pPr>
                                    <w:rPr>
                                      <w:szCs w:val="21"/>
                                    </w:rPr>
                                  </w:pPr>
                                  <w:r>
                                    <w:rPr>
                                      <w:szCs w:val="21"/>
                                    </w:rPr>
                                    <w:t>z</w:t>
                                  </w:r>
                                </w:p>
                                <w:p w:rsidR="000720CB" w:rsidRPr="00335896" w:rsidRDefault="000720CB" w:rsidP="00B5411D">
                                  <w:pPr>
                                    <w:rPr>
                                      <w:rFonts w:ascii="宋体" w:hAnsi="宋体"/>
                                      <w:b/>
                                      <w:szCs w:val="21"/>
                                    </w:rPr>
                                  </w:pPr>
                                  <w:r w:rsidRPr="00335896">
                                    <w:rPr>
                                      <w:rFonts w:ascii="宋体" w:hAnsi="宋体" w:hint="eastAsia"/>
                                      <w:b/>
                                      <w:szCs w:val="21"/>
                                    </w:rPr>
                                    <w:t>坐标系</w:t>
                                  </w:r>
                                </w:p>
                                <w:p w:rsidR="000720CB" w:rsidRPr="00B80AD9" w:rsidRDefault="000720CB" w:rsidP="00B5411D">
                                  <w:pPr>
                                    <w:rPr>
                                      <w:sz w:val="21"/>
                                      <w:szCs w:val="21"/>
                                    </w:rPr>
                                  </w:pPr>
                                </w:p>
                              </w:txbxContent>
                            </v:textbox>
                          </v:shape>
                          <v:shape id="文本框 928" o:spid="_x0000_s1099" type="#_x0000_t202" style="position:absolute;left:1427;width:2477;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" fillcolor="white [3201]" strokecolor="white [3212]" strokeweight=".5pt">
                            <v:textbox>
                              <w:txbxContent>
                                <w:p w:rsidR="000720CB" w:rsidRPr="00B80AD9" w:rsidRDefault="000720CB" w:rsidP="00B5411D">
                                  <w:pPr>
                                    <w:rPr>
                                      <w:sz w:val="21"/>
                                      <w:szCs w:val="21"/>
                                    </w:rPr>
                                  </w:pPr>
                                  <w:r w:rsidRPr="00B80AD9">
                                    <w:rPr>
                                      <w:szCs w:val="21"/>
                                    </w:rPr>
                                    <w:t>x</w:t>
                                  </w:r>
                                </w:p>
                              </w:txbxContent>
                            </v:textbox>
                          </v:shape>
                          <v:shape id="文本框 929" o:spid="_x0000_s1100" type="#_x0000_t202" style="position:absolute;left:3603;top:1053;width:2476;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" fillcolor="white [3201]" strokecolor="white [3212]" strokeweight=".5pt">
                            <v:textbox>
                              <w:txbxContent>
                                <w:p w:rsidR="000720CB" w:rsidRPr="00B80AD9" w:rsidRDefault="000720CB" w:rsidP="00B5411D">
                                  <w:pPr>
                                    <w:rPr>
                                      <w:sz w:val="21"/>
                                      <w:szCs w:val="21"/>
                                    </w:rPr>
                                  </w:pPr>
                                  <w:r w:rsidRPr="00B80AD9">
                                    <w:rPr>
                                      <w:szCs w:val="21"/>
                                    </w:rPr>
                                    <w:t>y</w:t>
                                  </w:r>
                                </w:p>
                              </w:txbxContent>
                            </v:textbox>
                          </v:shape>
                          <v:group id="组合 930" o:spid="_x0000_s1101" style="position:absolute;left:1121;top:1087;width:3984;height:3486" coordsize="398352,3485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">
                            <v:group id="组合 931" o:spid="_x0000_s1102" style="position:absolute;width:398352;height:348558" coordsize="398352,3485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">
                              <v:shape id="直接箭头连接符 932" o:spid="_x0000_s1103" type="#_x0000_t32" style="position:absolute;top:271604;width:39835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" strokecolor="#5b9bd5 [3204]" strokeweight=".5pt">
                                <v:stroke endarrow="block" joinstyle="miter"/>
                              </v:shape>
                              <v:shape id="直接箭头连接符 933" o:spid="_x0000_s1104" type="#_x0000_t32" style="position:absolute;left:76954;width:0;height:34855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" strokecolor="#5b9bd5 [3204]" strokeweight=".5pt">
                                <v:stroke endarrow="block" joinstyle="miter"/>
                              </v:shape>
                            </v:group>
                            <v:shapetype id="_x0000_t120" coordsize="21600,21600" o:spt="120" path="m10800,qx,10800,10800,21600,21600,10800,10800,xe">
                              <v:path gradientshapeok="t" o:connecttype="custom" o:connectlocs="10800,0;3163,3163;0,10800;3163,18437;10800,21600;18437,18437;21600,10800;18437,3163" textboxrect="3163,3163,18437,18437"/>
                            </v:shapetype>
                            <v:shape id="流程图: 接点 935" o:spid="_x0000_s1105" type="#_x0000_t120" style="position:absolute;left:45267;top:248970;width:49794;height:457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" fillcolor="#5b9bd5 [3204]" strokecolor="#1f4d78 [1604]" strokeweight="1pt">
                              <v:stroke joinstyle="miter"/>
                            </v:shape>
                          </v:group>
                        </v:group>
                      </v:group>
                      <w10:anchorlock/>
                    </v:group>
                  </w:pict>
                </mc:Fallback>
              </mc:AlternateContent>
            </w:r>
          </w:p>
          <w:p w:rsidR="00B5411D" w:rsidRPr="00B123A1" w:rsidRDefault="00B5411D" w:rsidP="00ED2330">
            <w:pPr>
              <w:spacing w:line="240" w:lineRule="auto"/>
              <w:ind w:firstLineChars="100" w:firstLine="210"/>
              <w:rPr>
                <w:rFonts w:asciiTheme="majorHAnsi" w:eastAsia="黑体" w:hAnsiTheme="majorHAnsi" w:cstheme="majorBidi"/>
                <w:bCs/>
                <w:sz w:val="30"/>
                <w:szCs w:val="32"/>
              </w:rPr>
            </w:pPr>
            <w:r w:rsidRPr="00B123A1">
              <w:rPr>
                <w:rFonts w:asciiTheme="majorHAnsi" w:eastAsia="黑体" w:hAnsiTheme="majorHAnsi" w:cstheme="majorBidi" w:hint="eastAsia"/>
                <w:bCs/>
                <w:noProof/>
                <w:sz w:val="21"/>
                <w:szCs w:val="18"/>
              </w:rPr>
              <mc:AlternateContent>
                <mc:Choice Requires="wps">
                  <w:drawing>
                    <wp:anchor distT="0" distB="0" distL="114300" distR="114300" simplePos="0" relativeHeight="251649024" behindDoc="0" locked="0" layoutInCell="1" allowOverlap="1" wp14:anchorId="3089E6B3" wp14:editId="35643AF1">
                      <wp:simplePos x="0" y="0"/>
                      <wp:positionH relativeFrom="column">
                        <wp:posOffset>592492</wp:posOffset>
                      </wp:positionH>
                      <wp:positionV relativeFrom="paragraph">
                        <wp:posOffset>2063634</wp:posOffset>
                      </wp:positionV>
                      <wp:extent cx="487680" cy="387350"/>
                      <wp:effectExtent l="0" t="0" r="0" b="6350"/>
                      <wp:wrapNone/>
                      <wp:docPr id="72" name="文本框 72"/>
                      <wp:cNvGraphicFramePr/>
                      <a:graphic xmlns:a="http://schemas.openxmlformats.org/drawingml/2006/main">
                        <a:graphicData uri="http://schemas.microsoft.com/office/word/2010/wordprocessingShape">
                          <wps:wsp>
                            <wps:cNvSpPr txBox="1"/>
                            <wps:spPr>
                              <a:xfrm>
                                <a:off x="0" y="0"/>
                                <a:ext cx="487680" cy="387350"/>
                              </a:xfrm>
                              <a:prstGeom prst="rect">
                                <a:avLst/>
                              </a:prstGeom>
                              <a:solidFill>
                                <a:schemeClr val="lt1"/>
                              </a:solidFill>
                              <a:ln w="6350">
                                <a:noFill/>
                              </a:ln>
                            </wps:spPr>
                            <wps:txbx>
                              <w:txbxContent>
                                <w:p w:rsidR="000720CB" w:rsidRDefault="000720CB" w:rsidP="00B5411D">
                                  <w:r>
                                    <w:rPr>
                                      <w:rFonts w:hint="eastAsia"/>
                                    </w:rPr>
                                    <w:t>(</w:t>
                                  </w:r>
                                  <w:r>
                                    <w:t>b</w:t>
                                  </w:r>
                                  <w:r>
                                    <w:rPr>
                                      <w:rFonts w:hint="eastAsia"/>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089E6B3" id="文本框 72" o:spid="_x0000_s1106" type="#_x0000_t202" style="position:absolute;left:0;text-align:left;margin-left:46.65pt;margin-top:162.5pt;width:38.4pt;height:30.5pt;z-index:2516490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" fillcolor="white [3201]" stroked="f" strokeweight=".5pt">
                      <v:textbox>
                        <w:txbxContent>
                          <w:p w:rsidR="000720CB" w:rsidRDefault="000720CB" w:rsidP="00B5411D">
                            <w:r>
                              <w:rPr>
                                <w:rFonts w:hint="eastAsia"/>
                              </w:rPr>
                              <w:t>(</w:t>
                            </w:r>
                            <w:r>
                              <w:t>b</w:t>
                            </w:r>
                            <w:r>
                              <w:rPr>
                                <w:rFonts w:hint="eastAsia"/>
                              </w:rPr>
                              <w:t>)</w:t>
                            </w:r>
                          </w:p>
                        </w:txbxContent>
                      </v:textbox>
                    </v:shape>
                  </w:pict>
                </mc:Fallback>
              </mc:AlternateContent>
            </w:r>
            <w:r w:rsidR="00590D68" w:rsidRPr="00590D68">
              <w:rPr>
                <w:rFonts w:asciiTheme="minorHAnsi" w:hAnsiTheme="minorHAnsi"/>
                <w:noProof/>
              </w:rPr>
              <w:object w:dxaOrig="1681" w:dyaOrig="3361">
                <v:shape id="_x0000_i1134" type="#_x0000_t75" alt="" style="width:99pt;height:168pt;mso-width-percent:0;mso-height-percent:0;mso-width-percent:0;mso-height-percent:0" o:ole="">
                  <v:imagedata r:id="rId325" o:title=""/>
                </v:shape>
                <o:OLEObject Type="Embed" ProgID="Visio.Drawing.15" ShapeID="_x0000_i1134" DrawAspect="Content" ObjectID="_1574891384" r:id="rId326"/>
              </w:object>
            </w:r>
          </w:p>
        </w:tc>
        <w:tc>
          <w:tcPr>
            <w:tcW w:w="3017" w:type="dxa"/>
          </w:tcPr>
          <w:p w:rsidR="00B5411D" w:rsidRPr="00B123A1" w:rsidRDefault="00F87461" w:rsidP="001E2A4A">
            <w:pPr>
              <w:spacing w:line="240" w:lineRule="auto"/>
              <w:jc w:val="center"/>
              <w:rPr>
                <w:rFonts w:asciiTheme="majorHAnsi" w:eastAsia="黑体" w:hAnsiTheme="majorHAnsi" w:cstheme="majorBidi"/>
                <w:bCs/>
                <w:sz w:val="30"/>
                <w:szCs w:val="32"/>
              </w:rPr>
            </w:pPr>
            <w:r w:rsidRPr="00B123A1">
              <w:rPr>
                <w:rFonts w:asciiTheme="majorHAnsi" w:eastAsia="黑体" w:hAnsiTheme="majorHAnsi" w:cstheme="majorBidi" w:hint="eastAsia"/>
                <w:bCs/>
                <w:noProof/>
                <w:sz w:val="21"/>
                <w:szCs w:val="18"/>
              </w:rPr>
              <mc:AlternateContent>
                <mc:Choice Requires="wps">
                  <w:drawing>
                    <wp:anchor distT="0" distB="0" distL="114300" distR="114300" simplePos="0" relativeHeight="251650048" behindDoc="0" locked="0" layoutInCell="1" allowOverlap="1" wp14:anchorId="61360830" wp14:editId="70E51511">
                      <wp:simplePos x="0" y="0"/>
                      <wp:positionH relativeFrom="column">
                        <wp:posOffset>1002665</wp:posOffset>
                      </wp:positionH>
                      <wp:positionV relativeFrom="paragraph">
                        <wp:posOffset>3559175</wp:posOffset>
                      </wp:positionV>
                      <wp:extent cx="487680" cy="387350"/>
                      <wp:effectExtent l="0" t="0" r="0" b="6350"/>
                      <wp:wrapNone/>
                      <wp:docPr id="73" name="文本框 73"/>
                      <wp:cNvGraphicFramePr/>
                      <a:graphic xmlns:a="http://schemas.openxmlformats.org/drawingml/2006/main">
                        <a:graphicData uri="http://schemas.microsoft.com/office/word/2010/wordprocessingShape">
                          <wps:wsp>
                            <wps:cNvSpPr txBox="1"/>
                            <wps:spPr>
                              <a:xfrm>
                                <a:off x="0" y="0"/>
                                <a:ext cx="487680" cy="387350"/>
                              </a:xfrm>
                              <a:prstGeom prst="rect">
                                <a:avLst/>
                              </a:prstGeom>
                              <a:solidFill>
                                <a:schemeClr val="lt1"/>
                              </a:solidFill>
                              <a:ln w="6350">
                                <a:noFill/>
                              </a:ln>
                            </wps:spPr>
                            <wps:txbx>
                              <w:txbxContent>
                                <w:p w:rsidR="000720CB" w:rsidRDefault="000720CB" w:rsidP="00B5411D">
                                  <w:r>
                                    <w:rPr>
                                      <w:rFonts w:hint="eastAsia"/>
                                    </w:rPr>
                                    <w:t>(</w:t>
                                  </w:r>
                                  <w:r>
                                    <w:t>c</w:t>
                                  </w:r>
                                  <w:r>
                                    <w:rPr>
                                      <w:rFonts w:hint="eastAsia"/>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1360830" id="文本框 73" o:spid="_x0000_s1107" type="#_x0000_t202" style="position:absolute;left:0;text-align:left;margin-left:78.95pt;margin-top:280.25pt;width:38.4pt;height:30.5pt;z-index:2516500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" fillcolor="white [3201]" stroked="f" strokeweight=".5pt">
                      <v:textbox>
                        <w:txbxContent>
                          <w:p w:rsidR="000720CB" w:rsidRDefault="000720CB" w:rsidP="00B5411D">
                            <w:r>
                              <w:rPr>
                                <w:rFonts w:hint="eastAsia"/>
                              </w:rPr>
                              <w:t>(</w:t>
                            </w:r>
                            <w:r>
                              <w:t>c</w:t>
                            </w:r>
                            <w:r>
                              <w:rPr>
                                <w:rFonts w:hint="eastAsia"/>
                              </w:rPr>
                              <w:t>)</w:t>
                            </w:r>
                          </w:p>
                        </w:txbxContent>
                      </v:textbox>
                    </v:shape>
                  </w:pict>
                </mc:Fallback>
              </mc:AlternateContent>
            </w:r>
            <w:r w:rsidR="001E2A4A" w:rsidRPr="00B123A1">
              <w:rPr>
                <w:noProof/>
              </w:rPr>
              <mc:AlternateContent>
                <mc:Choice Requires="wpg">
                  <w:drawing>
                    <wp:inline distT="0" distB="0" distL="0" distR="0" wp14:anchorId="3F2AC8AB" wp14:editId="676115E5">
                      <wp:extent cx="2105025" cy="3733800"/>
                      <wp:effectExtent l="0" t="0" r="28575" b="19050"/>
                      <wp:docPr id="74" name="组合 74"/>
                      <wp:cNvGraphicFramePr/>
                      <a:graphic xmlns:a="http://schemas.openxmlformats.org/drawingml/2006/main">
                        <a:graphicData uri="http://schemas.microsoft.com/office/word/2010/wordprocessingGroup">
                          <wpg:wgp>
                            <wpg:cNvGrpSpPr/>
                            <wpg:grpSpPr>
                              <a:xfrm>
                                <a:off x="0" y="0"/>
                                <a:ext cx="2105025" cy="3733800"/>
                                <a:chOff x="-247650" y="-1952625"/>
                                <a:chExt cx="2105025" cy="3733800"/>
                              </a:xfrm>
                            </wpg:grpSpPr>
                            <wpg:grpSp>
                              <wpg:cNvPr id="75" name="组合 75"/>
                              <wpg:cNvGrpSpPr/>
                              <wpg:grpSpPr>
                                <a:xfrm>
                                  <a:off x="-247650" y="-476250"/>
                                  <a:ext cx="1200150" cy="2257425"/>
                                  <a:chOff x="-247650" y="-476250"/>
                                  <a:chExt cx="1200150" cy="2257425"/>
                                </a:xfrm>
                              </wpg:grpSpPr>
                              <wpg:grpSp>
                                <wpg:cNvPr id="76" name="组合 76"/>
                                <wpg:cNvGrpSpPr/>
                                <wpg:grpSpPr>
                                  <a:xfrm>
                                    <a:off x="-247650" y="-447675"/>
                                    <a:ext cx="685800" cy="2228850"/>
                                    <a:chOff x="-247650" y="-447675"/>
                                    <a:chExt cx="685800" cy="2228850"/>
                                  </a:xfrm>
                                </wpg:grpSpPr>
                                <wps:wsp>
                                  <wps:cNvPr id="77" name="文本框 77"/>
                                  <wps:cNvSpPr txBox="1"/>
                                  <wps:spPr>
                                    <a:xfrm>
                                      <a:off x="-247650" y="-447675"/>
                                      <a:ext cx="561975" cy="457200"/>
                                    </a:xfrm>
                                    <a:prstGeom prst="rect">
                                      <a:avLst/>
                                    </a:prstGeom>
                                    <a:solidFill>
                                      <a:schemeClr val="lt1"/>
                                    </a:solidFill>
                                    <a:ln w="6350">
                                      <a:solidFill>
                                        <a:schemeClr val="bg1"/>
                                      </a:solidFill>
                                    </a:ln>
                                  </wps:spPr>
                                  <wps:txbx>
                                    <w:txbxContent>
                                      <w:p w:rsidR="000720CB" w:rsidRPr="00EA6CA3" w:rsidRDefault="000720CB" w:rsidP="001E2A4A">
                                        <w:pPr>
                                          <w:rPr>
                                            <w:b/>
                                            <w:sz w:val="22"/>
                                          </w:rPr>
                                        </w:pPr>
                                        <w:r w:rsidRPr="00965809">
                                          <w:rPr>
                                            <w:rFonts w:hint="eastAsia"/>
                                            <w:b/>
                                            <w:i/>
                                          </w:rPr>
                                          <w:t>E</w:t>
                                        </w:r>
                                        <w:r w:rsidRPr="00965809">
                                          <w:rPr>
                                            <w:b/>
                                            <w:sz w:val="36"/>
                                            <w:vertAlign w:val="subscript"/>
                                          </w:rPr>
                                          <w: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8" name="文本框 78"/>
                                  <wps:cNvSpPr txBox="1"/>
                                  <wps:spPr>
                                    <a:xfrm>
                                      <a:off x="-9525" y="1323975"/>
                                      <a:ext cx="447675" cy="457200"/>
                                    </a:xfrm>
                                    <a:prstGeom prst="rect">
                                      <a:avLst/>
                                    </a:prstGeom>
                                    <a:solidFill>
                                      <a:schemeClr val="lt1"/>
                                    </a:solidFill>
                                    <a:ln w="6350">
                                      <a:solidFill>
                                        <a:schemeClr val="bg1"/>
                                      </a:solidFill>
                                    </a:ln>
                                  </wps:spPr>
                                  <wps:txbx>
                                    <w:txbxContent>
                                      <w:p w:rsidR="000720CB" w:rsidRPr="00EA6CA3" w:rsidRDefault="000720CB" w:rsidP="001E2A4A">
                                        <w:pPr>
                                          <w:rPr>
                                            <w:b/>
                                            <w:sz w:val="22"/>
                                          </w:rPr>
                                        </w:pPr>
                                        <w:r w:rsidRPr="00965809">
                                          <w:rPr>
                                            <w:rFonts w:hint="eastAsia"/>
                                            <w:b/>
                                            <w:i/>
                                          </w:rPr>
                                          <w:t>E</w:t>
                                        </w:r>
                                        <w:r w:rsidRPr="00965809">
                                          <w:rPr>
                                            <w:b/>
                                            <w:sz w:val="36"/>
                                            <w:szCs w:val="36"/>
                                            <w:vertAlign w:val="subscript"/>
                                          </w:rPr>
                                          <w:t>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79" name="组合 79"/>
                                <wpg:cNvGrpSpPr/>
                                <wpg:grpSpPr>
                                  <a:xfrm>
                                    <a:off x="9525" y="-476250"/>
                                    <a:ext cx="942975" cy="2085975"/>
                                    <a:chOff x="-28575" y="-695325"/>
                                    <a:chExt cx="942975" cy="2085975"/>
                                  </a:xfrm>
                                </wpg:grpSpPr>
                                <wpg:grpSp>
                                  <wpg:cNvPr id="80" name="组合 80"/>
                                  <wpg:cNvGrpSpPr/>
                                  <wpg:grpSpPr>
                                    <a:xfrm>
                                      <a:off x="-28575" y="-695325"/>
                                      <a:ext cx="838200" cy="2085975"/>
                                      <a:chOff x="-28575" y="-695325"/>
                                      <a:chExt cx="838200" cy="2085975"/>
                                    </a:xfrm>
                                  </wpg:grpSpPr>
                                  <wps:wsp>
                                    <wps:cNvPr id="81" name="直接箭头连接符 81"/>
                                    <wps:cNvCnPr/>
                                    <wps:spPr>
                                      <a:xfrm flipH="1" flipV="1">
                                        <a:off x="-28575" y="-638175"/>
                                        <a:ext cx="142875" cy="361950"/>
                                      </a:xfrm>
                                      <a:prstGeom prst="straightConnector1">
                                        <a:avLst/>
                                      </a:prstGeom>
                                      <a:ln w="28575">
                                        <a:solidFill>
                                          <a:srgbClr val="3D7AF5"/>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2" name="直接箭头连接符 82"/>
                                    <wps:cNvCnPr/>
                                    <wps:spPr>
                                      <a:xfrm flipV="1">
                                        <a:off x="-19050" y="971550"/>
                                        <a:ext cx="133350" cy="390525"/>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g:grpSp>
                                    <wpg:cNvPr id="83" name="组合 83"/>
                                    <wpg:cNvGrpSpPr/>
                                    <wpg:grpSpPr>
                                      <a:xfrm>
                                        <a:off x="85725" y="-695325"/>
                                        <a:ext cx="723900" cy="2085975"/>
                                        <a:chOff x="-9525" y="-695325"/>
                                        <a:chExt cx="723900" cy="2085975"/>
                                      </a:xfrm>
                                    </wpg:grpSpPr>
                                    <wps:wsp>
                                      <wps:cNvPr id="84" name="文本框 84"/>
                                      <wps:cNvSpPr txBox="1"/>
                                      <wps:spPr>
                                        <a:xfrm>
                                          <a:off x="-9525" y="-247649"/>
                                          <a:ext cx="323850" cy="1200150"/>
                                        </a:xfrm>
                                        <a:prstGeom prst="rect">
                                          <a:avLst/>
                                        </a:prstGeom>
                                        <a:solidFill>
                                          <a:schemeClr val="lt1"/>
                                        </a:solidFill>
                                        <a:ln w="38100">
                                          <a:solidFill>
                                            <a:srgbClr val="3D7AF5"/>
                                          </a:solidFill>
                                        </a:ln>
                                      </wps:spPr>
                                      <wps:txbx>
                                        <w:txbxContent>
                                          <w:p w:rsidR="000720CB" w:rsidRPr="008B2E21" w:rsidRDefault="000720CB" w:rsidP="0091016C">
                                            <w:pPr>
                                              <w:spacing w:line="320" w:lineRule="exact"/>
                                              <w:rPr>
                                                <w:b/>
                                              </w:rPr>
                                            </w:pPr>
                                            <w:r w:rsidRPr="0091016C">
                                              <w:rPr>
                                                <w:rFonts w:hint="eastAsia"/>
                                                <w:b/>
                                                <w:sz w:val="22"/>
                                              </w:rPr>
                                              <w:t>跑</w:t>
                                            </w:r>
                                            <w:r w:rsidRPr="0091016C">
                                              <w:rPr>
                                                <w:rFonts w:hint="eastAsia"/>
                                                <w:b/>
                                                <w:sz w:val="22"/>
                                                <w:u w:val="single"/>
                                              </w:rPr>
                                              <w:t>道</w:t>
                                            </w:r>
                                            <w:r w:rsidRPr="0091016C">
                                              <w:rPr>
                                                <w:b/>
                                                <w:sz w:val="22"/>
                                              </w:rPr>
                                              <w:t>耦合区</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 name="流程图: 接点 85"/>
                                      <wps:cNvSpPr/>
                                      <wps:spPr>
                                        <a:xfrm>
                                          <a:off x="38100" y="-447675"/>
                                          <a:ext cx="190500" cy="200025"/>
                                        </a:xfrm>
                                        <a:prstGeom prst="flowChartConnector">
                                          <a:avLst/>
                                        </a:prstGeom>
                                        <a:solidFill>
                                          <a:srgbClr val="3774FB"/>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 name="流程图: 接点 86"/>
                                      <wps:cNvSpPr/>
                                      <wps:spPr>
                                        <a:xfrm>
                                          <a:off x="47625" y="952501"/>
                                          <a:ext cx="190500" cy="200025"/>
                                        </a:xfrm>
                                        <a:prstGeom prst="flowChartConnector">
                                          <a:avLst/>
                                        </a:prstGeom>
                                        <a:solidFill>
                                          <a:srgbClr val="3774FB"/>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 name="任意多边形 87"/>
                                      <wps:cNvSpPr/>
                                      <wps:spPr>
                                        <a:xfrm>
                                          <a:off x="161925" y="-695325"/>
                                          <a:ext cx="552450" cy="257175"/>
                                        </a:xfrm>
                                        <a:custGeom>
                                          <a:avLst/>
                                          <a:gdLst>
                                            <a:gd name="connsiteX0" fmla="*/ 0 w 781050"/>
                                            <a:gd name="connsiteY0" fmla="*/ 381009 h 390534"/>
                                            <a:gd name="connsiteX1" fmla="*/ 390525 w 781050"/>
                                            <a:gd name="connsiteY1" fmla="*/ 9 h 390534"/>
                                            <a:gd name="connsiteX2" fmla="*/ 781050 w 781050"/>
                                            <a:gd name="connsiteY2" fmla="*/ 390534 h 390534"/>
                                            <a:gd name="connsiteX3" fmla="*/ 781050 w 781050"/>
                                            <a:gd name="connsiteY3" fmla="*/ 390534 h 390534"/>
                                          </a:gdLst>
                                          <a:ahLst/>
                                          <a:cxnLst>
                                            <a:cxn ang="0">
                                              <a:pos x="connsiteX0" y="connsiteY0"/>
                                            </a:cxn>
                                            <a:cxn ang="0">
                                              <a:pos x="connsiteX1" y="connsiteY1"/>
                                            </a:cxn>
                                            <a:cxn ang="0">
                                              <a:pos x="connsiteX2" y="connsiteY2"/>
                                            </a:cxn>
                                            <a:cxn ang="0">
                                              <a:pos x="connsiteX3" y="connsiteY3"/>
                                            </a:cxn>
                                          </a:cxnLst>
                                          <a:rect l="l" t="t" r="r" b="b"/>
                                          <a:pathLst>
                                            <a:path w="781050" h="390534">
                                              <a:moveTo>
                                                <a:pt x="0" y="381009"/>
                                              </a:moveTo>
                                              <a:cubicBezTo>
                                                <a:pt x="130175" y="189715"/>
                                                <a:pt x="260350" y="-1579"/>
                                                <a:pt x="390525" y="9"/>
                                              </a:cubicBezTo>
                                              <a:cubicBezTo>
                                                <a:pt x="520700" y="1596"/>
                                                <a:pt x="781050" y="390534"/>
                                                <a:pt x="781050" y="390534"/>
                                              </a:cubicBezTo>
                                              <a:lnTo>
                                                <a:pt x="781050" y="390534"/>
                                              </a:lnTo>
                                            </a:path>
                                          </a:pathLst>
                                        </a:custGeom>
                                        <a:noFill/>
                                        <a:ln w="38100">
                                          <a:solidFill>
                                            <a:srgbClr val="3D7AF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8" name="任意多边形 88"/>
                                      <wps:cNvSpPr/>
                                      <wps:spPr>
                                        <a:xfrm rot="10800000">
                                          <a:off x="161925" y="1133475"/>
                                          <a:ext cx="552450" cy="257175"/>
                                        </a:xfrm>
                                        <a:custGeom>
                                          <a:avLst/>
                                          <a:gdLst>
                                            <a:gd name="connsiteX0" fmla="*/ 0 w 781050"/>
                                            <a:gd name="connsiteY0" fmla="*/ 381009 h 390534"/>
                                            <a:gd name="connsiteX1" fmla="*/ 390525 w 781050"/>
                                            <a:gd name="connsiteY1" fmla="*/ 9 h 390534"/>
                                            <a:gd name="connsiteX2" fmla="*/ 781050 w 781050"/>
                                            <a:gd name="connsiteY2" fmla="*/ 390534 h 390534"/>
                                            <a:gd name="connsiteX3" fmla="*/ 781050 w 781050"/>
                                            <a:gd name="connsiteY3" fmla="*/ 390534 h 390534"/>
                                          </a:gdLst>
                                          <a:ahLst/>
                                          <a:cxnLst>
                                            <a:cxn ang="0">
                                              <a:pos x="connsiteX0" y="connsiteY0"/>
                                            </a:cxn>
                                            <a:cxn ang="0">
                                              <a:pos x="connsiteX1" y="connsiteY1"/>
                                            </a:cxn>
                                            <a:cxn ang="0">
                                              <a:pos x="connsiteX2" y="connsiteY2"/>
                                            </a:cxn>
                                            <a:cxn ang="0">
                                              <a:pos x="connsiteX3" y="connsiteY3"/>
                                            </a:cxn>
                                          </a:cxnLst>
                                          <a:rect l="l" t="t" r="r" b="b"/>
                                          <a:pathLst>
                                            <a:path w="781050" h="390534">
                                              <a:moveTo>
                                                <a:pt x="0" y="381009"/>
                                              </a:moveTo>
                                              <a:cubicBezTo>
                                                <a:pt x="130175" y="189715"/>
                                                <a:pt x="260350" y="-1579"/>
                                                <a:pt x="390525" y="9"/>
                                              </a:cubicBezTo>
                                              <a:cubicBezTo>
                                                <a:pt x="520700" y="1596"/>
                                                <a:pt x="781050" y="390534"/>
                                                <a:pt x="781050" y="390534"/>
                                              </a:cubicBezTo>
                                              <a:lnTo>
                                                <a:pt x="781050" y="390534"/>
                                              </a:lnTo>
                                            </a:path>
                                          </a:pathLst>
                                        </a:custGeom>
                                        <a:noFill/>
                                        <a:ln w="38100">
                                          <a:solidFill>
                                            <a:srgbClr val="3D7AF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89" name="组合 89"/>
                                  <wpg:cNvGrpSpPr/>
                                  <wpg:grpSpPr>
                                    <a:xfrm>
                                      <a:off x="723900" y="-447675"/>
                                      <a:ext cx="190500" cy="1581150"/>
                                      <a:chOff x="-76200" y="-628650"/>
                                      <a:chExt cx="190500" cy="1581150"/>
                                    </a:xfrm>
                                  </wpg:grpSpPr>
                                  <wps:wsp>
                                    <wps:cNvPr id="90" name="流程图: 接点 90"/>
                                    <wps:cNvSpPr/>
                                    <wps:spPr>
                                      <a:xfrm>
                                        <a:off x="-76200" y="-628650"/>
                                        <a:ext cx="190500" cy="200025"/>
                                      </a:xfrm>
                                      <a:prstGeom prst="flowChartConnector">
                                        <a:avLst/>
                                      </a:prstGeom>
                                      <a:solidFill>
                                        <a:srgbClr val="3774FB"/>
                                      </a:solidFill>
                                      <a:ln>
                                        <a:solidFill>
                                          <a:srgbClr val="3399FF"/>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1" name="流程图: 接点 91"/>
                                    <wps:cNvSpPr/>
                                    <wps:spPr>
                                      <a:xfrm>
                                        <a:off x="-76200" y="752475"/>
                                        <a:ext cx="190500" cy="200025"/>
                                      </a:xfrm>
                                      <a:prstGeom prst="flowChartConnector">
                                        <a:avLst/>
                                      </a:prstGeom>
                                      <a:solidFill>
                                        <a:srgbClr val="3774FB"/>
                                      </a:solidFill>
                                      <a:ln>
                                        <a:solidFill>
                                          <a:srgbClr val="3399FF"/>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 name="矩形 92"/>
                                    <wps:cNvSpPr/>
                                    <wps:spPr>
                                      <a:xfrm>
                                        <a:off x="-9524" y="-428625"/>
                                        <a:ext cx="57150" cy="1200151"/>
                                      </a:xfrm>
                                      <a:prstGeom prst="rect">
                                        <a:avLst/>
                                      </a:prstGeom>
                                      <a:solidFill>
                                        <a:srgbClr val="3774FB"/>
                                      </a:solidFill>
                                      <a:ln>
                                        <a:solidFill>
                                          <a:srgbClr val="3399FF"/>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grpSp>
                              <wpg:cNvPr id="93" name="组合 93"/>
                              <wpg:cNvGrpSpPr/>
                              <wpg:grpSpPr>
                                <a:xfrm>
                                  <a:off x="-47625" y="-1952625"/>
                                  <a:ext cx="1905000" cy="1609003"/>
                                  <a:chOff x="-1085850" y="-2543175"/>
                                  <a:chExt cx="1905000" cy="1609003"/>
                                </a:xfrm>
                              </wpg:grpSpPr>
                              <wpg:grpSp>
                                <wpg:cNvPr id="94" name="组合 94"/>
                                <wpg:cNvGrpSpPr/>
                                <wpg:grpSpPr>
                                  <a:xfrm>
                                    <a:off x="-904875" y="-1877148"/>
                                    <a:ext cx="1724025" cy="942976"/>
                                    <a:chOff x="-1066800" y="-2734398"/>
                                    <a:chExt cx="1724025" cy="942976"/>
                                  </a:xfrm>
                                </wpg:grpSpPr>
                                <wps:wsp>
                                  <wps:cNvPr id="95" name="流程图: 接点 95"/>
                                  <wps:cNvSpPr/>
                                  <wps:spPr>
                                    <a:xfrm>
                                      <a:off x="-1066800" y="-2466975"/>
                                      <a:ext cx="190500" cy="200025"/>
                                    </a:xfrm>
                                    <a:prstGeom prst="flowChartConnector">
                                      <a:avLst/>
                                    </a:prstGeom>
                                    <a:solidFill>
                                      <a:srgbClr val="3774FB"/>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 name="文本框 99"/>
                                  <wps:cNvSpPr txBox="1"/>
                                  <wps:spPr>
                                    <a:xfrm>
                                      <a:off x="-419100" y="-2734398"/>
                                      <a:ext cx="1076325" cy="942976"/>
                                    </a:xfrm>
                                    <a:prstGeom prst="rect">
                                      <a:avLst/>
                                    </a:prstGeom>
                                    <a:ln>
                                      <a:solidFill>
                                        <a:schemeClr val="bg1"/>
                                      </a:solidFill>
                                    </a:ln>
                                  </wps:spPr>
                                  <wps:style>
                                    <a:lnRef idx="2">
                                      <a:schemeClr val="accent1"/>
                                    </a:lnRef>
                                    <a:fillRef idx="1">
                                      <a:schemeClr val="lt1"/>
                                    </a:fillRef>
                                    <a:effectRef idx="0">
                                      <a:schemeClr val="accent1"/>
                                    </a:effectRef>
                                    <a:fontRef idx="minor">
                                      <a:schemeClr val="dk1"/>
                                    </a:fontRef>
                                  </wps:style>
                                  <wps:txbx>
                                    <w:txbxContent>
                                      <w:p w:rsidR="000720CB" w:rsidRPr="00EE6719" w:rsidRDefault="000720CB" w:rsidP="001E2A4A">
                                        <w:pPr>
                                          <w:rPr>
                                            <w:b/>
                                          </w:rPr>
                                        </w:pPr>
                                        <w:r w:rsidRPr="00EE6719">
                                          <w:rPr>
                                            <w:rFonts w:hint="eastAsia"/>
                                            <w:b/>
                                          </w:rPr>
                                          <w:t>跑道</w:t>
                                        </w:r>
                                        <w:r w:rsidRPr="00EE6719">
                                          <w:rPr>
                                            <w:b/>
                                          </w:rPr>
                                          <w:t>直波导</w:t>
                                        </w:r>
                                        <w:r w:rsidRPr="00EE6719">
                                          <w:rPr>
                                            <w:rFonts w:hint="eastAsia"/>
                                            <w:b/>
                                          </w:rPr>
                                          <w:t>-</w:t>
                                        </w:r>
                                      </w:p>
                                      <w:p w:rsidR="000720CB" w:rsidRPr="00EE6719" w:rsidRDefault="000720CB" w:rsidP="001E2A4A">
                                        <w:pPr>
                                          <w:rPr>
                                            <w:b/>
                                          </w:rPr>
                                        </w:pPr>
                                        <w:r>
                                          <w:rPr>
                                            <w:rFonts w:hint="eastAsia"/>
                                            <w:b/>
                                          </w:rPr>
                                          <w:t>弯曲</w:t>
                                        </w:r>
                                        <w:r w:rsidRPr="00EE6719">
                                          <w:rPr>
                                            <w:b/>
                                          </w:rPr>
                                          <w:t>波导耦合点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00" name="组合 100"/>
                                <wpg:cNvGrpSpPr/>
                                <wpg:grpSpPr>
                                  <a:xfrm>
                                    <a:off x="-1085850" y="-2543175"/>
                                    <a:ext cx="1685925" cy="390525"/>
                                    <a:chOff x="-1085850" y="-2543175"/>
                                    <a:chExt cx="1685925" cy="390525"/>
                                  </a:xfrm>
                                </wpg:grpSpPr>
                                <wps:wsp>
                                  <wps:cNvPr id="101" name="任意多边形 101"/>
                                  <wps:cNvSpPr/>
                                  <wps:spPr>
                                    <a:xfrm>
                                      <a:off x="-1085850" y="-2457450"/>
                                      <a:ext cx="552450" cy="257175"/>
                                    </a:xfrm>
                                    <a:custGeom>
                                      <a:avLst/>
                                      <a:gdLst>
                                        <a:gd name="connsiteX0" fmla="*/ 0 w 781050"/>
                                        <a:gd name="connsiteY0" fmla="*/ 381009 h 390534"/>
                                        <a:gd name="connsiteX1" fmla="*/ 390525 w 781050"/>
                                        <a:gd name="connsiteY1" fmla="*/ 9 h 390534"/>
                                        <a:gd name="connsiteX2" fmla="*/ 781050 w 781050"/>
                                        <a:gd name="connsiteY2" fmla="*/ 390534 h 390534"/>
                                        <a:gd name="connsiteX3" fmla="*/ 781050 w 781050"/>
                                        <a:gd name="connsiteY3" fmla="*/ 390534 h 390534"/>
                                      </a:gdLst>
                                      <a:ahLst/>
                                      <a:cxnLst>
                                        <a:cxn ang="0">
                                          <a:pos x="connsiteX0" y="connsiteY0"/>
                                        </a:cxn>
                                        <a:cxn ang="0">
                                          <a:pos x="connsiteX1" y="connsiteY1"/>
                                        </a:cxn>
                                        <a:cxn ang="0">
                                          <a:pos x="connsiteX2" y="connsiteY2"/>
                                        </a:cxn>
                                        <a:cxn ang="0">
                                          <a:pos x="connsiteX3" y="connsiteY3"/>
                                        </a:cxn>
                                      </a:cxnLst>
                                      <a:rect l="l" t="t" r="r" b="b"/>
                                      <a:pathLst>
                                        <a:path w="781050" h="390534">
                                          <a:moveTo>
                                            <a:pt x="0" y="381009"/>
                                          </a:moveTo>
                                          <a:cubicBezTo>
                                            <a:pt x="130175" y="189715"/>
                                            <a:pt x="260350" y="-1579"/>
                                            <a:pt x="390525" y="9"/>
                                          </a:cubicBezTo>
                                          <a:cubicBezTo>
                                            <a:pt x="520700" y="1596"/>
                                            <a:pt x="781050" y="390534"/>
                                            <a:pt x="781050" y="390534"/>
                                          </a:cubicBezTo>
                                          <a:lnTo>
                                            <a:pt x="781050" y="390534"/>
                                          </a:lnTo>
                                        </a:path>
                                      </a:pathLst>
                                    </a:custGeom>
                                    <a:noFill/>
                                    <a:ln w="38100">
                                      <a:solidFill>
                                        <a:srgbClr val="3D7AF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 name="文本框 102"/>
                                  <wps:cNvSpPr txBox="1"/>
                                  <wps:spPr>
                                    <a:xfrm>
                                      <a:off x="-219075" y="-2543175"/>
                                      <a:ext cx="819150" cy="390525"/>
                                    </a:xfrm>
                                    <a:prstGeom prst="rect">
                                      <a:avLst/>
                                    </a:prstGeom>
                                    <a:solidFill>
                                      <a:schemeClr val="lt1"/>
                                    </a:solidFill>
                                    <a:ln w="6350">
                                      <a:solidFill>
                                        <a:schemeClr val="bg1"/>
                                      </a:solidFill>
                                    </a:ln>
                                  </wps:spPr>
                                  <wps:txbx>
                                    <w:txbxContent>
                                      <w:p w:rsidR="000720CB" w:rsidRPr="00DB4C67" w:rsidRDefault="000720CB" w:rsidP="001E2A4A">
                                        <w:pPr>
                                          <w:rPr>
                                            <w:b/>
                                          </w:rPr>
                                        </w:pPr>
                                        <w:r w:rsidRPr="00DB4C67">
                                          <w:rPr>
                                            <w:rFonts w:hint="eastAsia"/>
                                            <w:b/>
                                          </w:rPr>
                                          <w:t>弯曲波导</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03" name="组合 103"/>
                                <wpg:cNvGrpSpPr/>
                                <wpg:grpSpPr>
                                  <a:xfrm>
                                    <a:off x="-1028700" y="-2220322"/>
                                    <a:ext cx="1619250" cy="390525"/>
                                    <a:chOff x="-1085850" y="-2639422"/>
                                    <a:chExt cx="1619250" cy="390525"/>
                                  </a:xfrm>
                                </wpg:grpSpPr>
                                <wps:wsp>
                                  <wps:cNvPr id="104" name="矩形 104"/>
                                  <wps:cNvSpPr/>
                                  <wps:spPr>
                                    <a:xfrm flipV="1">
                                      <a:off x="-1085850" y="-2448949"/>
                                      <a:ext cx="428625" cy="94763"/>
                                    </a:xfrm>
                                    <a:prstGeom prst="rect">
                                      <a:avLst/>
                                    </a:prstGeom>
                                    <a:solidFill>
                                      <a:srgbClr val="3774FB"/>
                                    </a:solidFill>
                                    <a:ln>
                                      <a:solidFill>
                                        <a:srgbClr val="3399FF"/>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 name="文本框 105"/>
                                  <wps:cNvSpPr txBox="1"/>
                                  <wps:spPr>
                                    <a:xfrm>
                                      <a:off x="-285750" y="-2639422"/>
                                      <a:ext cx="819150" cy="390525"/>
                                    </a:xfrm>
                                    <a:prstGeom prst="rect">
                                      <a:avLst/>
                                    </a:prstGeom>
                                    <a:solidFill>
                                      <a:schemeClr val="lt1"/>
                                    </a:solidFill>
                                    <a:ln w="6350">
                                      <a:solidFill>
                                        <a:schemeClr val="bg1"/>
                                      </a:solidFill>
                                    </a:ln>
                                  </wps:spPr>
                                  <wps:txbx>
                                    <w:txbxContent>
                                      <w:p w:rsidR="000720CB" w:rsidRPr="00DB4C67" w:rsidRDefault="000720CB" w:rsidP="001E2A4A">
                                        <w:pPr>
                                          <w:rPr>
                                            <w:b/>
                                          </w:rPr>
                                        </w:pPr>
                                        <w:r>
                                          <w:rPr>
                                            <w:rFonts w:hint="eastAsia"/>
                                            <w:b/>
                                          </w:rPr>
                                          <w:t>直</w:t>
                                        </w:r>
                                        <w:r w:rsidRPr="00DB4C67">
                                          <w:rPr>
                                            <w:rFonts w:hint="eastAsia"/>
                                            <w:b/>
                                          </w:rPr>
                                          <w:t>波导</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wgp>
                        </a:graphicData>
                      </a:graphic>
                    </wp:inline>
                  </w:drawing>
                </mc:Choice>
                <mc:Fallback>
                  <w:pict>
                    <v:group w14:anchorId="3F2AC8AB" id="组合 74" o:spid="_x0000_s1108" style="width:165.75pt;height:294pt;mso-position-horizontal-relative:char;mso-position-vertical-relative:line" coordorigin="-2476,-19526" coordsize="21050,373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">
                      <v:group id="组合 75" o:spid="_x0000_s1109" style="position:absolute;left:-2476;top:-4762;width:12001;height:22573" coordorigin="-2476,-4762" coordsize="12001,22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">
                        <v:group id="组合 76" o:spid="_x0000_s1110" style="position:absolute;left:-2476;top:-4476;width:6857;height:22287" coordorigin="-2476,-4476" coordsize="6858,22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">
                          <v:shape id="文本框 77" o:spid="_x0000_s1111" type="#_x0000_t202" style="position:absolute;left:-2476;top:-4476;width:5619;height:4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" fillcolor="white [3201]" strokecolor="white [3212]" strokeweight=".5pt">
                            <v:textbox>
                              <w:txbxContent>
                                <w:p w:rsidR="000720CB" w:rsidRPr="00EA6CA3" w:rsidRDefault="000720CB" w:rsidP="001E2A4A">
                                  <w:pPr>
                                    <w:rPr>
                                      <w:b/>
                                      <w:sz w:val="22"/>
                                    </w:rPr>
                                  </w:pPr>
                                  <w:r w:rsidRPr="00965809">
                                    <w:rPr>
                                      <w:rFonts w:hint="eastAsia"/>
                                      <w:b/>
                                      <w:i/>
                                    </w:rPr>
                                    <w:t>E</w:t>
                                  </w:r>
                                  <w:r w:rsidRPr="00965809">
                                    <w:rPr>
                                      <w:b/>
                                      <w:sz w:val="36"/>
                                      <w:vertAlign w:val="subscript"/>
                                    </w:rPr>
                                    <w:t>o</w:t>
                                  </w:r>
                                </w:p>
                              </w:txbxContent>
                            </v:textbox>
                          </v:shape>
                          <v:shape id="文本框 78" o:spid="_x0000_s1112" type="#_x0000_t202" style="position:absolute;left:-95;top:13239;width:4476;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" fillcolor="white [3201]" strokecolor="white [3212]" strokeweight=".5pt">
                            <v:textbox>
                              <w:txbxContent>
                                <w:p w:rsidR="000720CB" w:rsidRPr="00EA6CA3" w:rsidRDefault="000720CB" w:rsidP="001E2A4A">
                                  <w:pPr>
                                    <w:rPr>
                                      <w:b/>
                                      <w:sz w:val="22"/>
                                    </w:rPr>
                                  </w:pPr>
                                  <w:r w:rsidRPr="00965809">
                                    <w:rPr>
                                      <w:rFonts w:hint="eastAsia"/>
                                      <w:b/>
                                      <w:i/>
                                    </w:rPr>
                                    <w:t>E</w:t>
                                  </w:r>
                                  <w:r w:rsidRPr="00965809">
                                    <w:rPr>
                                      <w:b/>
                                      <w:sz w:val="36"/>
                                      <w:szCs w:val="36"/>
                                      <w:vertAlign w:val="subscript"/>
                                    </w:rPr>
                                    <w:t>i</w:t>
                                  </w:r>
                                </w:p>
                              </w:txbxContent>
                            </v:textbox>
                          </v:shape>
                        </v:group>
                        <v:group id="组合 79" o:spid="_x0000_s1113" style="position:absolute;left:95;top:-4762;width:9430;height:20859" coordorigin="-285,-6953" coordsize="9429,208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">
                          <v:group id="组合 80" o:spid="_x0000_s1114" style="position:absolute;left:-285;top:-6953;width:8381;height:20859" coordorigin="-285,-6953" coordsize="8382,208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">
                            <v:shape id="直接箭头连接符 81" o:spid="_x0000_s1115" type="#_x0000_t32" style="position:absolute;left:-285;top:-6381;width:1428;height:361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" strokecolor="#3d7af5" strokeweight="2.25pt">
                              <v:stroke endarrow="block" joinstyle="miter"/>
                            </v:shape>
                            <v:shape id="直接箭头连接符 82" o:spid="_x0000_s1116" type="#_x0000_t32" style="position:absolute;left:-190;top:9715;width:1333;height:390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" strokecolor="#5b9bd5 [3204]" strokeweight="2.25pt">
                              <v:stroke endarrow="block" joinstyle="miter"/>
                            </v:shape>
                            <v:group id="组合 83" o:spid="_x0000_s1117" style="position:absolute;left:857;top:-6953;width:7239;height:20859" coordorigin="-95,-6953" coordsize="7239,208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">
                              <v:shape id="文本框 84" o:spid="_x0000_s1118" type="#_x0000_t202" style="position:absolute;left:-95;top:-2476;width:3238;height:120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" fillcolor="white [3201]" strokecolor="#3d7af5" strokeweight="3pt">
                                <v:textbox>
                                  <w:txbxContent>
                                    <w:p w:rsidR="000720CB" w:rsidRPr="008B2E21" w:rsidRDefault="000720CB" w:rsidP="0091016C">
                                      <w:pPr>
                                        <w:spacing w:line="320" w:lineRule="exact"/>
                                        <w:rPr>
                                          <w:b/>
                                        </w:rPr>
                                      </w:pPr>
                                      <w:r w:rsidRPr="0091016C">
                                        <w:rPr>
                                          <w:rFonts w:hint="eastAsia"/>
                                          <w:b/>
                                          <w:sz w:val="22"/>
                                        </w:rPr>
                                        <w:t>跑</w:t>
                                      </w:r>
                                      <w:r w:rsidRPr="0091016C">
                                        <w:rPr>
                                          <w:rFonts w:hint="eastAsia"/>
                                          <w:b/>
                                          <w:sz w:val="22"/>
                                          <w:u w:val="single"/>
                                        </w:rPr>
                                        <w:t>道</w:t>
                                      </w:r>
                                      <w:r w:rsidRPr="0091016C">
                                        <w:rPr>
                                          <w:b/>
                                          <w:sz w:val="22"/>
                                        </w:rPr>
                                        <w:t>耦合区</w:t>
                                      </w:r>
                                    </w:p>
                                  </w:txbxContent>
                                </v:textbox>
                              </v:shape>
                              <v:shape id="流程图: 接点 85" o:spid="_x0000_s1119" type="#_x0000_t120" style="position:absolute;left:381;top:-4476;width:1905;height:2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" fillcolor="#3774fb" strokecolor="#1f4d78 [1604]" strokeweight="1pt">
                                <v:stroke joinstyle="miter"/>
                              </v:shape>
                              <v:shape id="流程图: 接点 86" o:spid="_x0000_s1120" type="#_x0000_t120" style="position:absolute;left:476;top:9525;width:1905;height:2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" fillcolor="#3774fb" strokecolor="#1f4d78 [1604]" strokeweight="1pt">
                                <v:stroke joinstyle="miter"/>
                              </v:shape>
                              <v:shape id="任意多边形 87" o:spid="_x0000_s1121" style="position:absolute;left:1619;top:-6953;width:5524;height:2572;visibility:visible;mso-wrap-style:square;v-text-anchor:middle" coordsize="781050,3905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" path="m,381009c130175,189715,260350,-1579,390525,9,520700,1596,781050,390534,781050,390534r,e" filled="f" strokecolor="#3d7af5" strokeweight="3pt">
                                <v:stroke joinstyle="miter"/>
                                <v:path arrowok="t" o:connecttype="custom" o:connectlocs="0,250903;276225,6;552450,257175;552450,257175" o:connectangles="0,0,0,0"/>
                              </v:shape>
                              <v:shape id="任意多边形 88" o:spid="_x0000_s1122" style="position:absolute;left:1619;top:11334;width:5524;height:2572;rotation:180;visibility:visible;mso-wrap-style:square;v-text-anchor:middle" coordsize="781050,3905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" path="m,381009c130175,189715,260350,-1579,390525,9,520700,1596,781050,390534,781050,390534r,e" filled="f" strokecolor="#3d7af5" strokeweight="3pt">
                                <v:stroke joinstyle="miter"/>
                                <v:path arrowok="t" o:connecttype="custom" o:connectlocs="0,250903;276225,6;552450,257175;552450,257175" o:connectangles="0,0,0,0"/>
                              </v:shape>
                            </v:group>
                          </v:group>
                          <v:group id="组合 89" o:spid="_x0000_s1123" style="position:absolute;left:7239;top:-4476;width:1905;height:15810" coordorigin="-762,-6286" coordsize="1905,15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">
                            <v:shape id="流程图: 接点 90" o:spid="_x0000_s1124" type="#_x0000_t120" style="position:absolute;left:-762;top:-6286;width:1905;height:2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" fillcolor="#3774fb" strokecolor="#39f" strokeweight="1pt">
                              <v:stroke joinstyle="miter"/>
                            </v:shape>
                            <v:shape id="流程图: 接点 91" o:spid="_x0000_s1125" type="#_x0000_t120" style="position:absolute;left:-762;top:7524;width:1905;height:20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" fillcolor="#3774fb" strokecolor="#39f" strokeweight="1pt">
                              <v:stroke joinstyle="miter"/>
                            </v:shape>
                            <v:rect id="矩形 92" o:spid="_x0000_s1126" style="position:absolute;left:-95;top:-4286;width:571;height:120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" fillcolor="#3774fb" strokecolor="#39f" strokeweight="1pt"/>
                          </v:group>
                        </v:group>
                      </v:group>
                      <v:group id="组合 93" o:spid="_x0000_s1127" style="position:absolute;left:-476;top:-19526;width:19049;height:16090" coordorigin="-10858,-25431" coordsize="19050,16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">
                        <v:group id="组合 94" o:spid="_x0000_s1128" style="position:absolute;left:-9048;top:-18771;width:17239;height:9430" coordorigin="-10668,-27343" coordsize="17240,9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">
                          <v:shape id="流程图: 接点 95" o:spid="_x0000_s1129" type="#_x0000_t120" style="position:absolute;left:-10668;top:-24669;width:1905;height:2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" fillcolor="#3774fb" strokecolor="#1f4d78 [1604]" strokeweight="1pt">
                            <v:stroke joinstyle="miter"/>
                          </v:shape>
                          <v:shape id="文本框 99" o:spid="_x0000_s1130" type="#_x0000_t202" style="position:absolute;left:-4191;top:-27343;width:10763;height:9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" fillcolor="white [3201]" strokecolor="white [3212]" strokeweight="1pt">
                            <v:textbox>
                              <w:txbxContent>
                                <w:p w:rsidR="000720CB" w:rsidRPr="00EE6719" w:rsidRDefault="000720CB" w:rsidP="001E2A4A">
                                  <w:pPr>
                                    <w:rPr>
                                      <w:b/>
                                    </w:rPr>
                                  </w:pPr>
                                  <w:r w:rsidRPr="00EE6719">
                                    <w:rPr>
                                      <w:rFonts w:hint="eastAsia"/>
                                      <w:b/>
                                    </w:rPr>
                                    <w:t>跑道</w:t>
                                  </w:r>
                                  <w:r w:rsidRPr="00EE6719">
                                    <w:rPr>
                                      <w:b/>
                                    </w:rPr>
                                    <w:t>直波导</w:t>
                                  </w:r>
                                  <w:r w:rsidRPr="00EE6719">
                                    <w:rPr>
                                      <w:rFonts w:hint="eastAsia"/>
                                      <w:b/>
                                    </w:rPr>
                                    <w:t>-</w:t>
                                  </w:r>
                                </w:p>
                                <w:p w:rsidR="000720CB" w:rsidRPr="00EE6719" w:rsidRDefault="000720CB" w:rsidP="001E2A4A">
                                  <w:pPr>
                                    <w:rPr>
                                      <w:b/>
                                    </w:rPr>
                                  </w:pPr>
                                  <w:r>
                                    <w:rPr>
                                      <w:rFonts w:hint="eastAsia"/>
                                      <w:b/>
                                    </w:rPr>
                                    <w:t>弯曲</w:t>
                                  </w:r>
                                  <w:r w:rsidRPr="00EE6719">
                                    <w:rPr>
                                      <w:b/>
                                    </w:rPr>
                                    <w:t>波导耦合点</w:t>
                                  </w:r>
                                </w:p>
                              </w:txbxContent>
                            </v:textbox>
                          </v:shape>
                        </v:group>
                        <v:group id="组合 100" o:spid="_x0000_s1131" style="position:absolute;left:-10858;top:-25431;width:16858;height:3905" coordorigin="-10858,-25431" coordsize="16859,3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">
                          <v:shape id="任意多边形 101" o:spid="_x0000_s1132" style="position:absolute;left:-10858;top:-24574;width:5524;height:2572;visibility:visible;mso-wrap-style:square;v-text-anchor:middle" coordsize="781050,3905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" path="m,381009c130175,189715,260350,-1579,390525,9,520700,1596,781050,390534,781050,390534r,e" filled="f" strokecolor="#3d7af5" strokeweight="3pt">
                            <v:stroke joinstyle="miter"/>
                            <v:path arrowok="t" o:connecttype="custom" o:connectlocs="0,250903;276225,6;552450,257175;552450,257175" o:connectangles="0,0,0,0"/>
                          </v:shape>
                          <v:shape id="文本框 102" o:spid="_x0000_s1133" type="#_x0000_t202" style="position:absolute;left:-2190;top:-25431;width:8190;height:3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" fillcolor="white [3201]" strokecolor="white [3212]" strokeweight=".5pt">
                            <v:textbox>
                              <w:txbxContent>
                                <w:p w:rsidR="000720CB" w:rsidRPr="00DB4C67" w:rsidRDefault="000720CB" w:rsidP="001E2A4A">
                                  <w:pPr>
                                    <w:rPr>
                                      <w:b/>
                                    </w:rPr>
                                  </w:pPr>
                                  <w:r w:rsidRPr="00DB4C67">
                                    <w:rPr>
                                      <w:rFonts w:hint="eastAsia"/>
                                      <w:b/>
                                    </w:rPr>
                                    <w:t>弯曲波导</w:t>
                                  </w:r>
                                </w:p>
                              </w:txbxContent>
                            </v:textbox>
                          </v:shape>
                        </v:group>
                        <v:group id="组合 103" o:spid="_x0000_s1134" style="position:absolute;left:-10287;top:-22203;width:16192;height:3906" coordorigin="-10858,-26394" coordsize="16192,3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">
                          <v:rect id="矩形 104" o:spid="_x0000_s1135" style="position:absolute;left:-10858;top:-24489;width:4286;height:948;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" fillcolor="#3774fb" strokecolor="#39f" strokeweight="1pt"/>
                          <v:shape id="文本框 105" o:spid="_x0000_s1136" type="#_x0000_t202" style="position:absolute;left:-2857;top:-26394;width:8191;height:3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" fillcolor="white [3201]" strokecolor="white [3212]" strokeweight=".5pt">
                            <v:textbox>
                              <w:txbxContent>
                                <w:p w:rsidR="000720CB" w:rsidRPr="00DB4C67" w:rsidRDefault="000720CB" w:rsidP="001E2A4A">
                                  <w:pPr>
                                    <w:rPr>
                                      <w:b/>
                                    </w:rPr>
                                  </w:pPr>
                                  <w:r>
                                    <w:rPr>
                                      <w:rFonts w:hint="eastAsia"/>
                                      <w:b/>
                                    </w:rPr>
                                    <w:t>直</w:t>
                                  </w:r>
                                  <w:r w:rsidRPr="00DB4C67">
                                    <w:rPr>
                                      <w:rFonts w:hint="eastAsia"/>
                                      <w:b/>
                                    </w:rPr>
                                    <w:t>波导</w:t>
                                  </w:r>
                                </w:p>
                              </w:txbxContent>
                            </v:textbox>
                          </v:shape>
                        </v:group>
                      </v:group>
                      <w10:anchorlock/>
                    </v:group>
                  </w:pict>
                </mc:Fallback>
              </mc:AlternateContent>
            </w:r>
          </w:p>
        </w:tc>
      </w:tr>
    </w:tbl>
    <w:p w:rsidR="00B5411D" w:rsidRPr="00B123A1" w:rsidRDefault="00B5411D" w:rsidP="00ED2330">
      <w:pPr>
        <w:spacing w:line="240" w:lineRule="auto"/>
        <w:jc w:val="center"/>
        <w:rPr>
          <w:rFonts w:asciiTheme="majorHAnsi" w:eastAsia="黑体" w:hAnsiTheme="majorHAnsi" w:cstheme="majorBidi"/>
          <w:bCs/>
          <w:sz w:val="21"/>
          <w:szCs w:val="18"/>
        </w:rPr>
      </w:pPr>
    </w:p>
    <w:p w:rsidR="00B5411D" w:rsidRPr="00B123A1" w:rsidRDefault="00B5411D" w:rsidP="00ED2330">
      <w:pPr>
        <w:spacing w:line="240" w:lineRule="auto"/>
        <w:jc w:val="center"/>
        <w:rPr>
          <w:rFonts w:asciiTheme="majorHAnsi" w:eastAsia="黑体" w:hAnsiTheme="majorHAnsi" w:cstheme="majorBidi"/>
          <w:bCs/>
          <w:sz w:val="21"/>
          <w:szCs w:val="18"/>
        </w:rPr>
      </w:pPr>
    </w:p>
    <w:p w:rsidR="00B5411D" w:rsidRPr="00797DE1" w:rsidRDefault="00B5411D" w:rsidP="00C17B2A">
      <w:pPr>
        <w:pStyle w:val="a7"/>
      </w:pPr>
      <w:r w:rsidRPr="00797DE1">
        <w:rPr>
          <w:rFonts w:hint="eastAsia"/>
        </w:rPr>
        <w:t>图</w:t>
      </w:r>
      <w:r w:rsidRPr="00797DE1">
        <w:rPr>
          <w:rFonts w:hint="eastAsia"/>
        </w:rPr>
        <w:t>4</w:t>
      </w:r>
      <w:r w:rsidR="00C17B2A">
        <w:t>-</w:t>
      </w:r>
      <w:r w:rsidRPr="00797DE1">
        <w:rPr>
          <w:rFonts w:hint="eastAsia"/>
        </w:rPr>
        <w:t xml:space="preserve">4 </w:t>
      </w:r>
      <w:r w:rsidRPr="00797DE1">
        <w:rPr>
          <w:rFonts w:hint="eastAsia"/>
        </w:rPr>
        <w:t>跑道型微环谐振腔（</w:t>
      </w:r>
      <w:r w:rsidRPr="00797DE1">
        <w:rPr>
          <w:rFonts w:hint="eastAsia"/>
        </w:rPr>
        <w:t>a</w:t>
      </w:r>
      <w:r w:rsidRPr="00797DE1">
        <w:rPr>
          <w:rFonts w:hint="eastAsia"/>
        </w:rPr>
        <w:t>）波导截面图；（</w:t>
      </w:r>
      <w:r w:rsidRPr="00797DE1">
        <w:rPr>
          <w:rFonts w:hint="eastAsia"/>
        </w:rPr>
        <w:t>b</w:t>
      </w:r>
      <w:r w:rsidRPr="00797DE1">
        <w:rPr>
          <w:rFonts w:hint="eastAsia"/>
        </w:rPr>
        <w:t>）俯视图；（</w:t>
      </w:r>
      <w:r w:rsidRPr="00797DE1">
        <w:rPr>
          <w:rFonts w:hint="eastAsia"/>
        </w:rPr>
        <w:t>c</w:t>
      </w:r>
      <w:r w:rsidRPr="00797DE1">
        <w:rPr>
          <w:rFonts w:hint="eastAsia"/>
        </w:rPr>
        <w:t>）参量模型</w:t>
      </w:r>
    </w:p>
    <w:p w:rsidR="00B5411D" w:rsidRPr="00B123A1" w:rsidRDefault="00B5411D" w:rsidP="00ED2330">
      <w:pPr>
        <w:spacing w:line="240" w:lineRule="auto"/>
        <w:jc w:val="center"/>
        <w:rPr>
          <w:rFonts w:asciiTheme="majorHAnsi" w:eastAsia="黑体" w:hAnsiTheme="majorHAnsi" w:cstheme="majorBidi"/>
          <w:bCs/>
          <w:sz w:val="18"/>
          <w:szCs w:val="18"/>
        </w:rPr>
      </w:pPr>
    </w:p>
    <w:p w:rsidR="009010A2" w:rsidRPr="00B123A1" w:rsidRDefault="00C17B2A" w:rsidP="00B94C3F">
      <w:pPr>
        <w:ind w:firstLine="420"/>
        <w:rPr>
          <w:b/>
        </w:rPr>
      </w:pPr>
      <w:r w:rsidRPr="00B123A1">
        <w:rPr>
          <w:rFonts w:hint="eastAsia"/>
        </w:rPr>
        <w:t>相关材料以及结构参数如下：波导选取</w:t>
      </w:r>
      <w:r w:rsidRPr="00B123A1">
        <w:rPr>
          <w:rFonts w:hint="eastAsia"/>
        </w:rPr>
        <w:t>SOI</w:t>
      </w:r>
      <w:r w:rsidRPr="00B123A1">
        <w:rPr>
          <w:rFonts w:hint="eastAsia"/>
        </w:rPr>
        <w:t>波导，其中芯层材料为硅，上包层为空气，下包层为二氧化硅，三者折射率分别为</w:t>
      </w:r>
      <w:r w:rsidRPr="00072F31">
        <w:rPr>
          <w:position w:val="-12"/>
        </w:rPr>
        <w:object w:dxaOrig="900" w:dyaOrig="360">
          <v:shape id="_x0000_i1135" type="#_x0000_t75" style="width:45pt;height:18pt" o:ole="">
            <v:imagedata r:id="rId327" o:title=""/>
          </v:shape>
          <o:OLEObject Type="Embed" ProgID="Equation.DSMT4" ShapeID="_x0000_i1135" DrawAspect="Content" ObjectID="_1574891385" r:id="rId328"/>
        </w:object>
      </w:r>
      <w:r w:rsidRPr="00B123A1">
        <w:rPr>
          <w:rFonts w:hint="eastAsia"/>
        </w:rPr>
        <w:t>，</w:t>
      </w:r>
      <w:r w:rsidRPr="00072F31">
        <w:rPr>
          <w:position w:val="-12"/>
        </w:rPr>
        <w:object w:dxaOrig="600" w:dyaOrig="360">
          <v:shape id="_x0000_i1136" type="#_x0000_t75" style="width:30pt;height:18pt" o:ole="">
            <v:imagedata r:id="rId329" o:title=""/>
          </v:shape>
          <o:OLEObject Type="Embed" ProgID="Equation.DSMT4" ShapeID="_x0000_i1136" DrawAspect="Content" ObjectID="_1574891386" r:id="rId330"/>
        </w:object>
      </w:r>
      <w:r w:rsidRPr="00B123A1">
        <w:rPr>
          <w:rFonts w:hint="eastAsia"/>
        </w:rPr>
        <w:t>，</w:t>
      </w:r>
      <w:r w:rsidRPr="00072F31">
        <w:rPr>
          <w:position w:val="-12"/>
        </w:rPr>
        <w:object w:dxaOrig="920" w:dyaOrig="360">
          <v:shape id="_x0000_i1137" type="#_x0000_t75" style="width:45.75pt;height:18pt" o:ole="">
            <v:imagedata r:id="rId331" o:title=""/>
          </v:shape>
          <o:OLEObject Type="Embed" ProgID="Equation.DSMT4" ShapeID="_x0000_i1137" DrawAspect="Content" ObjectID="_1574891387" r:id="rId332"/>
        </w:object>
      </w:r>
      <w:r w:rsidRPr="00B123A1">
        <w:rPr>
          <w:rFonts w:hint="eastAsia"/>
        </w:rPr>
        <w:t>。由于微环尺寸为</w:t>
      </w:r>
      <w:r w:rsidRPr="00B123A1">
        <w:rPr>
          <w:rFonts w:hint="eastAsia"/>
        </w:rPr>
        <w:t>um</w:t>
      </w:r>
      <w:r w:rsidRPr="00B123A1">
        <w:rPr>
          <w:rFonts w:hint="eastAsia"/>
        </w:rPr>
        <w:t>级别，可以</w:t>
      </w:r>
      <w:r w:rsidRPr="00B123A1">
        <w:t>忽略吸收损耗</w:t>
      </w:r>
      <w:r>
        <w:rPr>
          <w:rFonts w:hint="eastAsia"/>
        </w:rPr>
        <w:t>，芯层波导宽度与高度分别为</w:t>
      </w:r>
      <w:r w:rsidRPr="00B123A1">
        <w:t>w</w:t>
      </w:r>
      <w:r w:rsidRPr="00B123A1">
        <w:rPr>
          <w:rFonts w:hint="eastAsia"/>
        </w:rPr>
        <w:t>与</w:t>
      </w:r>
      <w:r w:rsidRPr="00B123A1">
        <w:rPr>
          <w:rFonts w:hint="eastAsia"/>
        </w:rPr>
        <w:t>h</w:t>
      </w:r>
      <w:r w:rsidRPr="00B123A1">
        <w:rPr>
          <w:rFonts w:hint="eastAsia"/>
        </w:rPr>
        <w:t>，跑道型谐振腔与</w:t>
      </w:r>
      <w:r w:rsidRPr="00B123A1">
        <w:t>直波导间隙宽度为</w:t>
      </w:r>
      <w:r w:rsidRPr="00B123A1">
        <w:t>g</w:t>
      </w:r>
      <w:r w:rsidRPr="00B123A1">
        <w:rPr>
          <w:rFonts w:hint="eastAsia"/>
        </w:rPr>
        <w:t>，</w:t>
      </w:r>
      <w:r w:rsidRPr="00B123A1">
        <w:t>跑道环波导半径</w:t>
      </w:r>
      <w:r w:rsidRPr="00B123A1">
        <w:rPr>
          <w:rFonts w:hint="eastAsia"/>
        </w:rPr>
        <w:t>为</w:t>
      </w:r>
      <w:r w:rsidRPr="00874EA5">
        <w:rPr>
          <w:i/>
        </w:rPr>
        <w:t>R</w:t>
      </w:r>
      <w:r w:rsidRPr="00B123A1">
        <w:rPr>
          <w:rFonts w:hint="eastAsia"/>
        </w:rPr>
        <w:t>，</w:t>
      </w:r>
      <w:r w:rsidRPr="00B123A1">
        <w:t>直波导长度为</w:t>
      </w:r>
      <w:r w:rsidRPr="00874EA5">
        <w:rPr>
          <w:i/>
        </w:rPr>
        <w:t>L</w:t>
      </w:r>
      <w:r w:rsidRPr="0060640C">
        <w:rPr>
          <w:i/>
          <w:vertAlign w:val="subscript"/>
        </w:rPr>
        <w:t>S</w:t>
      </w:r>
      <w:r w:rsidRPr="00B123A1">
        <w:rPr>
          <w:rFonts w:hint="eastAsia"/>
        </w:rPr>
        <w:t>，</w:t>
      </w:r>
      <w:r w:rsidRPr="00B123A1">
        <w:t>则总的微环腔长</w:t>
      </w:r>
      <w:r w:rsidRPr="00072F31">
        <w:rPr>
          <w:position w:val="-12"/>
        </w:rPr>
        <w:object w:dxaOrig="1300" w:dyaOrig="360">
          <v:shape id="_x0000_i1138" type="#_x0000_t75" style="width:65.25pt;height:18pt" o:ole="">
            <v:imagedata r:id="rId333" o:title=""/>
          </v:shape>
          <o:OLEObject Type="Embed" ProgID="Equation.DSMT4" ShapeID="_x0000_i1138" DrawAspect="Content" ObjectID="_1574891388" r:id="rId334"/>
        </w:object>
      </w:r>
      <w:r w:rsidR="00B5411D" w:rsidRPr="00B123A1">
        <w:t>。</w:t>
      </w:r>
      <w:r w:rsidR="00B5411D" w:rsidRPr="00B123A1">
        <w:rPr>
          <w:rFonts w:hint="eastAsia"/>
        </w:rPr>
        <w:t>图</w:t>
      </w:r>
      <w:r w:rsidR="00063E5E" w:rsidRPr="00B123A1">
        <w:rPr>
          <w:rFonts w:hint="eastAsia"/>
        </w:rPr>
        <w:t>4</w:t>
      </w:r>
      <w:r w:rsidR="00B94C3F">
        <w:t>-</w:t>
      </w:r>
      <w:r w:rsidR="00063E5E" w:rsidRPr="00B123A1">
        <w:rPr>
          <w:rFonts w:hint="eastAsia"/>
        </w:rPr>
        <w:t>4 (</w:t>
      </w:r>
      <w:r w:rsidR="00B5411D" w:rsidRPr="00B123A1">
        <w:rPr>
          <w:rFonts w:hint="eastAsia"/>
        </w:rPr>
        <w:t>c</w:t>
      </w:r>
      <w:r w:rsidR="00063E5E" w:rsidRPr="00B123A1">
        <w:t xml:space="preserve">) </w:t>
      </w:r>
      <w:r w:rsidR="00B5411D" w:rsidRPr="00B123A1">
        <w:rPr>
          <w:rFonts w:hint="eastAsia"/>
        </w:rPr>
        <w:t>为该跑道型微环谐振腔的参量模型示意图，</w:t>
      </w:r>
      <w:r w:rsidR="00B5411D" w:rsidRPr="00B123A1">
        <w:t>结构看作</w:t>
      </w:r>
      <w:r w:rsidR="00B5411D" w:rsidRPr="00B123A1">
        <w:rPr>
          <w:rFonts w:hint="eastAsia"/>
        </w:rPr>
        <w:t>一段直波导耦合</w:t>
      </w:r>
      <w:r w:rsidR="00B5411D" w:rsidRPr="00B123A1">
        <w:t>区、</w:t>
      </w:r>
      <w:r w:rsidR="00B5411D" w:rsidRPr="00B123A1">
        <w:rPr>
          <w:rFonts w:hint="eastAsia"/>
        </w:rPr>
        <w:t>两</w:t>
      </w:r>
      <w:r w:rsidR="00B5411D" w:rsidRPr="00B123A1">
        <w:t>个跑道直波导</w:t>
      </w:r>
      <w:r w:rsidR="00B5411D" w:rsidRPr="00B123A1">
        <w:rPr>
          <w:rFonts w:hint="eastAsia"/>
        </w:rPr>
        <w:t>-</w:t>
      </w:r>
      <w:r w:rsidR="00B5411D" w:rsidRPr="00B123A1">
        <w:t>环波导</w:t>
      </w:r>
      <w:r w:rsidR="00B5411D" w:rsidRPr="00B123A1">
        <w:rPr>
          <w:rFonts w:hint="eastAsia"/>
        </w:rPr>
        <w:t>耦</w:t>
      </w:r>
      <w:r w:rsidR="00B5411D" w:rsidRPr="00B123A1">
        <w:t>合点以及两段环波导组成</w:t>
      </w:r>
      <w:r w:rsidR="00B5411D" w:rsidRPr="00B123A1">
        <w:rPr>
          <w:rFonts w:hint="eastAsia"/>
        </w:rPr>
        <w:t>，</w:t>
      </w:r>
      <w:r w:rsidR="00B5411D" w:rsidRPr="00B123A1">
        <w:rPr>
          <w:rFonts w:hint="eastAsia"/>
        </w:rPr>
        <w:t>Ei</w:t>
      </w:r>
      <w:r w:rsidR="00B5411D" w:rsidRPr="00B123A1">
        <w:rPr>
          <w:rFonts w:hint="eastAsia"/>
        </w:rPr>
        <w:t>、</w:t>
      </w:r>
      <w:r w:rsidR="00B5411D" w:rsidRPr="00B123A1">
        <w:rPr>
          <w:rFonts w:hint="eastAsia"/>
        </w:rPr>
        <w:t>Er</w:t>
      </w:r>
      <w:r w:rsidR="00B5411D" w:rsidRPr="00B123A1">
        <w:t>分别对应输入、输出光</w:t>
      </w:r>
      <w:r w:rsidR="00B5411D" w:rsidRPr="00B123A1">
        <w:rPr>
          <w:rFonts w:hint="eastAsia"/>
        </w:rPr>
        <w:t>信号，</w:t>
      </w:r>
      <w:r w:rsidR="00B5411D" w:rsidRPr="00B123A1">
        <w:t>跑道</w:t>
      </w:r>
      <w:r w:rsidR="00B5411D" w:rsidRPr="00B123A1">
        <w:rPr>
          <w:rFonts w:hint="eastAsia"/>
        </w:rPr>
        <w:t>耦</w:t>
      </w:r>
      <w:r w:rsidR="00B5411D" w:rsidRPr="00B123A1">
        <w:t>合区</w:t>
      </w:r>
      <w:r w:rsidR="00B5411D" w:rsidRPr="00B123A1">
        <w:rPr>
          <w:rFonts w:hint="eastAsia"/>
        </w:rPr>
        <w:t>耦</w:t>
      </w:r>
      <w:r w:rsidR="00B5411D" w:rsidRPr="00B123A1">
        <w:t>合系数为</w:t>
      </w:r>
      <m:oMath>
        <m:r>
          <m:rPr>
            <m:sty m:val="p"/>
          </m:rPr>
          <w:rPr>
            <w:rFonts w:ascii="Cambria Math" w:hAnsi="Cambria Math"/>
          </w:rPr>
          <m:t>κ</m:t>
        </m:r>
      </m:oMath>
      <w:r w:rsidR="00B5411D" w:rsidRPr="00B123A1">
        <w:rPr>
          <w:rFonts w:hint="eastAsia"/>
        </w:rPr>
        <w:t>，</w:t>
      </w:r>
      <w:r w:rsidR="00B5411D" w:rsidRPr="00B123A1">
        <w:t>跑道直波导</w:t>
      </w:r>
      <w:r w:rsidR="00B5411D" w:rsidRPr="00B123A1">
        <w:rPr>
          <w:rFonts w:hint="eastAsia"/>
        </w:rPr>
        <w:t>-</w:t>
      </w:r>
      <w:r w:rsidR="00B5411D" w:rsidRPr="00B123A1">
        <w:t>环波导的模式</w:t>
      </w:r>
      <w:r w:rsidR="00B5411D" w:rsidRPr="00B123A1">
        <w:rPr>
          <w:rFonts w:hint="eastAsia"/>
        </w:rPr>
        <w:t>耦</w:t>
      </w:r>
      <w:r w:rsidR="00B5411D" w:rsidRPr="00B123A1">
        <w:t>合系数为</w:t>
      </w:r>
      <m:oMath>
        <m:sSub>
          <m:sSubPr>
            <m:ctrlPr>
              <w:rPr>
                <w:rFonts w:ascii="Cambria Math" w:hAnsi="Cambria Math"/>
                <w:i/>
              </w:rPr>
            </m:ctrlPr>
          </m:sSubPr>
          <m:e>
            <m:r>
              <w:rPr>
                <w:rFonts w:ascii="Cambria Math" w:hAnsi="Cambria Math"/>
              </w:rPr>
              <m:t>β</m:t>
            </m:r>
          </m:e>
          <m:sub>
            <m:r>
              <w:rPr>
                <w:rFonts w:ascii="Cambria Math" w:hAnsi="Cambria Math" w:hint="eastAsia"/>
              </w:rPr>
              <m:t>r</m:t>
            </m:r>
          </m:sub>
        </m:sSub>
      </m:oMath>
      <w:r w:rsidR="00B5411D" w:rsidRPr="00B123A1">
        <w:t>，两段环波导的环程传输系数为</w:t>
      </w:r>
      <m:oMath>
        <m:r>
          <m:rPr>
            <m:sty m:val="p"/>
          </m:rPr>
          <w:rPr>
            <w:rFonts w:ascii="Cambria Math" w:hAnsi="Cambria Math"/>
          </w:rPr>
          <m:t>τ</m:t>
        </m:r>
      </m:oMath>
      <w:r w:rsidR="00B5411D" w:rsidRPr="00B123A1">
        <w:t>。</w:t>
      </w:r>
    </w:p>
    <w:p w:rsidR="00B5411D" w:rsidRPr="00B123A1" w:rsidRDefault="00B5411D" w:rsidP="00B5411D">
      <w:pPr>
        <w:pStyle w:val="3"/>
      </w:pPr>
      <w:bookmarkStart w:id="184" w:name="_Toc501121534"/>
      <w:r w:rsidRPr="00B123A1">
        <w:rPr>
          <w:rFonts w:hint="eastAsia"/>
        </w:rPr>
        <w:t>4</w:t>
      </w:r>
      <w:r w:rsidRPr="00B123A1">
        <w:t>.2.2</w:t>
      </w:r>
      <w:r w:rsidRPr="00B123A1">
        <w:rPr>
          <w:rFonts w:hint="eastAsia"/>
        </w:rPr>
        <w:t>直波导</w:t>
      </w:r>
      <w:r w:rsidR="00037614">
        <w:rPr>
          <w:rFonts w:hint="eastAsia"/>
        </w:rPr>
        <w:t>参数</w:t>
      </w:r>
      <w:r w:rsidRPr="00B123A1">
        <w:rPr>
          <w:rFonts w:hint="eastAsia"/>
        </w:rPr>
        <w:t>与波导模式的关系</w:t>
      </w:r>
      <w:bookmarkEnd w:id="184"/>
    </w:p>
    <w:p w:rsidR="00B5411D" w:rsidRPr="00B123A1" w:rsidRDefault="00B5411D" w:rsidP="00B5411D">
      <w:pPr>
        <w:pStyle w:val="a3"/>
        <w:numPr>
          <w:ilvl w:val="0"/>
          <w:numId w:val="8"/>
        </w:numPr>
        <w:spacing w:afterLines="50" w:after="163" w:line="240" w:lineRule="auto"/>
        <w:ind w:firstLineChars="0"/>
      </w:pPr>
      <w:r w:rsidRPr="00B123A1">
        <w:rPr>
          <w:rFonts w:hint="eastAsia"/>
        </w:rPr>
        <w:t>波导有效折射率与波导宽度的关系</w:t>
      </w:r>
    </w:p>
    <w:p w:rsidR="00EB0D61" w:rsidRPr="00B123A1" w:rsidRDefault="00B5411D" w:rsidP="0054335F">
      <w:pPr>
        <w:ind w:firstLine="420"/>
      </w:pPr>
      <w:r w:rsidRPr="00B123A1">
        <w:rPr>
          <w:rFonts w:hint="eastAsia"/>
        </w:rPr>
        <w:t>首先对波导模式与波导横截面的宽度与高度之间的关系进行数值模拟。在直波导横截面宽度与高度相等的情况下，图</w:t>
      </w:r>
      <w:r w:rsidR="00FD4261" w:rsidRPr="00B123A1">
        <w:t>4</w:t>
      </w:r>
      <w:r w:rsidR="00B94C3F">
        <w:t>-</w:t>
      </w:r>
      <w:r w:rsidR="00FD4261" w:rsidRPr="00B123A1">
        <w:t xml:space="preserve">5(a) </w:t>
      </w:r>
      <w:r w:rsidRPr="00B123A1">
        <w:rPr>
          <w:rFonts w:hint="eastAsia"/>
        </w:rPr>
        <w:t>为波导</w:t>
      </w:r>
      <w:r w:rsidRPr="00B123A1">
        <w:rPr>
          <w:rFonts w:hint="eastAsia"/>
        </w:rPr>
        <w:t>TE</w:t>
      </w:r>
      <w:r w:rsidRPr="00B123A1">
        <w:t>0</w:t>
      </w:r>
      <w:r w:rsidRPr="00B123A1">
        <w:rPr>
          <w:rFonts w:hint="eastAsia"/>
        </w:rPr>
        <w:t>模、</w:t>
      </w:r>
      <w:r w:rsidRPr="00B123A1">
        <w:rPr>
          <w:rFonts w:hint="eastAsia"/>
        </w:rPr>
        <w:t>TM</w:t>
      </w:r>
      <w:r w:rsidRPr="00B123A1">
        <w:t>0</w:t>
      </w:r>
      <w:r w:rsidRPr="00B123A1">
        <w:rPr>
          <w:rFonts w:hint="eastAsia"/>
        </w:rPr>
        <w:t>模、</w:t>
      </w:r>
      <w:r w:rsidRPr="00B123A1">
        <w:rPr>
          <w:rFonts w:hint="eastAsia"/>
        </w:rPr>
        <w:t>TE</w:t>
      </w:r>
      <w:r w:rsidRPr="00B123A1">
        <w:t>1</w:t>
      </w:r>
      <w:r w:rsidRPr="00B123A1">
        <w:rPr>
          <w:rFonts w:hint="eastAsia"/>
        </w:rPr>
        <w:t>模以及</w:t>
      </w:r>
      <w:r w:rsidRPr="00B123A1">
        <w:rPr>
          <w:rFonts w:hint="eastAsia"/>
        </w:rPr>
        <w:t>TM1</w:t>
      </w:r>
      <w:r w:rsidRPr="00B123A1">
        <w:rPr>
          <w:rFonts w:hint="eastAsia"/>
        </w:rPr>
        <w:t>模的有效折射率与波导宽度的关系。各个模式有效折射率均与波导</w:t>
      </w:r>
      <w:r w:rsidRPr="00B123A1">
        <w:rPr>
          <w:rFonts w:hint="eastAsia"/>
        </w:rPr>
        <w:lastRenderedPageBreak/>
        <w:t>宽度成正比</w:t>
      </w:r>
      <w:r w:rsidRPr="00B123A1">
        <w:t>。</w:t>
      </w:r>
      <w:r w:rsidRPr="00B123A1">
        <w:rPr>
          <w:rFonts w:hint="eastAsia"/>
        </w:rPr>
        <w:t>T</w:t>
      </w:r>
      <w:r w:rsidRPr="00B123A1">
        <w:t>E0</w:t>
      </w:r>
      <w:r w:rsidRPr="00B123A1">
        <w:rPr>
          <w:rFonts w:hint="eastAsia"/>
        </w:rPr>
        <w:t>模的模式有效折射率和</w:t>
      </w:r>
      <w:r w:rsidRPr="00B123A1">
        <w:rPr>
          <w:rFonts w:hint="eastAsia"/>
        </w:rPr>
        <w:t>TM</w:t>
      </w:r>
      <w:r w:rsidRPr="00B123A1">
        <w:t>0</w:t>
      </w:r>
      <w:r w:rsidRPr="00B123A1">
        <w:rPr>
          <w:rFonts w:hint="eastAsia"/>
        </w:rPr>
        <w:t>模</w:t>
      </w:r>
      <w:r w:rsidRPr="00B123A1">
        <w:t>相差不大</w:t>
      </w:r>
      <w:r w:rsidRPr="00B123A1">
        <w:rPr>
          <w:rFonts w:hint="eastAsia"/>
        </w:rPr>
        <w:t>，相反，</w:t>
      </w:r>
      <w:r w:rsidRPr="00B123A1">
        <w:rPr>
          <w:rFonts w:hint="eastAsia"/>
        </w:rPr>
        <w:t>T</w:t>
      </w:r>
      <w:r w:rsidRPr="00B123A1">
        <w:t>E</w:t>
      </w:r>
      <w:r w:rsidRPr="00B123A1">
        <w:rPr>
          <w:rFonts w:hint="eastAsia"/>
        </w:rPr>
        <w:t>1</w:t>
      </w:r>
      <w:r w:rsidRPr="00B123A1">
        <w:rPr>
          <w:rFonts w:hint="eastAsia"/>
        </w:rPr>
        <w:t>模的模式有效折射率和</w:t>
      </w:r>
      <w:r w:rsidRPr="00B123A1">
        <w:rPr>
          <w:rFonts w:hint="eastAsia"/>
        </w:rPr>
        <w:t>TM</w:t>
      </w:r>
      <w:r w:rsidRPr="00B123A1">
        <w:t>1</w:t>
      </w:r>
      <w:r w:rsidRPr="00B123A1">
        <w:rPr>
          <w:rFonts w:hint="eastAsia"/>
        </w:rPr>
        <w:t>模</w:t>
      </w:r>
      <w:r w:rsidRPr="00B123A1">
        <w:t>相差</w:t>
      </w:r>
      <w:r w:rsidRPr="00B123A1">
        <w:rPr>
          <w:rFonts w:hint="eastAsia"/>
        </w:rPr>
        <w:t>较大。在波导宽度和高度为约为</w:t>
      </w:r>
      <w:r w:rsidRPr="00B123A1">
        <w:t>450</w:t>
      </w:r>
      <w:r w:rsidRPr="00B123A1">
        <w:rPr>
          <w:rFonts w:hint="eastAsia"/>
        </w:rPr>
        <w:t>nm</w:t>
      </w:r>
      <w:r w:rsidRPr="00B123A1">
        <w:rPr>
          <w:rFonts w:hint="eastAsia"/>
        </w:rPr>
        <w:t>时，</w:t>
      </w:r>
      <w:r w:rsidRPr="00B123A1">
        <w:t>TE1</w:t>
      </w:r>
      <w:r w:rsidRPr="00B123A1">
        <w:t>和</w:t>
      </w:r>
      <w:r w:rsidRPr="00B123A1">
        <w:rPr>
          <w:rFonts w:hint="eastAsia"/>
        </w:rPr>
        <w:t>TM</w:t>
      </w:r>
      <w:r w:rsidRPr="00B123A1">
        <w:t>1</w:t>
      </w:r>
      <w:r w:rsidRPr="00B123A1">
        <w:t>模式均接近截止条件。</w:t>
      </w:r>
      <w:r w:rsidR="00EB0D61" w:rsidRPr="00B123A1">
        <w:rPr>
          <w:rFonts w:hint="eastAsia"/>
        </w:rPr>
        <w:t>图</w:t>
      </w:r>
      <w:r w:rsidR="0054335F" w:rsidRPr="00B123A1">
        <w:rPr>
          <w:rFonts w:hint="eastAsia"/>
        </w:rPr>
        <w:t>4</w:t>
      </w:r>
      <w:r w:rsidR="00B94C3F">
        <w:t>-</w:t>
      </w:r>
      <w:r w:rsidR="0054335F" w:rsidRPr="00B123A1">
        <w:rPr>
          <w:rFonts w:hint="eastAsia"/>
        </w:rPr>
        <w:t xml:space="preserve">5 </w:t>
      </w:r>
      <w:r w:rsidR="0054335F" w:rsidRPr="00B123A1">
        <w:rPr>
          <w:rFonts w:hint="eastAsia"/>
        </w:rPr>
        <w:t>（</w:t>
      </w:r>
      <w:r w:rsidR="0054335F" w:rsidRPr="00B123A1">
        <w:rPr>
          <w:rFonts w:hint="eastAsia"/>
        </w:rPr>
        <w:t>a</w:t>
      </w:r>
      <w:r w:rsidR="0054335F" w:rsidRPr="00B123A1">
        <w:rPr>
          <w:rFonts w:hint="eastAsia"/>
        </w:rPr>
        <w:t>）（</w:t>
      </w:r>
      <w:r w:rsidR="0054335F" w:rsidRPr="00B123A1">
        <w:rPr>
          <w:rFonts w:hint="eastAsia"/>
        </w:rPr>
        <w:t>b</w:t>
      </w:r>
      <w:r w:rsidR="0054335F" w:rsidRPr="00B123A1">
        <w:rPr>
          <w:rFonts w:hint="eastAsia"/>
        </w:rPr>
        <w:t>）分别为</w:t>
      </w:r>
      <w:r w:rsidR="0054335F" w:rsidRPr="00B123A1">
        <w:rPr>
          <w:rFonts w:hint="eastAsia"/>
        </w:rPr>
        <w:t>TE0</w:t>
      </w:r>
      <w:r w:rsidR="0054335F" w:rsidRPr="00B123A1">
        <w:rPr>
          <w:rFonts w:hint="eastAsia"/>
        </w:rPr>
        <w:t>与</w:t>
      </w:r>
      <w:r w:rsidR="0054335F" w:rsidRPr="00B123A1">
        <w:rPr>
          <w:rFonts w:hint="eastAsia"/>
        </w:rPr>
        <w:t>TM0</w:t>
      </w:r>
      <w:r w:rsidR="0054335F" w:rsidRPr="00B123A1">
        <w:rPr>
          <w:rFonts w:hint="eastAsia"/>
        </w:rPr>
        <w:t>在波导宽度等于</w:t>
      </w:r>
      <w:r w:rsidR="0054335F" w:rsidRPr="00B123A1">
        <w:t>450</w:t>
      </w:r>
      <w:r w:rsidR="0054335F" w:rsidRPr="00B123A1">
        <w:rPr>
          <w:rFonts w:hint="eastAsia"/>
        </w:rPr>
        <w:t>nm</w:t>
      </w:r>
      <w:r w:rsidR="0054335F" w:rsidRPr="00B123A1">
        <w:rPr>
          <w:rFonts w:hint="eastAsia"/>
        </w:rPr>
        <w:t>时的模场分布图，</w:t>
      </w:r>
      <w:r w:rsidR="00EB0D61" w:rsidRPr="00B123A1">
        <w:rPr>
          <w:rFonts w:hint="eastAsia"/>
        </w:rPr>
        <w:t>从图中不难看出，</w:t>
      </w:r>
      <w:r w:rsidR="00EB0D61" w:rsidRPr="00B123A1">
        <w:rPr>
          <w:rFonts w:hint="eastAsia"/>
        </w:rPr>
        <w:t>TE</w:t>
      </w:r>
      <w:r w:rsidR="00EB0D61" w:rsidRPr="00B123A1">
        <w:t>0</w:t>
      </w:r>
      <w:r w:rsidR="00EB0D61" w:rsidRPr="00B123A1">
        <w:rPr>
          <w:rFonts w:hint="eastAsia"/>
        </w:rPr>
        <w:t>和</w:t>
      </w:r>
      <w:r w:rsidR="00EB0D61" w:rsidRPr="00B123A1">
        <w:rPr>
          <w:rFonts w:hint="eastAsia"/>
        </w:rPr>
        <w:t>TM</w:t>
      </w:r>
      <w:r w:rsidR="00EB0D61" w:rsidRPr="00B123A1">
        <w:t>0</w:t>
      </w:r>
      <w:r w:rsidR="00EB0D61" w:rsidRPr="00B123A1">
        <w:t>两个模</w:t>
      </w:r>
      <w:r w:rsidR="00EB0D61" w:rsidRPr="00B123A1">
        <w:rPr>
          <w:rFonts w:hint="eastAsia"/>
        </w:rPr>
        <w:t>式均被良好地限制在光波导中。</w:t>
      </w:r>
      <w:r w:rsidR="00EB0D61" w:rsidRPr="00B123A1">
        <w:rPr>
          <w:rFonts w:hint="eastAsia"/>
        </w:rPr>
        <w:t xml:space="preserve">  </w:t>
      </w:r>
      <w:r w:rsidR="00EB0D61" w:rsidRPr="00B123A1">
        <w:t xml:space="preserve">  </w:t>
      </w:r>
    </w:p>
    <w:p w:rsidR="00B5411D" w:rsidRPr="00B123A1" w:rsidRDefault="00B5411D" w:rsidP="009010A2">
      <w:pPr>
        <w:ind w:firstLine="420"/>
      </w:pPr>
    </w:p>
    <w:p w:rsidR="00B5411D" w:rsidRPr="00B123A1" w:rsidRDefault="00C715C3" w:rsidP="00C715C3">
      <w:pPr>
        <w:spacing w:line="240" w:lineRule="auto"/>
        <w:jc w:val="center"/>
      </w:pPr>
      <w:r w:rsidRPr="00B123A1">
        <w:rPr>
          <w:noProof/>
        </w:rPr>
        <mc:AlternateContent>
          <mc:Choice Requires="wpg">
            <w:drawing>
              <wp:inline distT="0" distB="0" distL="0" distR="0">
                <wp:extent cx="3939540" cy="3239770"/>
                <wp:effectExtent l="0" t="0" r="3810" b="0"/>
                <wp:docPr id="938" name="组合 938"/>
                <wp:cNvGraphicFramePr/>
                <a:graphic xmlns:a="http://schemas.openxmlformats.org/drawingml/2006/main">
                  <a:graphicData uri="http://schemas.microsoft.com/office/word/2010/wordprocessingGroup">
                    <wpg:wgp>
                      <wpg:cNvGrpSpPr/>
                      <wpg:grpSpPr>
                        <a:xfrm>
                          <a:off x="0" y="0"/>
                          <a:ext cx="3939540" cy="3239770"/>
                          <a:chOff x="0" y="285750"/>
                          <a:chExt cx="3939540" cy="3239770"/>
                        </a:xfrm>
                      </wpg:grpSpPr>
                      <pic:pic xmlns:pic="http://schemas.openxmlformats.org/drawingml/2006/picture">
                        <pic:nvPicPr>
                          <pic:cNvPr id="127" name="图片 127"/>
                          <pic:cNvPicPr>
                            <a:picLocks noChangeAspect="1"/>
                          </pic:cNvPicPr>
                        </pic:nvPicPr>
                        <pic:blipFill rotWithShape="1">
                          <a:blip r:embed="rId335" cstate="print">
                            <a:extLst>
                              <a:ext uri="{28A0092B-C50C-407E-A947-70E740481C1C}">
                                <a14:useLocalDpi xmlns:a14="http://schemas.microsoft.com/office/drawing/2010/main" val="0"/>
                              </a:ext>
                            </a:extLst>
                          </a:blip>
                          <a:srcRect l="6655" t="6763" r="7312" b="784"/>
                          <a:stretch/>
                        </pic:blipFill>
                        <pic:spPr bwMode="auto">
                          <a:xfrm>
                            <a:off x="0" y="285750"/>
                            <a:ext cx="3939540" cy="3239770"/>
                          </a:xfrm>
                          <a:prstGeom prst="rect">
                            <a:avLst/>
                          </a:prstGeom>
                          <a:ln>
                            <a:noFill/>
                          </a:ln>
                          <a:extLst>
                            <a:ext uri="{53640926-AAD7-44D8-BBD7-CCE9431645EC}">
                              <a14:shadowObscured xmlns:a14="http://schemas.microsoft.com/office/drawing/2010/main"/>
                            </a:ext>
                          </a:extLst>
                        </pic:spPr>
                      </pic:pic>
                      <wps:wsp>
                        <wps:cNvPr id="937" name="文本框 937"/>
                        <wps:cNvSpPr txBox="1"/>
                        <wps:spPr>
                          <a:xfrm>
                            <a:off x="657225" y="466725"/>
                            <a:ext cx="504825" cy="352425"/>
                          </a:xfrm>
                          <a:prstGeom prst="rect">
                            <a:avLst/>
                          </a:prstGeom>
                          <a:solidFill>
                            <a:schemeClr val="lt1"/>
                          </a:solidFill>
                          <a:ln w="6350">
                            <a:solidFill>
                              <a:schemeClr val="bg1"/>
                            </a:solidFill>
                          </a:ln>
                        </wps:spPr>
                        <wps:txbx>
                          <w:txbxContent>
                            <w:p w:rsidR="000720CB" w:rsidRPr="00C715C3" w:rsidRDefault="000720CB">
                              <w:pPr>
                                <w:rPr>
                                  <w14:textOutline w14:w="9525" w14:cap="rnd" w14:cmpd="sng" w14:algn="ctr">
                                    <w14:solidFill>
                                      <w14:srgbClr w14:val="000000"/>
                                    </w14:solidFill>
                                    <w14:prstDash w14:val="solid"/>
                                    <w14:bevel/>
                                  </w14:textOutline>
                                </w:rPr>
                              </w:pPr>
                              <w:r w:rsidRPr="00C715C3">
                                <w:rPr>
                                  <w14:textOutline w14:w="9525" w14:cap="rnd" w14:cmpd="sng" w14:algn="ctr">
                                    <w14:solidFill>
                                      <w14:srgbClr w14:val="000000"/>
                                    </w14:solidFill>
                                    <w14:prstDash w14:val="solid"/>
                                    <w14:bevel/>
                                  </w14:textOutline>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组合 938" o:spid="_x0000_s1137" style="width:310.2pt;height:255.1pt;mso-position-horizontal-relative:char;mso-position-vertical-relative:line" coordorigin=",2857" coordsize="39395,32397" o:gfxdata="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KQApACkAUgBSAFIAAAAAAAAA&#10;KQApACkAUgB7AHsAewAAAAAAAAApACkAUgBSAFIAewClACkAKQBSAHsAewB7AHsApQDOAM4AzgBS&#10;AFIAewB7AKUApQClAM4AzgD/AP8AewB7AHsApQClAM4AzgDOAP8A/wD/AAAApQClAKUAzgDOAM4A&#10;/wD/AP8A/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pAFIA/wApAFIAewBSAHsApQAAACkAUgAA&#10;ACkAewClAHsApQDOAAAAKQBSAAAAewAAAFIApQB7AP8AAAApAHsAKQBSAKUAzgD/AKUAzgD/AAAA&#10;UgApAHsApQDOAP8AewD/AKUA/wApAFIAewBSAKUAewDOAP8ApQDOAP8AAABSAHsApQB7AKUAzgAA&#10;AKUAzgD/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">
                <v:shape id="图片 127" o:spid="_x0000_s1138" type="#_x0000_t75" style="position:absolute;top:2857;width:39395;height:32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">
                  <v:imagedata r:id="rId336" o:title="" croptop="4432f" cropbottom="514f" cropleft="4361f" cropright="4792f"/>
                  <v:path arrowok="t"/>
                </v:shape>
                <v:shape id="文本框 937" o:spid="_x0000_s1139" type="#_x0000_t202" style="position:absolute;left:6572;top:4667;width:5048;height:3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" fillcolor="white [3201]" strokecolor="white [3212]" strokeweight=".5pt">
                  <v:textbox>
                    <w:txbxContent>
                      <w:p w:rsidR="000720CB" w:rsidRPr="00C715C3" w:rsidRDefault="000720CB">
                        <w:pPr>
                          <w:rPr>
                            <w14:textOutline w14:w="9525" w14:cap="rnd" w14:cmpd="sng" w14:algn="ctr">
                              <w14:solidFill>
                                <w14:srgbClr w14:val="000000"/>
                              </w14:solidFill>
                              <w14:prstDash w14:val="solid"/>
                              <w14:bevel/>
                            </w14:textOutline>
                          </w:rPr>
                        </w:pPr>
                        <w:r w:rsidRPr="00C715C3">
                          <w:rPr>
                            <w14:textOutline w14:w="9525" w14:cap="rnd" w14:cmpd="sng" w14:algn="ctr">
                              <w14:solidFill>
                                <w14:srgbClr w14:val="000000"/>
                              </w14:solidFill>
                              <w14:prstDash w14:val="solid"/>
                              <w14:bevel/>
                            </w14:textOutline>
                          </w:rPr>
                          <w:t>(a)</w:t>
                        </w:r>
                      </w:p>
                    </w:txbxContent>
                  </v:textbox>
                </v:shape>
                <w10:anchorlock/>
              </v:group>
            </w:pict>
          </mc:Fallback>
        </mc:AlternateContent>
      </w:r>
      <w:r w:rsidRPr="00B123A1">
        <w:rPr>
          <w:rFonts w:hint="eastAsia"/>
          <w:noProof/>
          <w:sz w:val="21"/>
        </w:rPr>
        <mc:AlternateContent>
          <mc:Choice Requires="wpg">
            <w:drawing>
              <wp:inline distT="0" distB="0" distL="0" distR="0" wp14:anchorId="18652DDF" wp14:editId="7C9D87E5">
                <wp:extent cx="3980815" cy="1828165"/>
                <wp:effectExtent l="0" t="0" r="635" b="635"/>
                <wp:docPr id="941" name="组合 941"/>
                <wp:cNvGraphicFramePr/>
                <a:graphic xmlns:a="http://schemas.openxmlformats.org/drawingml/2006/main">
                  <a:graphicData uri="http://schemas.microsoft.com/office/word/2010/wordprocessingGroup">
                    <wpg:wgp>
                      <wpg:cNvGrpSpPr/>
                      <wpg:grpSpPr>
                        <a:xfrm>
                          <a:off x="0" y="0"/>
                          <a:ext cx="3980815" cy="1828165"/>
                          <a:chOff x="0" y="342900"/>
                          <a:chExt cx="3980815" cy="1828165"/>
                        </a:xfrm>
                      </wpg:grpSpPr>
                      <wpg:grpSp>
                        <wpg:cNvPr id="943" name="组合 943"/>
                        <wpg:cNvGrpSpPr/>
                        <wpg:grpSpPr>
                          <a:xfrm>
                            <a:off x="0" y="342900"/>
                            <a:ext cx="3980815" cy="1828165"/>
                            <a:chOff x="0" y="0"/>
                            <a:chExt cx="3981381" cy="1828575"/>
                          </a:xfrm>
                        </wpg:grpSpPr>
                        <pic:pic xmlns:pic="http://schemas.openxmlformats.org/drawingml/2006/picture">
                          <pic:nvPicPr>
                            <pic:cNvPr id="944" name="图片 944"/>
                            <pic:cNvPicPr>
                              <a:picLocks noChangeAspect="1"/>
                            </pic:cNvPicPr>
                          </pic:nvPicPr>
                          <pic:blipFill rotWithShape="1">
                            <a:blip r:embed="rId337">
                              <a:extLst>
                                <a:ext uri="{28A0092B-C50C-407E-A947-70E740481C1C}">
                                  <a14:useLocalDpi xmlns:a14="http://schemas.microsoft.com/office/drawing/2010/main" val="0"/>
                                </a:ext>
                              </a:extLst>
                            </a:blip>
                            <a:srcRect l="30636" t="9590" r="38540" b="9656"/>
                            <a:stretch/>
                          </pic:blipFill>
                          <pic:spPr bwMode="auto">
                            <a:xfrm>
                              <a:off x="0" y="0"/>
                              <a:ext cx="1878925" cy="18000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945" name="图片 945"/>
                            <pic:cNvPicPr>
                              <a:picLocks noChangeAspect="1"/>
                            </pic:cNvPicPr>
                          </pic:nvPicPr>
                          <pic:blipFill rotWithShape="1">
                            <a:blip r:embed="rId338">
                              <a:extLst>
                                <a:ext uri="{28A0092B-C50C-407E-A947-70E740481C1C}">
                                  <a14:useLocalDpi xmlns:a14="http://schemas.microsoft.com/office/drawing/2010/main" val="0"/>
                                </a:ext>
                              </a:extLst>
                            </a:blip>
                            <a:srcRect l="30638" t="9464" r="38354" b="8751"/>
                            <a:stretch/>
                          </pic:blipFill>
                          <pic:spPr bwMode="auto">
                            <a:xfrm>
                              <a:off x="2114550" y="28575"/>
                              <a:ext cx="1866831" cy="1800000"/>
                            </a:xfrm>
                            <a:prstGeom prst="rect">
                              <a:avLst/>
                            </a:prstGeom>
                            <a:ln>
                              <a:noFill/>
                            </a:ln>
                            <a:extLst>
                              <a:ext uri="{53640926-AAD7-44D8-BBD7-CCE9431645EC}">
                                <a14:shadowObscured xmlns:a14="http://schemas.microsoft.com/office/drawing/2010/main"/>
                              </a:ext>
                            </a:extLst>
                          </pic:spPr>
                        </pic:pic>
                      </wpg:grpSp>
                      <wps:wsp>
                        <wps:cNvPr id="248" name="文本框 248"/>
                        <wps:cNvSpPr txBox="1"/>
                        <wps:spPr>
                          <a:xfrm>
                            <a:off x="2143125" y="390525"/>
                            <a:ext cx="504825" cy="352425"/>
                          </a:xfrm>
                          <a:prstGeom prst="rect">
                            <a:avLst/>
                          </a:prstGeom>
                          <a:noFill/>
                          <a:ln w="6350">
                            <a:noFill/>
                          </a:ln>
                        </wps:spPr>
                        <wps:txbx>
                          <w:txbxContent>
                            <w:p w:rsidR="000720CB" w:rsidRPr="00C715C3" w:rsidRDefault="000720CB" w:rsidP="00C715C3">
                              <w:pPr>
                                <w:rPr>
                                  <w:color w:val="FFFFFF" w:themeColor="background1"/>
                                </w:rPr>
                              </w:pPr>
                              <w:r w:rsidRPr="00C715C3">
                                <w:rPr>
                                  <w:color w:val="FFFFFF" w:themeColor="background1"/>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42" name="文本框 942"/>
                        <wps:cNvSpPr txBox="1"/>
                        <wps:spPr>
                          <a:xfrm>
                            <a:off x="28575" y="371469"/>
                            <a:ext cx="504825" cy="352425"/>
                          </a:xfrm>
                          <a:prstGeom prst="rect">
                            <a:avLst/>
                          </a:prstGeom>
                          <a:noFill/>
                          <a:ln w="6350">
                            <a:noFill/>
                          </a:ln>
                        </wps:spPr>
                        <wps:txbx>
                          <w:txbxContent>
                            <w:p w:rsidR="000720CB" w:rsidRPr="00C715C3" w:rsidRDefault="000720CB" w:rsidP="00C715C3">
                              <w:pPr>
                                <w:rPr>
                                  <w:color w:val="FFFFFF" w:themeColor="background1"/>
                                </w:rPr>
                              </w:pPr>
                              <w:r w:rsidRPr="00C715C3">
                                <w:rPr>
                                  <w:color w:val="FFFFFF" w:themeColor="background1"/>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18652DDF" id="组合 941" o:spid="_x0000_s1140" style="width:313.45pt;height:143.95pt;mso-position-horizontal-relative:char;mso-position-vertical-relative:line" coordorigin=",3429" coordsize="39808,182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">
                <v:group id="组合 943" o:spid="_x0000_s1141" style="position:absolute;top:3429;width:39808;height:18281" coordsize="39813,18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">
                  <v:shape id="图片 944" o:spid="_x0000_s1142" type="#_x0000_t75" style="position:absolute;width:18789;height:18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">
                    <v:imagedata r:id="rId339" o:title="" croptop="6285f" cropbottom="6328f" cropleft="20078f" cropright="25258f"/>
                    <v:path arrowok="t"/>
                  </v:shape>
                  <v:shape id="图片 945" o:spid="_x0000_s1143" type="#_x0000_t75" style="position:absolute;left:21145;top:285;width:18668;height:18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">
                    <v:imagedata r:id="rId340" o:title="" croptop="6202f" cropbottom="5735f" cropleft="20079f" cropright="25136f"/>
                    <v:path arrowok="t"/>
                  </v:shape>
                </v:group>
                <v:shape id="文本框 248" o:spid="_x0000_s1144" type="#_x0000_t202" style="position:absolute;left:21431;top:3905;width:5048;height:3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" filled="f" stroked="f" strokeweight=".5pt">
                  <v:textbox>
                    <w:txbxContent>
                      <w:p w:rsidR="000720CB" w:rsidRPr="00C715C3" w:rsidRDefault="000720CB" w:rsidP="00C715C3">
                        <w:pPr>
                          <w:rPr>
                            <w:color w:val="FFFFFF" w:themeColor="background1"/>
                          </w:rPr>
                        </w:pPr>
                        <w:r w:rsidRPr="00C715C3">
                          <w:rPr>
                            <w:color w:val="FFFFFF" w:themeColor="background1"/>
                          </w:rPr>
                          <w:t>(c)</w:t>
                        </w:r>
                      </w:p>
                    </w:txbxContent>
                  </v:textbox>
                </v:shape>
                <v:shape id="文本框 942" o:spid="_x0000_s1145" type="#_x0000_t202" style="position:absolute;left:285;top:3714;width:5049;height:3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" filled="f" stroked="f" strokeweight=".5pt">
                  <v:textbox>
                    <w:txbxContent>
                      <w:p w:rsidR="000720CB" w:rsidRPr="00C715C3" w:rsidRDefault="000720CB" w:rsidP="00C715C3">
                        <w:pPr>
                          <w:rPr>
                            <w:color w:val="FFFFFF" w:themeColor="background1"/>
                          </w:rPr>
                        </w:pPr>
                        <w:r w:rsidRPr="00C715C3">
                          <w:rPr>
                            <w:color w:val="FFFFFF" w:themeColor="background1"/>
                          </w:rPr>
                          <w:t>(b)</w:t>
                        </w:r>
                      </w:p>
                    </w:txbxContent>
                  </v:textbox>
                </v:shape>
                <w10:anchorlock/>
              </v:group>
            </w:pict>
          </mc:Fallback>
        </mc:AlternateContent>
      </w:r>
      <w:r w:rsidRPr="00B123A1">
        <w:t xml:space="preserve">  </w:t>
      </w:r>
    </w:p>
    <w:p w:rsidR="002858AA" w:rsidRPr="00B123A1" w:rsidRDefault="00B5411D" w:rsidP="00B94C3F">
      <w:pPr>
        <w:pStyle w:val="a7"/>
      </w:pPr>
      <w:r w:rsidRPr="00B123A1">
        <w:rPr>
          <w:rFonts w:hint="eastAsia"/>
        </w:rPr>
        <w:t>图</w:t>
      </w:r>
      <w:r w:rsidR="00FD4261" w:rsidRPr="00B123A1">
        <w:t xml:space="preserve">4.5 </w:t>
      </w:r>
      <w:r w:rsidR="00FD4261" w:rsidRPr="00B123A1">
        <w:rPr>
          <w:rFonts w:hint="eastAsia"/>
        </w:rPr>
        <w:t>波导宽度与高度相等的</w:t>
      </w:r>
      <w:r w:rsidR="002858AA" w:rsidRPr="00B123A1">
        <w:rPr>
          <w:rFonts w:hint="eastAsia"/>
        </w:rPr>
        <w:t>情况下，</w:t>
      </w:r>
      <w:r w:rsidR="00FD4261" w:rsidRPr="00B123A1">
        <w:rPr>
          <w:rFonts w:hint="eastAsia"/>
        </w:rPr>
        <w:t>（</w:t>
      </w:r>
      <w:r w:rsidR="00FD4261" w:rsidRPr="00B123A1">
        <w:rPr>
          <w:rFonts w:hint="eastAsia"/>
        </w:rPr>
        <w:t>a</w:t>
      </w:r>
      <w:r w:rsidR="00FD4261" w:rsidRPr="00B123A1">
        <w:rPr>
          <w:rFonts w:hint="eastAsia"/>
        </w:rPr>
        <w:t>）</w:t>
      </w:r>
      <w:r w:rsidR="002858AA" w:rsidRPr="00B123A1">
        <w:rPr>
          <w:rFonts w:hint="eastAsia"/>
        </w:rPr>
        <w:t>波导模式有效折射率随着波导宽度的关系，</w:t>
      </w:r>
      <w:r w:rsidRPr="00B123A1">
        <w:t>（</w:t>
      </w:r>
      <w:r w:rsidRPr="00B123A1">
        <w:rPr>
          <w:rFonts w:hint="eastAsia"/>
        </w:rPr>
        <w:t>b</w:t>
      </w:r>
      <w:r w:rsidRPr="00B123A1">
        <w:t>）</w:t>
      </w:r>
      <w:r w:rsidRPr="00B123A1">
        <w:rPr>
          <w:rFonts w:hint="eastAsia"/>
        </w:rPr>
        <w:t>和（</w:t>
      </w:r>
      <w:r w:rsidRPr="00B123A1">
        <w:rPr>
          <w:rFonts w:hint="eastAsia"/>
        </w:rPr>
        <w:t>c</w:t>
      </w:r>
      <w:r w:rsidRPr="00B123A1">
        <w:rPr>
          <w:rFonts w:hint="eastAsia"/>
        </w:rPr>
        <w:t>）所示为波导宽度</w:t>
      </w:r>
      <w:r w:rsidR="002858AA" w:rsidRPr="00B123A1">
        <w:rPr>
          <w:rFonts w:hint="eastAsia"/>
        </w:rPr>
        <w:t>等于</w:t>
      </w:r>
      <w:r w:rsidRPr="00B123A1">
        <w:t>450</w:t>
      </w:r>
      <w:r w:rsidRPr="00B123A1">
        <w:rPr>
          <w:rFonts w:hint="eastAsia"/>
        </w:rPr>
        <w:t>nm</w:t>
      </w:r>
      <w:r w:rsidRPr="00B123A1">
        <w:rPr>
          <w:rFonts w:hint="eastAsia"/>
        </w:rPr>
        <w:t>时</w:t>
      </w:r>
      <w:r w:rsidR="002858AA" w:rsidRPr="00B123A1">
        <w:rPr>
          <w:rFonts w:hint="eastAsia"/>
        </w:rPr>
        <w:t>的</w:t>
      </w:r>
      <w:r w:rsidR="00514D0D">
        <w:rPr>
          <w:rFonts w:hint="eastAsia"/>
        </w:rPr>
        <w:t>基模</w:t>
      </w:r>
      <w:r w:rsidR="002858AA" w:rsidRPr="00B123A1">
        <w:rPr>
          <w:rFonts w:hint="eastAsia"/>
        </w:rPr>
        <w:t>模场分布图</w:t>
      </w:r>
    </w:p>
    <w:p w:rsidR="00B5411D" w:rsidRPr="00B123A1" w:rsidRDefault="00B5411D" w:rsidP="00B5411D">
      <w:pPr>
        <w:ind w:firstLine="420"/>
      </w:pPr>
    </w:p>
    <w:p w:rsidR="00514D0D" w:rsidRPr="00A06C3A" w:rsidRDefault="00B5411D" w:rsidP="00514D0D">
      <w:pPr>
        <w:ind w:firstLine="420"/>
      </w:pPr>
      <w:r w:rsidRPr="00B123A1">
        <w:rPr>
          <w:rFonts w:hint="eastAsia"/>
        </w:rPr>
        <w:t>设计</w:t>
      </w:r>
      <w:r w:rsidR="00514D0D" w:rsidRPr="00B123A1">
        <w:rPr>
          <w:rFonts w:hint="eastAsia"/>
        </w:rPr>
        <w:t>器件结构尺寸时候，我们只需要</w:t>
      </w:r>
      <w:r w:rsidR="00514D0D">
        <w:rPr>
          <w:rFonts w:hint="eastAsia"/>
        </w:rPr>
        <w:t>考虑</w:t>
      </w:r>
      <w:r w:rsidR="00514D0D" w:rsidRPr="00B123A1">
        <w:rPr>
          <w:rFonts w:hint="eastAsia"/>
        </w:rPr>
        <w:t>基模，在波导宽度一定的条件下，这就需要选择合适的波导高度，以消除高阶模式的影响。在此，我们选取波导宽度</w:t>
      </w:r>
      <w:r w:rsidR="00514D0D" w:rsidRPr="00B123A1">
        <w:rPr>
          <w:rFonts w:hint="eastAsia"/>
        </w:rPr>
        <w:t>w</w:t>
      </w:r>
      <w:r w:rsidR="00514D0D" w:rsidRPr="00B123A1">
        <w:t>= 450</w:t>
      </w:r>
      <w:r w:rsidR="00514D0D" w:rsidRPr="00B123A1">
        <w:rPr>
          <w:rFonts w:hint="eastAsia"/>
        </w:rPr>
        <w:t>nm</w:t>
      </w:r>
      <w:r w:rsidR="00514D0D" w:rsidRPr="00B123A1">
        <w:rPr>
          <w:rFonts w:hint="eastAsia"/>
        </w:rPr>
        <w:t>，图</w:t>
      </w:r>
      <w:r w:rsidR="00BD6576">
        <w:t>4</w:t>
      </w:r>
      <w:r w:rsidR="00BD6576">
        <w:rPr>
          <w:rFonts w:hint="eastAsia"/>
        </w:rPr>
        <w:t>-</w:t>
      </w:r>
      <w:r w:rsidR="00BD6576">
        <w:t>6</w:t>
      </w:r>
      <w:r w:rsidR="00514D0D" w:rsidRPr="00B123A1">
        <w:rPr>
          <w:rFonts w:hint="eastAsia"/>
        </w:rPr>
        <w:t>为直波导宽度不变时，</w:t>
      </w:r>
      <w:r w:rsidR="00514D0D" w:rsidRPr="00B123A1">
        <w:t>模式有效折射率与直</w:t>
      </w:r>
      <w:r w:rsidR="00514D0D">
        <w:rPr>
          <w:rFonts w:hint="eastAsia"/>
        </w:rPr>
        <w:t>波导高度之间的关系。可见在一定范围内，等效折射率随着</w:t>
      </w:r>
      <w:r w:rsidR="00514D0D" w:rsidRPr="00B123A1">
        <w:rPr>
          <w:rFonts w:hint="eastAsia"/>
        </w:rPr>
        <w:t>直波导高度的增加而</w:t>
      </w:r>
      <w:r w:rsidR="00514D0D" w:rsidRPr="00B123A1">
        <w:t>逐渐</w:t>
      </w:r>
      <w:r w:rsidR="00514D0D" w:rsidRPr="00B123A1">
        <w:rPr>
          <w:rFonts w:hint="eastAsia"/>
        </w:rPr>
        <w:t>增大；</w:t>
      </w:r>
      <w:r w:rsidR="00514D0D" w:rsidRPr="00B123A1">
        <w:t>在高度</w:t>
      </w:r>
      <w:r w:rsidR="00514D0D" w:rsidRPr="00B123A1">
        <w:rPr>
          <w:rFonts w:hint="eastAsia"/>
        </w:rPr>
        <w:t>h</w:t>
      </w:r>
      <w:r w:rsidR="00514D0D" w:rsidRPr="00B123A1">
        <w:t>约为</w:t>
      </w:r>
      <w:r w:rsidR="00514D0D" w:rsidRPr="00B123A1">
        <w:rPr>
          <w:rFonts w:hint="eastAsia"/>
        </w:rPr>
        <w:t>300nm</w:t>
      </w:r>
      <w:r w:rsidR="00514D0D" w:rsidRPr="00B123A1">
        <w:rPr>
          <w:rFonts w:hint="eastAsia"/>
        </w:rPr>
        <w:t>，</w:t>
      </w:r>
      <w:r w:rsidR="00514D0D" w:rsidRPr="00B123A1">
        <w:rPr>
          <w:rFonts w:hint="eastAsia"/>
        </w:rPr>
        <w:t>TE1</w:t>
      </w:r>
      <w:r w:rsidR="00514D0D" w:rsidRPr="00B123A1">
        <w:rPr>
          <w:rFonts w:hint="eastAsia"/>
        </w:rPr>
        <w:t>模式截止，而当</w:t>
      </w:r>
      <w:r w:rsidR="00514D0D" w:rsidRPr="00B123A1">
        <w:rPr>
          <w:rFonts w:hint="eastAsia"/>
        </w:rPr>
        <w:t>h</w:t>
      </w:r>
      <w:r w:rsidR="00514D0D" w:rsidRPr="00B123A1">
        <w:rPr>
          <w:rFonts w:hint="eastAsia"/>
        </w:rPr>
        <w:t>约为</w:t>
      </w:r>
      <w:r w:rsidR="00514D0D" w:rsidRPr="00B123A1">
        <w:rPr>
          <w:rFonts w:hint="eastAsia"/>
        </w:rPr>
        <w:t>4</w:t>
      </w:r>
      <w:r w:rsidR="00514D0D" w:rsidRPr="00B123A1">
        <w:t>00nm</w:t>
      </w:r>
      <w:r w:rsidR="00514D0D" w:rsidRPr="00B123A1">
        <w:rPr>
          <w:rFonts w:hint="eastAsia"/>
        </w:rPr>
        <w:t>时，</w:t>
      </w:r>
      <w:r w:rsidR="00514D0D" w:rsidRPr="00B123A1">
        <w:rPr>
          <w:rFonts w:hint="eastAsia"/>
        </w:rPr>
        <w:t>TM1</w:t>
      </w:r>
      <w:r w:rsidR="00514D0D" w:rsidRPr="00B123A1">
        <w:t>模式截止</w:t>
      </w:r>
      <w:r w:rsidR="00514D0D" w:rsidRPr="00B123A1">
        <w:rPr>
          <w:rFonts w:hint="eastAsia"/>
        </w:rPr>
        <w:t>。本</w:t>
      </w:r>
      <w:r w:rsidR="00514D0D" w:rsidRPr="00B123A1">
        <w:rPr>
          <w:rFonts w:hint="eastAsia"/>
        </w:rPr>
        <w:lastRenderedPageBreak/>
        <w:t>设计中，我们</w:t>
      </w:r>
      <w:r w:rsidR="00514D0D" w:rsidRPr="00B123A1">
        <w:t>选取</w:t>
      </w:r>
      <w:r w:rsidR="00514D0D" w:rsidRPr="00B123A1">
        <w:rPr>
          <w:rFonts w:hint="eastAsia"/>
        </w:rPr>
        <w:t>波导</w:t>
      </w:r>
      <w:r w:rsidR="00514D0D" w:rsidRPr="00B123A1">
        <w:t>高度</w:t>
      </w:r>
      <w:r w:rsidR="00514D0D" w:rsidRPr="00B123A1">
        <w:rPr>
          <w:rFonts w:hint="eastAsia"/>
        </w:rPr>
        <w:t>h</w:t>
      </w:r>
      <w:r w:rsidR="00514D0D" w:rsidRPr="00B123A1">
        <w:t>=250nm</w:t>
      </w:r>
      <w:r w:rsidR="00514D0D" w:rsidRPr="00B123A1">
        <w:rPr>
          <w:rFonts w:hint="eastAsia"/>
        </w:rPr>
        <w:t>。</w:t>
      </w:r>
      <w:r w:rsidR="00514D0D" w:rsidRPr="00B123A1">
        <w:t xml:space="preserve"> </w:t>
      </w:r>
    </w:p>
    <w:p w:rsidR="00B5411D" w:rsidRPr="00B123A1" w:rsidRDefault="00C715C3" w:rsidP="00B5411D">
      <w:pPr>
        <w:ind w:firstLine="420"/>
      </w:pPr>
      <w:r w:rsidRPr="00B123A1">
        <w:t xml:space="preserve"> </w:t>
      </w:r>
    </w:p>
    <w:p w:rsidR="00B5411D" w:rsidRPr="00B123A1" w:rsidRDefault="00B5411D" w:rsidP="00C715C3">
      <w:pPr>
        <w:spacing w:line="240" w:lineRule="auto"/>
        <w:ind w:firstLine="420"/>
        <w:jc w:val="center"/>
      </w:pPr>
      <w:r w:rsidRPr="00B123A1">
        <w:rPr>
          <w:noProof/>
        </w:rPr>
        <w:drawing>
          <wp:inline distT="0" distB="0" distL="0" distR="0" wp14:anchorId="359D778C" wp14:editId="74FFFBB1">
            <wp:extent cx="4245497" cy="3528000"/>
            <wp:effectExtent l="0" t="0" r="3175" b="0"/>
            <wp:docPr id="896" name="图片 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0004.tif"/>
                    <pic:cNvPicPr/>
                  </pic:nvPicPr>
                  <pic:blipFill rotWithShape="1">
                    <a:blip r:embed="rId341" cstate="print">
                      <a:extLst>
                        <a:ext uri="{28A0092B-C50C-407E-A947-70E740481C1C}">
                          <a14:useLocalDpi xmlns:a14="http://schemas.microsoft.com/office/drawing/2010/main" val="0"/>
                        </a:ext>
                      </a:extLst>
                    </a:blip>
                    <a:srcRect l="3795" t="7558" r="11085"/>
                    <a:stretch/>
                  </pic:blipFill>
                  <pic:spPr bwMode="auto">
                    <a:xfrm>
                      <a:off x="0" y="0"/>
                      <a:ext cx="4245497" cy="3528000"/>
                    </a:xfrm>
                    <a:prstGeom prst="rect">
                      <a:avLst/>
                    </a:prstGeom>
                    <a:ln>
                      <a:noFill/>
                    </a:ln>
                    <a:extLst>
                      <a:ext uri="{53640926-AAD7-44D8-BBD7-CCE9431645EC}">
                        <a14:shadowObscured xmlns:a14="http://schemas.microsoft.com/office/drawing/2010/main"/>
                      </a:ext>
                    </a:extLst>
                  </pic:spPr>
                </pic:pic>
              </a:graphicData>
            </a:graphic>
          </wp:inline>
        </w:drawing>
      </w:r>
    </w:p>
    <w:p w:rsidR="00B5411D" w:rsidRPr="00B123A1" w:rsidRDefault="00B5411D" w:rsidP="00514D0D">
      <w:pPr>
        <w:pStyle w:val="a7"/>
      </w:pPr>
      <w:r w:rsidRPr="00B123A1">
        <w:rPr>
          <w:rFonts w:hint="eastAsia"/>
        </w:rPr>
        <w:t>图</w:t>
      </w:r>
      <w:r w:rsidR="00C715C3" w:rsidRPr="00B123A1">
        <w:t>4</w:t>
      </w:r>
      <w:r w:rsidR="00514D0D">
        <w:rPr>
          <w:rFonts w:hint="eastAsia"/>
        </w:rPr>
        <w:t>-</w:t>
      </w:r>
      <w:r w:rsidR="00C715C3" w:rsidRPr="00B123A1">
        <w:t>6</w:t>
      </w:r>
      <w:r w:rsidRPr="00B123A1">
        <w:rPr>
          <w:rFonts w:hint="eastAsia"/>
        </w:rPr>
        <w:t xml:space="preserve"> </w:t>
      </w:r>
      <w:r w:rsidRPr="00B123A1">
        <w:rPr>
          <w:rFonts w:hint="eastAsia"/>
        </w:rPr>
        <w:t>波导宽度为</w:t>
      </w:r>
      <w:r w:rsidRPr="00B123A1">
        <w:rPr>
          <w:rFonts w:hint="eastAsia"/>
        </w:rPr>
        <w:t>450n</w:t>
      </w:r>
      <w:r w:rsidRPr="00B123A1">
        <w:t>m</w:t>
      </w:r>
      <w:r w:rsidRPr="00B123A1">
        <w:rPr>
          <w:rFonts w:hint="eastAsia"/>
        </w:rPr>
        <w:t>时，（</w:t>
      </w:r>
      <w:r w:rsidRPr="00B123A1">
        <w:rPr>
          <w:rFonts w:hint="eastAsia"/>
        </w:rPr>
        <w:t>a</w:t>
      </w:r>
      <w:r w:rsidRPr="00B123A1">
        <w:rPr>
          <w:rFonts w:hint="eastAsia"/>
        </w:rPr>
        <w:t>）</w:t>
      </w:r>
      <w:r w:rsidRPr="00B123A1">
        <w:t>直波导模式有效折射率</w:t>
      </w:r>
      <w:r w:rsidRPr="00B123A1">
        <w:rPr>
          <w:rFonts w:hint="eastAsia"/>
        </w:rPr>
        <w:t>n</w:t>
      </w:r>
      <w:r w:rsidRPr="00514D0D">
        <w:rPr>
          <w:vertAlign w:val="subscript"/>
        </w:rPr>
        <w:t>e</w:t>
      </w:r>
      <w:r w:rsidRPr="00514D0D">
        <w:rPr>
          <w:rFonts w:hint="eastAsia"/>
          <w:vertAlign w:val="subscript"/>
        </w:rPr>
        <w:t>f</w:t>
      </w:r>
      <w:r w:rsidRPr="00514D0D">
        <w:rPr>
          <w:vertAlign w:val="subscript"/>
        </w:rPr>
        <w:t>f</w:t>
      </w:r>
      <w:r w:rsidRPr="00B123A1">
        <w:t>随着波导高度</w:t>
      </w:r>
      <w:r w:rsidRPr="00B123A1">
        <w:rPr>
          <w:rFonts w:hint="eastAsia"/>
        </w:rPr>
        <w:t>h</w:t>
      </w:r>
      <w:r w:rsidRPr="00B123A1">
        <w:t>的关系</w:t>
      </w:r>
    </w:p>
    <w:p w:rsidR="00C715C3" w:rsidRPr="00B123A1" w:rsidRDefault="00C715C3" w:rsidP="00C715C3">
      <w:pPr>
        <w:jc w:val="center"/>
        <w:rPr>
          <w:sz w:val="18"/>
          <w:szCs w:val="18"/>
        </w:rPr>
      </w:pPr>
    </w:p>
    <w:p w:rsidR="00B5411D" w:rsidRPr="00B123A1" w:rsidRDefault="00B5411D" w:rsidP="00B5411D">
      <w:pPr>
        <w:pStyle w:val="a3"/>
        <w:numPr>
          <w:ilvl w:val="0"/>
          <w:numId w:val="8"/>
        </w:numPr>
        <w:spacing w:line="240" w:lineRule="auto"/>
        <w:ind w:firstLineChars="0"/>
      </w:pPr>
      <w:r w:rsidRPr="00B123A1">
        <w:t>TE0</w:t>
      </w:r>
      <w:r w:rsidRPr="00B123A1">
        <w:rPr>
          <w:rFonts w:hint="eastAsia"/>
        </w:rPr>
        <w:t>模式有效折射率</w:t>
      </w:r>
      <w:r w:rsidR="007D338F">
        <w:rPr>
          <w:rFonts w:hint="eastAsia"/>
        </w:rPr>
        <w:t>与微环</w:t>
      </w:r>
      <w:r w:rsidRPr="00B123A1">
        <w:rPr>
          <w:rFonts w:hint="eastAsia"/>
        </w:rPr>
        <w:t>弯曲半径的关系</w:t>
      </w:r>
    </w:p>
    <w:p w:rsidR="00B5411D" w:rsidRPr="00B123A1" w:rsidRDefault="00B5411D" w:rsidP="00B5411D">
      <w:pPr>
        <w:ind w:firstLine="420"/>
      </w:pPr>
      <w:r w:rsidRPr="00B123A1">
        <w:rPr>
          <w:rFonts w:hint="eastAsia"/>
        </w:rPr>
        <w:t>图</w:t>
      </w:r>
      <w:r w:rsidR="00C715C3" w:rsidRPr="00B123A1">
        <w:t>4</w:t>
      </w:r>
      <w:r w:rsidR="00BD6576">
        <w:rPr>
          <w:rFonts w:hint="eastAsia"/>
        </w:rPr>
        <w:t>-</w:t>
      </w:r>
      <w:r w:rsidR="00C715C3" w:rsidRPr="00B123A1">
        <w:t>7</w:t>
      </w:r>
      <w:r w:rsidRPr="00B123A1">
        <w:rPr>
          <w:rFonts w:hint="eastAsia"/>
        </w:rPr>
        <w:t>展示了波导</w:t>
      </w:r>
      <w:r w:rsidRPr="00B123A1">
        <w:rPr>
          <w:rFonts w:hint="eastAsia"/>
        </w:rPr>
        <w:t>TE</w:t>
      </w:r>
      <w:r w:rsidRPr="00B123A1">
        <w:t>0</w:t>
      </w:r>
      <w:r w:rsidRPr="00B123A1">
        <w:rPr>
          <w:rFonts w:hint="eastAsia"/>
        </w:rPr>
        <w:t>模式有效折射率与环波导弯曲半径的变化之间的关系。可以看到，环波导的有效折射率随着弯曲半径的增大而</w:t>
      </w:r>
      <w:r w:rsidRPr="00B123A1">
        <w:t>逐渐增大</w:t>
      </w:r>
      <w:r w:rsidR="0079785C" w:rsidRPr="00B123A1">
        <w:rPr>
          <w:rFonts w:hint="eastAsia"/>
        </w:rPr>
        <w:t>，当微环半径大于</w:t>
      </w:r>
      <w:r w:rsidR="0079785C" w:rsidRPr="00B123A1">
        <w:rPr>
          <w:rFonts w:hint="eastAsia"/>
        </w:rPr>
        <w:t>10um</w:t>
      </w:r>
      <w:r w:rsidR="00C627E8" w:rsidRPr="00B123A1">
        <w:rPr>
          <w:rFonts w:hint="eastAsia"/>
        </w:rPr>
        <w:t>时</w:t>
      </w:r>
      <w:r w:rsidR="0079785C" w:rsidRPr="00B123A1">
        <w:rPr>
          <w:rFonts w:hint="eastAsia"/>
        </w:rPr>
        <w:t>，波导有效折射率随着</w:t>
      </w:r>
      <w:r w:rsidR="00BD6576">
        <w:rPr>
          <w:rFonts w:hint="eastAsia"/>
        </w:rPr>
        <w:t>半径的增大而无显著变化</w:t>
      </w:r>
      <w:r w:rsidRPr="00B123A1">
        <w:t>。下面的数值模拟</w:t>
      </w:r>
      <w:r w:rsidRPr="00B123A1">
        <w:rPr>
          <w:rFonts w:hint="eastAsia"/>
        </w:rPr>
        <w:t>中</w:t>
      </w:r>
      <w:r w:rsidRPr="00B123A1">
        <w:t>，选取微环半径为</w:t>
      </w:r>
      <w:r w:rsidR="0079785C" w:rsidRPr="00B123A1">
        <w:t>10</w:t>
      </w:r>
      <w:r w:rsidRPr="00B123A1">
        <w:rPr>
          <w:rFonts w:hint="eastAsia"/>
        </w:rPr>
        <w:t>um</w:t>
      </w:r>
      <w:r w:rsidRPr="00B123A1">
        <w:t>。</w:t>
      </w:r>
    </w:p>
    <w:p w:rsidR="00B5411D" w:rsidRPr="00B123A1" w:rsidRDefault="00B5411D" w:rsidP="00C715C3">
      <w:pPr>
        <w:spacing w:line="240" w:lineRule="auto"/>
        <w:ind w:firstLine="420"/>
        <w:jc w:val="center"/>
      </w:pPr>
      <w:r w:rsidRPr="00B123A1">
        <w:rPr>
          <w:noProof/>
        </w:rPr>
        <w:lastRenderedPageBreak/>
        <w:drawing>
          <wp:inline distT="0" distB="0" distL="0" distR="0" wp14:anchorId="0F659BD5" wp14:editId="4817EF5A">
            <wp:extent cx="3903481" cy="3240000"/>
            <wp:effectExtent l="0" t="0" r="1905" b="0"/>
            <wp:docPr id="897" name="图片 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0005.tif"/>
                    <pic:cNvPicPr/>
                  </pic:nvPicPr>
                  <pic:blipFill rotWithShape="1">
                    <a:blip r:embed="rId342" cstate="print">
                      <a:extLst>
                        <a:ext uri="{28A0092B-C50C-407E-A947-70E740481C1C}">
                          <a14:useLocalDpi xmlns:a14="http://schemas.microsoft.com/office/drawing/2010/main" val="0"/>
                        </a:ext>
                      </a:extLst>
                    </a:blip>
                    <a:srcRect l="3142" t="6000" r="11555" b="1474"/>
                    <a:stretch/>
                  </pic:blipFill>
                  <pic:spPr bwMode="auto">
                    <a:xfrm>
                      <a:off x="0" y="0"/>
                      <a:ext cx="3903481" cy="3240000"/>
                    </a:xfrm>
                    <a:prstGeom prst="rect">
                      <a:avLst/>
                    </a:prstGeom>
                    <a:ln>
                      <a:noFill/>
                    </a:ln>
                    <a:extLst>
                      <a:ext uri="{53640926-AAD7-44D8-BBD7-CCE9431645EC}">
                        <a14:shadowObscured xmlns:a14="http://schemas.microsoft.com/office/drawing/2010/main"/>
                      </a:ext>
                    </a:extLst>
                  </pic:spPr>
                </pic:pic>
              </a:graphicData>
            </a:graphic>
          </wp:inline>
        </w:drawing>
      </w:r>
    </w:p>
    <w:p w:rsidR="00B5411D" w:rsidRPr="00B123A1" w:rsidRDefault="00C715C3" w:rsidP="00BD6576">
      <w:pPr>
        <w:pStyle w:val="a7"/>
      </w:pPr>
      <w:r w:rsidRPr="00B123A1">
        <w:rPr>
          <w:rFonts w:hint="eastAsia"/>
        </w:rPr>
        <w:t>图</w:t>
      </w:r>
      <w:r w:rsidRPr="00B123A1">
        <w:rPr>
          <w:rFonts w:hint="eastAsia"/>
        </w:rPr>
        <w:t>4</w:t>
      </w:r>
      <w:r w:rsidR="00BD6576">
        <w:rPr>
          <w:rFonts w:hint="eastAsia"/>
        </w:rPr>
        <w:t>-</w:t>
      </w:r>
      <w:r w:rsidRPr="00B123A1">
        <w:rPr>
          <w:rFonts w:hint="eastAsia"/>
        </w:rPr>
        <w:t xml:space="preserve">7 </w:t>
      </w:r>
      <w:r w:rsidR="00B5411D" w:rsidRPr="00B123A1">
        <w:rPr>
          <w:rFonts w:hint="eastAsia"/>
        </w:rPr>
        <w:t>环波导</w:t>
      </w:r>
      <w:r w:rsidR="00B5411D" w:rsidRPr="00B123A1">
        <w:t>TE</w:t>
      </w:r>
      <w:r w:rsidR="00B5411D" w:rsidRPr="00B123A1">
        <w:rPr>
          <w:rFonts w:hint="eastAsia"/>
        </w:rPr>
        <w:t>模式有效折射率与弯曲半径的关系</w:t>
      </w:r>
    </w:p>
    <w:p w:rsidR="00B5411D" w:rsidRPr="00B123A1" w:rsidRDefault="00B5411D" w:rsidP="00B5411D">
      <w:pPr>
        <w:rPr>
          <w:sz w:val="21"/>
          <w:szCs w:val="21"/>
        </w:rPr>
      </w:pPr>
    </w:p>
    <w:p w:rsidR="00B5411D" w:rsidRPr="00B123A1" w:rsidRDefault="00B5411D" w:rsidP="00B5411D">
      <w:pPr>
        <w:pStyle w:val="a3"/>
        <w:numPr>
          <w:ilvl w:val="0"/>
          <w:numId w:val="8"/>
        </w:numPr>
        <w:spacing w:afterLines="50" w:after="163" w:line="240" w:lineRule="auto"/>
        <w:ind w:firstLineChars="0"/>
        <w:jc w:val="left"/>
      </w:pPr>
      <w:r w:rsidRPr="00B123A1">
        <w:rPr>
          <w:rFonts w:hint="eastAsia"/>
        </w:rPr>
        <w:t>模拟耦合系数与波导间距和直波导长度的关系</w:t>
      </w:r>
    </w:p>
    <w:p w:rsidR="00B5411D" w:rsidRPr="00B123A1" w:rsidRDefault="00B5411D" w:rsidP="00B5411D">
      <w:pPr>
        <w:ind w:firstLine="420"/>
      </w:pPr>
      <w:r w:rsidRPr="00B123A1">
        <w:rPr>
          <w:rFonts w:hint="eastAsia"/>
        </w:rPr>
        <w:t>在微环</w:t>
      </w:r>
      <w:r w:rsidR="009A401F" w:rsidRPr="001C11E0">
        <w:rPr>
          <w:rFonts w:hint="eastAsia"/>
        </w:rPr>
        <w:t>尺寸较小时，跑道型微环的耦合系数随着微环半径增加迅速增大，但是当微环半径较大的时候，波导的有效折射率随着微环半径的变化不再有明显的变化。根据上面的分析，本设计中我们选取微环半径为</w:t>
      </w:r>
      <w:r w:rsidR="009A401F" w:rsidRPr="001C11E0">
        <w:rPr>
          <w:rFonts w:hint="eastAsia"/>
        </w:rPr>
        <w:t>10um</w:t>
      </w:r>
      <w:r w:rsidR="009A401F" w:rsidRPr="001C11E0">
        <w:rPr>
          <w:rFonts w:hint="eastAsia"/>
        </w:rPr>
        <w:t>，此时跑道型微环谐振腔的耦合系数主要由直波导</w:t>
      </w:r>
      <w:r w:rsidR="009A401F" w:rsidRPr="001C11E0">
        <w:rPr>
          <w:rFonts w:hint="eastAsia"/>
        </w:rPr>
        <w:t>-</w:t>
      </w:r>
      <w:r w:rsidR="009A401F" w:rsidRPr="001C11E0">
        <w:rPr>
          <w:rFonts w:hint="eastAsia"/>
        </w:rPr>
        <w:t>谐振腔间距</w:t>
      </w:r>
      <w:r w:rsidR="009A401F" w:rsidRPr="001C11E0">
        <w:rPr>
          <w:rFonts w:hint="eastAsia"/>
        </w:rPr>
        <w:t>g</w:t>
      </w:r>
      <w:r w:rsidR="009A401F" w:rsidRPr="001C11E0">
        <w:rPr>
          <w:rFonts w:hint="eastAsia"/>
        </w:rPr>
        <w:t>和跑道长度</w:t>
      </w:r>
      <w:r w:rsidR="009A401F" w:rsidRPr="001C11E0">
        <w:rPr>
          <w:rFonts w:hint="eastAsia"/>
        </w:rPr>
        <w:t>Ls</w:t>
      </w:r>
      <w:r w:rsidR="009A401F" w:rsidRPr="001C11E0">
        <w:rPr>
          <w:rFonts w:hint="eastAsia"/>
        </w:rPr>
        <w:t>决定。图</w:t>
      </w:r>
      <w:r w:rsidR="009A401F" w:rsidRPr="001C11E0">
        <w:rPr>
          <w:rFonts w:hint="eastAsia"/>
        </w:rPr>
        <w:t>4</w:t>
      </w:r>
      <w:r w:rsidR="009A401F">
        <w:rPr>
          <w:rFonts w:hint="eastAsia"/>
        </w:rPr>
        <w:t>-</w:t>
      </w:r>
      <w:r w:rsidR="009A401F">
        <w:t>8</w:t>
      </w:r>
      <w:r w:rsidR="009A401F" w:rsidRPr="001C11E0">
        <w:rPr>
          <w:rFonts w:hint="eastAsia"/>
        </w:rPr>
        <w:t>为跑道长度</w:t>
      </w:r>
      <w:r w:rsidR="009A401F" w:rsidRPr="001C11E0">
        <w:rPr>
          <w:rFonts w:hint="eastAsia"/>
        </w:rPr>
        <w:t>Ls</w:t>
      </w:r>
      <w:r w:rsidR="009A401F" w:rsidRPr="001C11E0">
        <w:rPr>
          <w:rFonts w:hint="eastAsia"/>
        </w:rPr>
        <w:t>分别为</w:t>
      </w:r>
      <w:r w:rsidR="009A401F" w:rsidRPr="001C11E0">
        <w:rPr>
          <w:rFonts w:hint="eastAsia"/>
        </w:rPr>
        <w:t xml:space="preserve"> 0</w:t>
      </w:r>
      <w:r w:rsidR="009A401F" w:rsidRPr="001C11E0">
        <w:rPr>
          <w:rFonts w:hint="eastAsia"/>
        </w:rPr>
        <w:t>、</w:t>
      </w:r>
      <w:r w:rsidR="009A401F" w:rsidRPr="001C11E0">
        <w:rPr>
          <w:rFonts w:hint="eastAsia"/>
        </w:rPr>
        <w:t>1</w:t>
      </w:r>
      <w:r w:rsidR="009A401F" w:rsidRPr="001C11E0">
        <w:rPr>
          <w:rFonts w:hint="eastAsia"/>
        </w:rPr>
        <w:t>、</w:t>
      </w:r>
      <w:r w:rsidR="009A401F" w:rsidRPr="001C11E0">
        <w:rPr>
          <w:rFonts w:hint="eastAsia"/>
        </w:rPr>
        <w:t>5</w:t>
      </w:r>
      <w:r w:rsidR="009A401F" w:rsidRPr="001C11E0">
        <w:rPr>
          <w:rFonts w:hint="eastAsia"/>
        </w:rPr>
        <w:t>、</w:t>
      </w:r>
      <w:r w:rsidR="009A401F" w:rsidRPr="001C11E0">
        <w:rPr>
          <w:rFonts w:hint="eastAsia"/>
        </w:rPr>
        <w:t>10um</w:t>
      </w:r>
      <w:r w:rsidR="009A401F" w:rsidRPr="001C11E0">
        <w:rPr>
          <w:rFonts w:hint="eastAsia"/>
        </w:rPr>
        <w:t>情况下，耦合系数</w:t>
      </w:r>
      <w:r w:rsidR="009A401F" w:rsidRPr="001C11E0">
        <w:rPr>
          <w:rFonts w:hint="eastAsia"/>
        </w:rPr>
        <w:t>k</w:t>
      </w:r>
      <w:r w:rsidR="009A401F" w:rsidRPr="001C11E0">
        <w:rPr>
          <w:rFonts w:hint="eastAsia"/>
        </w:rPr>
        <w:t>与直波导</w:t>
      </w:r>
      <w:r w:rsidR="009A401F" w:rsidRPr="001C11E0">
        <w:rPr>
          <w:rFonts w:hint="eastAsia"/>
        </w:rPr>
        <w:t>-</w:t>
      </w:r>
      <w:r w:rsidR="009A401F" w:rsidRPr="001C11E0">
        <w:rPr>
          <w:rFonts w:hint="eastAsia"/>
        </w:rPr>
        <w:t>谐振腔间距</w:t>
      </w:r>
      <w:r w:rsidR="009A401F" w:rsidRPr="001C11E0">
        <w:rPr>
          <w:rFonts w:hint="eastAsia"/>
        </w:rPr>
        <w:t>g</w:t>
      </w:r>
      <w:r w:rsidR="009A401F" w:rsidRPr="001C11E0">
        <w:rPr>
          <w:rFonts w:hint="eastAsia"/>
        </w:rPr>
        <w:t>的关系，从图中可以看到，耦合系数随着直波导</w:t>
      </w:r>
      <w:r w:rsidR="009A401F" w:rsidRPr="001C11E0">
        <w:rPr>
          <w:rFonts w:hint="eastAsia"/>
        </w:rPr>
        <w:t>-</w:t>
      </w:r>
      <w:r w:rsidR="009A401F" w:rsidRPr="001C11E0">
        <w:rPr>
          <w:rFonts w:hint="eastAsia"/>
        </w:rPr>
        <w:t>跑道间距的变化而有着明显的变化，</w:t>
      </w:r>
      <w:r w:rsidR="009A401F">
        <w:rPr>
          <w:rFonts w:hint="eastAsia"/>
        </w:rPr>
        <w:t>这是由于耦合区是倏逝波耦合，因此耦合强度受波导间隔影响显著，例如，</w:t>
      </w:r>
      <w:r w:rsidR="009A401F" w:rsidRPr="001C11E0">
        <w:rPr>
          <w:rFonts w:hint="eastAsia"/>
        </w:rPr>
        <w:t>当</w:t>
      </w:r>
      <w:r w:rsidR="009A401F" w:rsidRPr="001C11E0">
        <w:rPr>
          <w:rFonts w:hint="eastAsia"/>
        </w:rPr>
        <w:t>Ls = 5um</w:t>
      </w:r>
      <w:r w:rsidR="009A401F" w:rsidRPr="001C11E0">
        <w:rPr>
          <w:rFonts w:hint="eastAsia"/>
        </w:rPr>
        <w:t>时，间距</w:t>
      </w:r>
      <w:r w:rsidR="009A401F" w:rsidRPr="001C11E0">
        <w:rPr>
          <w:rFonts w:hint="eastAsia"/>
        </w:rPr>
        <w:t>g</w:t>
      </w:r>
      <w:r w:rsidR="009A401F" w:rsidRPr="001C11E0">
        <w:rPr>
          <w:rFonts w:hint="eastAsia"/>
        </w:rPr>
        <w:t>由</w:t>
      </w:r>
      <w:r w:rsidR="009A401F" w:rsidRPr="001C11E0">
        <w:rPr>
          <w:rFonts w:hint="eastAsia"/>
        </w:rPr>
        <w:t>100nm</w:t>
      </w:r>
      <w:r w:rsidR="009A401F" w:rsidRPr="001C11E0">
        <w:rPr>
          <w:rFonts w:hint="eastAsia"/>
        </w:rPr>
        <w:t>变化到</w:t>
      </w:r>
      <w:r w:rsidR="009A401F" w:rsidRPr="001C11E0">
        <w:rPr>
          <w:rFonts w:hint="eastAsia"/>
        </w:rPr>
        <w:t>500nm</w:t>
      </w:r>
      <w:r w:rsidR="009A401F" w:rsidRPr="001C11E0">
        <w:rPr>
          <w:rFonts w:hint="eastAsia"/>
        </w:rPr>
        <w:t>，则耦合系数由</w:t>
      </w:r>
      <w:r w:rsidR="009A401F" w:rsidRPr="001C11E0">
        <w:rPr>
          <w:rFonts w:hint="eastAsia"/>
        </w:rPr>
        <w:t>0.242</w:t>
      </w:r>
      <w:r w:rsidR="009A401F" w:rsidRPr="001C11E0">
        <w:rPr>
          <w:rFonts w:hint="eastAsia"/>
        </w:rPr>
        <w:t>减小到</w:t>
      </w:r>
      <w:r w:rsidR="009A401F" w:rsidRPr="001C11E0">
        <w:rPr>
          <w:rFonts w:hint="eastAsia"/>
        </w:rPr>
        <w:t>0.0052</w:t>
      </w:r>
      <w:r w:rsidR="009A401F">
        <w:rPr>
          <w:rFonts w:hint="eastAsia"/>
        </w:rPr>
        <w:t>，变化范围大</w:t>
      </w:r>
      <w:r w:rsidR="009A401F" w:rsidRPr="001C11E0">
        <w:rPr>
          <w:rFonts w:hint="eastAsia"/>
        </w:rPr>
        <w:t>，因此改变间距</w:t>
      </w:r>
      <w:r w:rsidR="009A401F" w:rsidRPr="001C11E0">
        <w:rPr>
          <w:rFonts w:hint="eastAsia"/>
        </w:rPr>
        <w:t>g</w:t>
      </w:r>
      <w:r w:rsidR="009A401F" w:rsidRPr="001C11E0">
        <w:rPr>
          <w:rFonts w:hint="eastAsia"/>
        </w:rPr>
        <w:t>，可以使耦合系数很快接近我们所需要的参数附近，起到粗略设计的作用。</w:t>
      </w:r>
    </w:p>
    <w:p w:rsidR="00B5411D" w:rsidRPr="00B123A1" w:rsidRDefault="00CF5E2E" w:rsidP="003050F9">
      <w:pPr>
        <w:spacing w:line="240" w:lineRule="auto"/>
        <w:ind w:firstLine="420"/>
        <w:jc w:val="center"/>
      </w:pPr>
      <w:r>
        <w:rPr>
          <w:noProof/>
        </w:rPr>
        <w:lastRenderedPageBreak/>
        <w:drawing>
          <wp:inline distT="0" distB="0" distL="0" distR="0" wp14:anchorId="237B952B" wp14:editId="5716656A">
            <wp:extent cx="3913705" cy="324000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rotWithShape="1">
                    <a:blip r:embed="rId343" cstate="print">
                      <a:extLst>
                        <a:ext uri="{28A0092B-C50C-407E-A947-70E740481C1C}">
                          <a14:useLocalDpi xmlns:a14="http://schemas.microsoft.com/office/drawing/2010/main" val="0"/>
                        </a:ext>
                      </a:extLst>
                    </a:blip>
                    <a:srcRect l="6322" t="8260" r="11690" b="3005"/>
                    <a:stretch/>
                  </pic:blipFill>
                  <pic:spPr bwMode="auto">
                    <a:xfrm>
                      <a:off x="0" y="0"/>
                      <a:ext cx="3913705" cy="3240000"/>
                    </a:xfrm>
                    <a:prstGeom prst="rect">
                      <a:avLst/>
                    </a:prstGeom>
                    <a:ln>
                      <a:noFill/>
                    </a:ln>
                    <a:extLst>
                      <a:ext uri="{53640926-AAD7-44D8-BBD7-CCE9431645EC}">
                        <a14:shadowObscured xmlns:a14="http://schemas.microsoft.com/office/drawing/2010/main"/>
                      </a:ext>
                    </a:extLst>
                  </pic:spPr>
                </pic:pic>
              </a:graphicData>
            </a:graphic>
          </wp:inline>
        </w:drawing>
      </w:r>
    </w:p>
    <w:p w:rsidR="0038385E" w:rsidRDefault="00716838" w:rsidP="009A401F">
      <w:pPr>
        <w:pStyle w:val="a7"/>
      </w:pPr>
      <w:r w:rsidRPr="00B123A1">
        <w:rPr>
          <w:rFonts w:hint="eastAsia"/>
        </w:rPr>
        <w:t>图</w:t>
      </w:r>
      <w:r w:rsidRPr="00B123A1">
        <w:rPr>
          <w:rFonts w:hint="eastAsia"/>
        </w:rPr>
        <w:t>4</w:t>
      </w:r>
      <w:r w:rsidR="009A401F">
        <w:rPr>
          <w:rFonts w:hint="eastAsia"/>
        </w:rPr>
        <w:t>-</w:t>
      </w:r>
      <w:r w:rsidRPr="00B123A1">
        <w:rPr>
          <w:rFonts w:hint="eastAsia"/>
        </w:rPr>
        <w:t xml:space="preserve">8 </w:t>
      </w:r>
      <w:r w:rsidR="0038385E" w:rsidRPr="00B123A1">
        <w:rPr>
          <w:rFonts w:hint="eastAsia"/>
        </w:rPr>
        <w:t>不同跑道长度的微环</w:t>
      </w:r>
      <w:r w:rsidRPr="00B123A1">
        <w:rPr>
          <w:rFonts w:hint="eastAsia"/>
        </w:rPr>
        <w:t>耦合系数与波导间距</w:t>
      </w:r>
      <w:r w:rsidR="0038385E" w:rsidRPr="00B123A1">
        <w:rPr>
          <w:rFonts w:hint="eastAsia"/>
        </w:rPr>
        <w:t>的</w:t>
      </w:r>
      <w:r w:rsidRPr="00B123A1">
        <w:rPr>
          <w:rFonts w:hint="eastAsia"/>
        </w:rPr>
        <w:t>关系</w:t>
      </w:r>
    </w:p>
    <w:p w:rsidR="009A401F" w:rsidRDefault="00F62F11" w:rsidP="009A401F">
      <w:pPr>
        <w:ind w:firstLineChars="200" w:firstLine="480"/>
      </w:pPr>
      <w:r w:rsidRPr="00B123A1">
        <w:t>图</w:t>
      </w:r>
      <w:r w:rsidR="0038385E" w:rsidRPr="00B123A1">
        <w:t>4</w:t>
      </w:r>
      <w:r w:rsidR="009A401F">
        <w:rPr>
          <w:rFonts w:hint="eastAsia"/>
        </w:rPr>
        <w:t>-</w:t>
      </w:r>
      <w:r w:rsidR="0038385E" w:rsidRPr="00B123A1">
        <w:t>9</w:t>
      </w:r>
      <w:r w:rsidRPr="00B123A1">
        <w:rPr>
          <w:rFonts w:hint="eastAsia"/>
        </w:rPr>
        <w:t>所示为</w:t>
      </w:r>
      <w:r w:rsidR="009A401F" w:rsidRPr="00B123A1">
        <w:t>耦合系数与跑道长度的关系</w:t>
      </w:r>
      <w:r w:rsidR="009A401F" w:rsidRPr="00B123A1">
        <w:rPr>
          <w:rFonts w:hint="eastAsia"/>
        </w:rPr>
        <w:t>，当</w:t>
      </w:r>
      <w:r w:rsidR="009A401F" w:rsidRPr="00B123A1">
        <w:t>直波导</w:t>
      </w:r>
      <w:r w:rsidR="009A401F" w:rsidRPr="00B123A1">
        <w:rPr>
          <w:rFonts w:hint="eastAsia"/>
        </w:rPr>
        <w:t>-</w:t>
      </w:r>
      <w:r w:rsidR="009A401F" w:rsidRPr="00B123A1">
        <w:rPr>
          <w:rFonts w:hint="eastAsia"/>
        </w:rPr>
        <w:t>谐振腔间距</w:t>
      </w:r>
      <w:r w:rsidR="009A401F" w:rsidRPr="00B123A1">
        <w:rPr>
          <w:rFonts w:hint="eastAsia"/>
        </w:rPr>
        <w:t>g</w:t>
      </w:r>
      <w:r w:rsidR="009A401F" w:rsidRPr="00B123A1">
        <w:rPr>
          <w:rFonts w:hint="eastAsia"/>
        </w:rPr>
        <w:t>分别为</w:t>
      </w:r>
      <w:r w:rsidR="009A401F" w:rsidRPr="00B123A1">
        <w:t>100</w:t>
      </w:r>
      <w:r w:rsidR="009A401F" w:rsidRPr="00B123A1">
        <w:rPr>
          <w:rFonts w:hint="eastAsia"/>
        </w:rPr>
        <w:t>、</w:t>
      </w:r>
      <w:r w:rsidR="009A401F" w:rsidRPr="00B123A1">
        <w:rPr>
          <w:rFonts w:hint="eastAsia"/>
        </w:rPr>
        <w:t>2</w:t>
      </w:r>
      <w:r w:rsidR="009A401F" w:rsidRPr="00B123A1">
        <w:t>00</w:t>
      </w:r>
      <w:r w:rsidR="009A401F" w:rsidRPr="00B123A1">
        <w:rPr>
          <w:rFonts w:hint="eastAsia"/>
        </w:rPr>
        <w:t>、</w:t>
      </w:r>
      <w:r w:rsidR="009A401F" w:rsidRPr="00B123A1">
        <w:rPr>
          <w:rFonts w:hint="eastAsia"/>
        </w:rPr>
        <w:t>3</w:t>
      </w:r>
      <w:r w:rsidR="009A401F" w:rsidRPr="00B123A1">
        <w:t>00</w:t>
      </w:r>
      <w:r w:rsidR="009A401F" w:rsidRPr="00B123A1">
        <w:rPr>
          <w:rFonts w:hint="eastAsia"/>
        </w:rPr>
        <w:t>和</w:t>
      </w:r>
      <w:r w:rsidR="009A401F" w:rsidRPr="00B123A1">
        <w:rPr>
          <w:rFonts w:hint="eastAsia"/>
        </w:rPr>
        <w:t>4</w:t>
      </w:r>
      <w:r w:rsidR="009A401F" w:rsidRPr="00B123A1">
        <w:t xml:space="preserve">00 </w:t>
      </w:r>
      <w:r w:rsidR="009A401F" w:rsidRPr="00B123A1">
        <w:rPr>
          <w:rFonts w:hint="eastAsia"/>
        </w:rPr>
        <w:t>nm</w:t>
      </w:r>
      <w:r w:rsidR="009A401F" w:rsidRPr="00B123A1">
        <w:rPr>
          <w:rFonts w:hint="eastAsia"/>
        </w:rPr>
        <w:t>时</w:t>
      </w:r>
      <w:r w:rsidR="009A401F" w:rsidRPr="00B123A1">
        <w:t>，</w:t>
      </w:r>
      <w:r w:rsidR="009A401F" w:rsidRPr="00B123A1">
        <w:rPr>
          <w:rFonts w:hint="eastAsia"/>
        </w:rPr>
        <w:t>不难看出耦合系数随着</w:t>
      </w:r>
      <w:r w:rsidR="009A401F" w:rsidRPr="00B123A1">
        <w:t>跑道长</w:t>
      </w:r>
      <w:r w:rsidR="009A401F" w:rsidRPr="00B123A1">
        <w:rPr>
          <w:rFonts w:hint="eastAsia"/>
        </w:rPr>
        <w:t>度的变化没有明显的变化。例如当</w:t>
      </w:r>
      <w:r w:rsidR="009A401F" w:rsidRPr="00B123A1">
        <w:rPr>
          <w:rFonts w:hint="eastAsia"/>
        </w:rPr>
        <w:t>g</w:t>
      </w:r>
      <w:r w:rsidR="009A401F" w:rsidRPr="00B123A1">
        <w:t>=200</w:t>
      </w:r>
      <w:r w:rsidR="009A401F" w:rsidRPr="00B123A1">
        <w:rPr>
          <w:rFonts w:hint="eastAsia"/>
        </w:rPr>
        <w:t xml:space="preserve"> n</w:t>
      </w:r>
      <w:r w:rsidR="009A401F" w:rsidRPr="00B123A1">
        <w:t>m</w:t>
      </w:r>
      <w:r w:rsidR="009A401F" w:rsidRPr="00B123A1">
        <w:rPr>
          <w:rFonts w:hint="eastAsia"/>
        </w:rPr>
        <w:t>时</w:t>
      </w:r>
      <w:r w:rsidR="009A401F" w:rsidRPr="00B123A1">
        <w:t>，跑道长度由</w:t>
      </w:r>
      <w:r w:rsidR="009A401F" w:rsidRPr="00B123A1">
        <w:rPr>
          <w:rFonts w:hint="eastAsia"/>
        </w:rPr>
        <w:t>0.1</w:t>
      </w:r>
      <w:r w:rsidR="009A401F" w:rsidRPr="00B123A1">
        <w:t>变化到</w:t>
      </w:r>
      <w:r w:rsidR="009A401F" w:rsidRPr="00B123A1">
        <w:rPr>
          <w:rFonts w:hint="eastAsia"/>
        </w:rPr>
        <w:t>1um</w:t>
      </w:r>
      <w:r w:rsidR="009A401F" w:rsidRPr="00B123A1">
        <w:t>，则耦合</w:t>
      </w:r>
      <w:r w:rsidR="009A401F" w:rsidRPr="00B123A1">
        <w:rPr>
          <w:rFonts w:hint="eastAsia"/>
        </w:rPr>
        <w:t>系数由</w:t>
      </w:r>
      <w:r w:rsidR="009A401F" w:rsidRPr="00B123A1">
        <w:rPr>
          <w:rFonts w:hint="eastAsia"/>
        </w:rPr>
        <w:t>0.087</w:t>
      </w:r>
      <w:r w:rsidR="009A401F" w:rsidRPr="00B123A1">
        <w:rPr>
          <w:rFonts w:hint="eastAsia"/>
        </w:rPr>
        <w:t>变化到</w:t>
      </w:r>
      <w:r w:rsidR="009A401F" w:rsidRPr="00B123A1">
        <w:rPr>
          <w:rFonts w:hint="eastAsia"/>
        </w:rPr>
        <w:t>0.1</w:t>
      </w:r>
      <w:r w:rsidR="009A401F">
        <w:t>09</w:t>
      </w:r>
      <w:r w:rsidR="009A401F" w:rsidRPr="00B123A1">
        <w:t>，变化</w:t>
      </w:r>
      <w:r w:rsidR="009A401F">
        <w:rPr>
          <w:rFonts w:hint="eastAsia"/>
        </w:rPr>
        <w:t>不明显</w:t>
      </w:r>
      <w:r w:rsidR="009A401F" w:rsidRPr="00B123A1">
        <w:t>，</w:t>
      </w:r>
      <w:r w:rsidR="009A401F">
        <w:rPr>
          <w:rFonts w:hint="eastAsia"/>
        </w:rPr>
        <w:t>因此当耦合系数需要微调时，可以通过调整</w:t>
      </w:r>
      <w:r w:rsidR="009A401F" w:rsidRPr="00B123A1">
        <w:t>跑道长度</w:t>
      </w:r>
      <w:r w:rsidR="009A401F">
        <w:rPr>
          <w:rFonts w:hint="eastAsia"/>
        </w:rPr>
        <w:t>来得到</w:t>
      </w:r>
      <w:r w:rsidR="009A401F" w:rsidRPr="00B123A1">
        <w:rPr>
          <w:rFonts w:hint="eastAsia"/>
        </w:rPr>
        <w:t>。最终</w:t>
      </w:r>
      <w:r w:rsidR="009A401F" w:rsidRPr="00B123A1">
        <w:t>，</w:t>
      </w:r>
      <w:r w:rsidR="009A401F" w:rsidRPr="00B123A1">
        <w:rPr>
          <w:rFonts w:hint="eastAsia"/>
        </w:rPr>
        <w:t>我们</w:t>
      </w:r>
      <w:r w:rsidR="009A401F" w:rsidRPr="00B123A1">
        <w:t>选取跑道长度为</w:t>
      </w:r>
      <w:r w:rsidR="009A401F" w:rsidRPr="00B123A1">
        <w:t>5</w:t>
      </w:r>
      <w:r w:rsidR="009A401F" w:rsidRPr="00B123A1">
        <w:rPr>
          <w:rFonts w:hint="eastAsia"/>
        </w:rPr>
        <w:t>u</w:t>
      </w:r>
      <w:r w:rsidR="009A401F" w:rsidRPr="00B123A1">
        <w:t>m</w:t>
      </w:r>
      <w:r w:rsidR="009A401F" w:rsidRPr="00B123A1">
        <w:t>和直波导</w:t>
      </w:r>
      <w:r w:rsidR="009A401F" w:rsidRPr="00B123A1">
        <w:rPr>
          <w:rFonts w:hint="eastAsia"/>
        </w:rPr>
        <w:t>-</w:t>
      </w:r>
      <w:r w:rsidR="009A401F" w:rsidRPr="00B123A1">
        <w:rPr>
          <w:rFonts w:hint="eastAsia"/>
        </w:rPr>
        <w:t>谐振腔</w:t>
      </w:r>
      <w:r w:rsidR="009A401F" w:rsidRPr="00B123A1">
        <w:t>间距为</w:t>
      </w:r>
      <w:r w:rsidR="009A401F" w:rsidRPr="00B123A1">
        <w:t xml:space="preserve">200 </w:t>
      </w:r>
      <w:r w:rsidR="009A401F" w:rsidRPr="00B123A1">
        <w:rPr>
          <w:rFonts w:hint="eastAsia"/>
        </w:rPr>
        <w:t>nm</w:t>
      </w:r>
      <w:r w:rsidR="009A401F" w:rsidRPr="00B123A1">
        <w:t>，此时对应</w:t>
      </w:r>
      <w:r w:rsidR="009A401F" w:rsidRPr="00B123A1">
        <w:rPr>
          <w:rFonts w:hint="eastAsia"/>
        </w:rPr>
        <w:t>的耦合系数为</w:t>
      </w:r>
      <w:r w:rsidR="009A401F" w:rsidRPr="00B123A1">
        <w:rPr>
          <w:rFonts w:hint="eastAsia"/>
        </w:rPr>
        <w:t>0.09</w:t>
      </w:r>
      <w:r w:rsidR="009A401F" w:rsidRPr="00B123A1">
        <w:t>81</w:t>
      </w:r>
      <w:r w:rsidR="009A401F" w:rsidRPr="00B123A1">
        <w:rPr>
          <w:rFonts w:hint="eastAsia"/>
        </w:rPr>
        <w:t>。</w:t>
      </w:r>
    </w:p>
    <w:p w:rsidR="00B5411D" w:rsidRPr="00B123A1" w:rsidRDefault="00CF5E2E" w:rsidP="003050F9">
      <w:pPr>
        <w:spacing w:line="240" w:lineRule="auto"/>
        <w:ind w:firstLine="420"/>
        <w:jc w:val="center"/>
      </w:pPr>
      <w:r>
        <w:rPr>
          <w:noProof/>
        </w:rPr>
        <w:drawing>
          <wp:inline distT="0" distB="0" distL="0" distR="0">
            <wp:extent cx="3986127" cy="324000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rotWithShape="1">
                    <a:blip r:embed="rId344" cstate="print">
                      <a:extLst>
                        <a:ext uri="{28A0092B-C50C-407E-A947-70E740481C1C}">
                          <a14:useLocalDpi xmlns:a14="http://schemas.microsoft.com/office/drawing/2010/main" val="0"/>
                        </a:ext>
                      </a:extLst>
                    </a:blip>
                    <a:srcRect l="6501" t="7316" r="10426" b="4421"/>
                    <a:stretch/>
                  </pic:blipFill>
                  <pic:spPr bwMode="auto">
                    <a:xfrm>
                      <a:off x="0" y="0"/>
                      <a:ext cx="3986127" cy="3240000"/>
                    </a:xfrm>
                    <a:prstGeom prst="rect">
                      <a:avLst/>
                    </a:prstGeom>
                    <a:ln>
                      <a:noFill/>
                    </a:ln>
                    <a:extLst>
                      <a:ext uri="{53640926-AAD7-44D8-BBD7-CCE9431645EC}">
                        <a14:shadowObscured xmlns:a14="http://schemas.microsoft.com/office/drawing/2010/main"/>
                      </a:ext>
                    </a:extLst>
                  </pic:spPr>
                </pic:pic>
              </a:graphicData>
            </a:graphic>
          </wp:inline>
        </w:drawing>
      </w:r>
    </w:p>
    <w:p w:rsidR="00CB6D7E" w:rsidRPr="00B123A1" w:rsidRDefault="00CB6D7E" w:rsidP="00CF5E2E">
      <w:pPr>
        <w:pStyle w:val="a7"/>
      </w:pPr>
      <w:r w:rsidRPr="00B123A1">
        <w:rPr>
          <w:rFonts w:hint="eastAsia"/>
        </w:rPr>
        <w:t>图</w:t>
      </w:r>
      <w:r w:rsidRPr="00B123A1">
        <w:t>4</w:t>
      </w:r>
      <w:r w:rsidR="00CF5E2E">
        <w:rPr>
          <w:rFonts w:hint="eastAsia"/>
        </w:rPr>
        <w:t>-</w:t>
      </w:r>
      <w:r w:rsidRPr="00B123A1">
        <w:t>9</w:t>
      </w:r>
      <w:r w:rsidRPr="00B123A1">
        <w:rPr>
          <w:rFonts w:hint="eastAsia"/>
        </w:rPr>
        <w:t xml:space="preserve"> </w:t>
      </w:r>
      <w:r w:rsidRPr="00B123A1">
        <w:rPr>
          <w:rFonts w:hint="eastAsia"/>
        </w:rPr>
        <w:t>不同直波导与环波导间隔时耦合系数直波导长度的关系</w:t>
      </w:r>
    </w:p>
    <w:p w:rsidR="00CF5E2E" w:rsidRPr="00B123A1" w:rsidRDefault="00CF5E2E" w:rsidP="00CF5E2E">
      <w:pPr>
        <w:ind w:firstLineChars="175" w:firstLine="420"/>
      </w:pPr>
      <w:r w:rsidRPr="00B123A1">
        <w:rPr>
          <w:rFonts w:hint="eastAsia"/>
        </w:rPr>
        <w:lastRenderedPageBreak/>
        <w:t>在实际的微环设计过程中</w:t>
      </w:r>
      <w:r w:rsidRPr="00B123A1">
        <w:t>，</w:t>
      </w:r>
      <w:r>
        <w:rPr>
          <w:rFonts w:hint="eastAsia"/>
        </w:rPr>
        <w:t>光器件的参数应当按照实际需求来选择，而且</w:t>
      </w:r>
      <w:r>
        <w:t>参数的选择并不是独立的。</w:t>
      </w:r>
      <w:r>
        <w:rPr>
          <w:rFonts w:hint="eastAsia"/>
        </w:rPr>
        <w:t>波导有效折射率由波导几何结构确定</w:t>
      </w:r>
      <w:r w:rsidRPr="00B123A1">
        <w:rPr>
          <w:rFonts w:hint="eastAsia"/>
        </w:rPr>
        <w:t>，</w:t>
      </w:r>
      <w:r>
        <w:rPr>
          <w:rFonts w:hint="eastAsia"/>
        </w:rPr>
        <w:t>因此</w:t>
      </w:r>
      <w:r>
        <w:t>波导</w:t>
      </w:r>
      <w:r>
        <w:rPr>
          <w:rFonts w:hint="eastAsia"/>
        </w:rPr>
        <w:t>尺寸</w:t>
      </w:r>
      <w:r>
        <w:t>的选择至关重要</w:t>
      </w:r>
      <w:r>
        <w:rPr>
          <w:rFonts w:hint="eastAsia"/>
        </w:rPr>
        <w:t>，然后按照实际信息处理所需要的滤波器以及耦合状态</w:t>
      </w:r>
      <w:r>
        <w:t>等</w:t>
      </w:r>
      <w:r w:rsidRPr="00B123A1">
        <w:rPr>
          <w:rFonts w:hint="eastAsia"/>
        </w:rPr>
        <w:t>，</w:t>
      </w:r>
      <w:r w:rsidRPr="00B123A1">
        <w:t>设计跑道长度和</w:t>
      </w:r>
      <w:r>
        <w:rPr>
          <w:rFonts w:hint="eastAsia"/>
        </w:rPr>
        <w:t>谐振腔</w:t>
      </w:r>
      <w:r w:rsidRPr="00B123A1">
        <w:rPr>
          <w:rFonts w:hint="eastAsia"/>
        </w:rPr>
        <w:t>-</w:t>
      </w:r>
      <w:r w:rsidRPr="00B123A1">
        <w:t>直波导间距</w:t>
      </w:r>
      <w:r>
        <w:rPr>
          <w:rFonts w:hint="eastAsia"/>
        </w:rPr>
        <w:t>，</w:t>
      </w:r>
      <w:r w:rsidRPr="00B123A1">
        <w:t>设计过程中需要反复修正以达到各种需求的平衡。</w:t>
      </w:r>
    </w:p>
    <w:p w:rsidR="00B5411D" w:rsidRPr="00CF5E2E" w:rsidRDefault="00B5411D" w:rsidP="00CF5E2E">
      <w:pPr>
        <w:ind w:firstLineChars="175" w:firstLine="420"/>
      </w:pPr>
    </w:p>
    <w:p w:rsidR="00B5411D" w:rsidRDefault="00B5411D" w:rsidP="00B5411D">
      <w:pPr>
        <w:pStyle w:val="2"/>
      </w:pPr>
      <w:bookmarkStart w:id="185" w:name="_Toc486943601"/>
      <w:bookmarkStart w:id="186" w:name="_Toc501121535"/>
      <w:r w:rsidRPr="00B123A1">
        <w:rPr>
          <w:rFonts w:hint="eastAsia"/>
        </w:rPr>
        <w:t>4.</w:t>
      </w:r>
      <w:r w:rsidRPr="00B123A1">
        <w:t>3</w:t>
      </w:r>
      <w:r w:rsidRPr="00B123A1">
        <w:rPr>
          <w:rFonts w:hint="eastAsia"/>
        </w:rPr>
        <w:t xml:space="preserve"> </w:t>
      </w:r>
      <w:r w:rsidRPr="00B123A1">
        <w:rPr>
          <w:rFonts w:hint="eastAsia"/>
        </w:rPr>
        <w:t>基于跑道型微环谐振器的全光微分器的实现</w:t>
      </w:r>
      <w:bookmarkEnd w:id="185"/>
      <w:bookmarkEnd w:id="186"/>
    </w:p>
    <w:p w:rsidR="00CF5E2E" w:rsidRDefault="00CF5E2E" w:rsidP="00CF5E2E">
      <w:pPr>
        <w:ind w:firstLine="357"/>
      </w:pPr>
      <w:r>
        <w:rPr>
          <w:rFonts w:hint="eastAsia"/>
        </w:rPr>
        <w:t>本节选取跑道型微环谐振腔的参数如下：跑道长度</w:t>
      </w:r>
      <w:r>
        <w:rPr>
          <w:rFonts w:hint="eastAsia"/>
        </w:rPr>
        <w:t>5um</w:t>
      </w:r>
      <w:r>
        <w:rPr>
          <w:rFonts w:hint="eastAsia"/>
        </w:rPr>
        <w:t>，完全半径</w:t>
      </w:r>
      <w:r>
        <w:rPr>
          <w:rFonts w:hint="eastAsia"/>
        </w:rPr>
        <w:t>10um</w:t>
      </w:r>
      <w:r>
        <w:rPr>
          <w:rFonts w:hint="eastAsia"/>
        </w:rPr>
        <w:t>，波导横截面积</w:t>
      </w:r>
      <w:r>
        <w:rPr>
          <w:rFonts w:hint="eastAsia"/>
        </w:rPr>
        <w:t>450x200nm</w:t>
      </w:r>
      <w:r>
        <w:rPr>
          <w:rFonts w:hint="eastAsia"/>
        </w:rPr>
        <w:t>，固定直波导与跑道之间的间隙为</w:t>
      </w:r>
      <w:r>
        <w:rPr>
          <w:rFonts w:hint="eastAsia"/>
        </w:rPr>
        <w:t>200nm</w:t>
      </w:r>
      <w:r>
        <w:rPr>
          <w:rFonts w:hint="eastAsia"/>
        </w:rPr>
        <w:t>，此时微环传输系数</w:t>
      </w:r>
      <w:r w:rsidRPr="00D64364">
        <w:rPr>
          <w:rFonts w:hint="eastAsia"/>
          <w:i/>
        </w:rPr>
        <w:t>r</w:t>
      </w:r>
      <w:r>
        <w:rPr>
          <w:rFonts w:hint="eastAsia"/>
        </w:rPr>
        <w:t>为</w:t>
      </w:r>
      <w:r>
        <w:rPr>
          <w:rFonts w:hint="eastAsia"/>
        </w:rPr>
        <w:t>0.98</w:t>
      </w:r>
      <w:r>
        <w:rPr>
          <w:rFonts w:hint="eastAsia"/>
        </w:rPr>
        <w:t>，输入信号为半高全宽为</w:t>
      </w:r>
      <w:r>
        <w:rPr>
          <w:rFonts w:hint="eastAsia"/>
        </w:rPr>
        <w:t>50ps</w:t>
      </w:r>
      <w:r>
        <w:rPr>
          <w:rFonts w:hint="eastAsia"/>
        </w:rPr>
        <w:t>的高斯脉冲。改变微环损耗系数的大小，跑道型微环微分器可以输出不同阶数的微分信号。</w:t>
      </w:r>
    </w:p>
    <w:p w:rsidR="001215D0" w:rsidRPr="00596D7B" w:rsidRDefault="00CF5E2E" w:rsidP="00AB76F0">
      <w:pPr>
        <w:ind w:firstLine="357"/>
      </w:pPr>
      <w:r>
        <w:rPr>
          <w:rFonts w:hint="eastAsia"/>
        </w:rPr>
        <w:t>图</w:t>
      </w:r>
      <w:r w:rsidR="001215D0">
        <w:t>4</w:t>
      </w:r>
      <w:r w:rsidR="001215D0">
        <w:rPr>
          <w:rFonts w:hint="eastAsia"/>
        </w:rPr>
        <w:t>-</w:t>
      </w:r>
      <w:r w:rsidR="001215D0">
        <w:t>10</w:t>
      </w:r>
      <w:r>
        <w:rPr>
          <w:rFonts w:hint="eastAsia"/>
        </w:rPr>
        <w:t>（</w:t>
      </w:r>
      <w:r>
        <w:rPr>
          <w:rFonts w:hint="eastAsia"/>
        </w:rPr>
        <w:t>a</w:t>
      </w:r>
      <w:r>
        <w:rPr>
          <w:rFonts w:hint="eastAsia"/>
        </w:rPr>
        <w:t>）所示为跑道型微环谐振腔在不同传输系数</w:t>
      </w:r>
      <w:r w:rsidRPr="00072F31">
        <w:rPr>
          <w:position w:val="-6"/>
        </w:rPr>
        <w:object w:dxaOrig="200" w:dyaOrig="220">
          <v:shape id="_x0000_i1139" type="#_x0000_t75" style="width:9.75pt;height:11.25pt" o:ole="">
            <v:imagedata r:id="rId345" o:title=""/>
          </v:shape>
          <o:OLEObject Type="Embed" ProgID="Equation.DSMT4" ShapeID="_x0000_i1139" DrawAspect="Content" ObjectID="_1574891389" r:id="rId346"/>
        </w:object>
      </w:r>
      <w:r>
        <w:rPr>
          <w:rFonts w:hint="eastAsia"/>
        </w:rPr>
        <w:t>时的幅度响应和相位响应。不难看出，透射谱关于谐振波长对称，且半高宽随</w:t>
      </w:r>
      <w:r w:rsidRPr="00072F31">
        <w:rPr>
          <w:position w:val="-6"/>
        </w:rPr>
        <w:object w:dxaOrig="200" w:dyaOrig="220">
          <v:shape id="_x0000_i1140" type="#_x0000_t75" style="width:9.75pt;height:11.25pt" o:ole="">
            <v:imagedata r:id="rId345" o:title=""/>
          </v:shape>
          <o:OLEObject Type="Embed" ProgID="Equation.DSMT4" ShapeID="_x0000_i1140" DrawAspect="Content" ObjectID="_1574891390" r:id="rId347"/>
        </w:object>
      </w:r>
      <w:r>
        <w:rPr>
          <w:rFonts w:hint="eastAsia"/>
        </w:rPr>
        <w:t>的增大而减小，在谐振波长处，只有</w:t>
      </w:r>
      <w:r w:rsidRPr="00072F31">
        <w:rPr>
          <w:position w:val="-6"/>
        </w:rPr>
        <w:object w:dxaOrig="200" w:dyaOrig="220">
          <v:shape id="_x0000_i1141" type="#_x0000_t75" style="width:9.75pt;height:11.25pt" o:ole="">
            <v:imagedata r:id="rId345" o:title=""/>
          </v:shape>
          <o:OLEObject Type="Embed" ProgID="Equation.DSMT4" ShapeID="_x0000_i1141" DrawAspect="Content" ObjectID="_1574891391" r:id="rId348"/>
        </w:object>
      </w:r>
      <w:r>
        <w:t>=</w:t>
      </w:r>
      <w:r w:rsidRPr="00072F31">
        <w:rPr>
          <w:position w:val="-4"/>
        </w:rPr>
        <w:object w:dxaOrig="180" w:dyaOrig="200">
          <v:shape id="_x0000_i1142" type="#_x0000_t75" style="width:9pt;height:9.75pt" o:ole="">
            <v:imagedata r:id="rId349" o:title=""/>
          </v:shape>
          <o:OLEObject Type="Embed" ProgID="Equation.DSMT4" ShapeID="_x0000_i1142" DrawAspect="Content" ObjectID="_1574891392" r:id="rId350"/>
        </w:object>
      </w:r>
      <w:r>
        <w:t>=0.98</w:t>
      </w:r>
      <w:r>
        <w:rPr>
          <w:rFonts w:hint="eastAsia"/>
        </w:rPr>
        <w:t>时，也就是微环谐振腔处于严格耦合状态，透射谱能够衰减到</w:t>
      </w:r>
      <w:r>
        <w:rPr>
          <w:rFonts w:hint="eastAsia"/>
        </w:rPr>
        <w:t>0</w:t>
      </w:r>
      <w:r>
        <w:rPr>
          <w:rFonts w:hint="eastAsia"/>
        </w:rPr>
        <w:t>。</w:t>
      </w:r>
      <w:r w:rsidRPr="00596D7B">
        <w:rPr>
          <w:position w:val="-6"/>
        </w:rPr>
        <w:object w:dxaOrig="200" w:dyaOrig="220">
          <v:shape id="_x0000_i1143" type="#_x0000_t75" style="width:9.75pt;height:11.25pt" o:ole="">
            <v:imagedata r:id="rId345" o:title=""/>
          </v:shape>
          <o:OLEObject Type="Embed" ProgID="Equation.DSMT4" ShapeID="_x0000_i1143" DrawAspect="Content" ObjectID="_1574891393" r:id="rId351"/>
        </w:object>
      </w:r>
      <w:r w:rsidRPr="00596D7B">
        <w:rPr>
          <w:rFonts w:hint="eastAsia"/>
        </w:rPr>
        <w:t>和</w:t>
      </w:r>
      <w:r w:rsidRPr="00596D7B">
        <w:rPr>
          <w:rFonts w:hint="eastAsia"/>
        </w:rPr>
        <w:t xml:space="preserve"> </w:t>
      </w:r>
      <w:r w:rsidRPr="00596D7B">
        <w:rPr>
          <w:position w:val="-4"/>
        </w:rPr>
        <w:object w:dxaOrig="180" w:dyaOrig="200">
          <v:shape id="_x0000_i1144" type="#_x0000_t75" style="width:9pt;height:9.75pt" o:ole="">
            <v:imagedata r:id="rId349" o:title=""/>
          </v:shape>
          <o:OLEObject Type="Embed" ProgID="Equation.DSMT4" ShapeID="_x0000_i1144" DrawAspect="Content" ObjectID="_1574891394" r:id="rId352"/>
        </w:object>
      </w:r>
      <w:r w:rsidRPr="00596D7B">
        <w:rPr>
          <w:rFonts w:hint="eastAsia"/>
        </w:rPr>
        <w:t>的值越接近，谐振波长处的相位响应斜率越大。</w:t>
      </w:r>
    </w:p>
    <w:p w:rsidR="00CF5E2E" w:rsidRDefault="00AB76F0" w:rsidP="00CF5E2E">
      <w:pPr>
        <w:spacing w:line="240" w:lineRule="auto"/>
        <w:ind w:firstLine="357"/>
        <w:jc w:val="center"/>
      </w:pPr>
      <w:r>
        <w:rPr>
          <w:noProof/>
        </w:rPr>
        <mc:AlternateContent>
          <mc:Choice Requires="wpg">
            <w:drawing>
              <wp:inline distT="0" distB="0" distL="0" distR="0" wp14:anchorId="278F542D" wp14:editId="409D1CF0">
                <wp:extent cx="4921250" cy="2339340"/>
                <wp:effectExtent l="0" t="0" r="0" b="22860"/>
                <wp:docPr id="23" name="组合 23"/>
                <wp:cNvGraphicFramePr/>
                <a:graphic xmlns:a="http://schemas.openxmlformats.org/drawingml/2006/main">
                  <a:graphicData uri="http://schemas.microsoft.com/office/word/2010/wordprocessingGroup">
                    <wpg:wgp>
                      <wpg:cNvGrpSpPr/>
                      <wpg:grpSpPr>
                        <a:xfrm>
                          <a:off x="0" y="0"/>
                          <a:ext cx="4921250" cy="2339340"/>
                          <a:chOff x="0" y="0"/>
                          <a:chExt cx="4921250" cy="2339519"/>
                        </a:xfrm>
                      </wpg:grpSpPr>
                      <wpg:grpSp>
                        <wpg:cNvPr id="24" name="组合 24"/>
                        <wpg:cNvGrpSpPr/>
                        <wpg:grpSpPr>
                          <a:xfrm>
                            <a:off x="0" y="38100"/>
                            <a:ext cx="2438400" cy="2291894"/>
                            <a:chOff x="0" y="0"/>
                            <a:chExt cx="2438400" cy="2291894"/>
                          </a:xfrm>
                        </wpg:grpSpPr>
                        <wps:wsp>
                          <wps:cNvPr id="29" name="文本框 29"/>
                          <wps:cNvSpPr txBox="1"/>
                          <wps:spPr>
                            <a:xfrm>
                              <a:off x="1152525" y="1971675"/>
                              <a:ext cx="380243" cy="320219"/>
                            </a:xfrm>
                            <a:prstGeom prst="rect">
                              <a:avLst/>
                            </a:prstGeom>
                            <a:solidFill>
                              <a:schemeClr val="lt1"/>
                            </a:solidFill>
                            <a:ln w="6350">
                              <a:solidFill>
                                <a:schemeClr val="bg1"/>
                              </a:solidFill>
                            </a:ln>
                          </wps:spPr>
                          <wps:txbx>
                            <w:txbxContent>
                              <w:p w:rsidR="000720CB" w:rsidRPr="00E020AD" w:rsidRDefault="000720CB" w:rsidP="00AB76F0">
                                <w:pPr>
                                  <w:spacing w:line="240" w:lineRule="auto"/>
                                  <w:rPr>
                                    <w:sz w:val="18"/>
                                    <w14:textOutline w14:w="9525" w14:cap="rnd" w14:cmpd="sng" w14:algn="ctr">
                                      <w14:solidFill>
                                        <w14:srgbClr w14:val="000000"/>
                                      </w14:solidFill>
                                      <w14:prstDash w14:val="solid"/>
                                      <w14:bevel/>
                                    </w14:textOutline>
                                  </w:rPr>
                                </w:pPr>
                                <w:r w:rsidRPr="00E020AD">
                                  <w:rPr>
                                    <w:sz w:val="18"/>
                                    <w14:textOutline w14:w="9525" w14:cap="rnd" w14:cmpd="sng" w14:algn="ctr">
                                      <w14:solidFill>
                                        <w14:srgbClr w14:val="000000"/>
                                      </w14:solidFill>
                                      <w14:prstDash w14:val="solid"/>
                                      <w14:bevel/>
                                    </w14:textOutline>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31" name="图片 31"/>
                            <pic:cNvPicPr>
                              <a:picLocks noChangeAspect="1"/>
                            </pic:cNvPicPr>
                          </pic:nvPicPr>
                          <pic:blipFill>
                            <a:blip r:embed="rId353" cstate="print">
                              <a:extLst>
                                <a:ext uri="{28A0092B-C50C-407E-A947-70E740481C1C}">
                                  <a14:useLocalDpi xmlns:a14="http://schemas.microsoft.com/office/drawing/2010/main" val="0"/>
                                </a:ext>
                              </a:extLst>
                            </a:blip>
                            <a:srcRect l="5061" t="8467" r="12309" b="3670"/>
                            <a:stretch>
                              <a:fillRect/>
                            </a:stretch>
                          </pic:blipFill>
                          <pic:spPr bwMode="auto">
                            <a:xfrm>
                              <a:off x="0" y="0"/>
                              <a:ext cx="2438400" cy="1983740"/>
                            </a:xfrm>
                            <a:prstGeom prst="rect">
                              <a:avLst/>
                            </a:prstGeom>
                            <a:noFill/>
                            <a:ln>
                              <a:noFill/>
                            </a:ln>
                          </pic:spPr>
                        </pic:pic>
                      </wpg:grpSp>
                      <wpg:grpSp>
                        <wpg:cNvPr id="34" name="组合 34"/>
                        <wpg:cNvGrpSpPr/>
                        <wpg:grpSpPr>
                          <a:xfrm>
                            <a:off x="2419350" y="0"/>
                            <a:ext cx="2501900" cy="2339519"/>
                            <a:chOff x="0" y="0"/>
                            <a:chExt cx="2501900" cy="2339519"/>
                          </a:xfrm>
                        </wpg:grpSpPr>
                        <pic:pic xmlns:pic="http://schemas.openxmlformats.org/drawingml/2006/picture">
                          <pic:nvPicPr>
                            <pic:cNvPr id="35" name="图片 936"/>
                            <pic:cNvPicPr>
                              <a:picLocks noChangeAspect="1"/>
                            </pic:cNvPicPr>
                          </pic:nvPicPr>
                          <pic:blipFill rotWithShape="1">
                            <a:blip r:embed="rId354" cstate="print">
                              <a:extLst>
                                <a:ext uri="{28A0092B-C50C-407E-A947-70E740481C1C}">
                                  <a14:useLocalDpi xmlns:a14="http://schemas.microsoft.com/office/drawing/2010/main" val="0"/>
                                </a:ext>
                              </a:extLst>
                            </a:blip>
                            <a:srcRect l="5371" t="7457" r="10702" b="3919"/>
                            <a:stretch/>
                          </pic:blipFill>
                          <pic:spPr bwMode="auto">
                            <a:xfrm>
                              <a:off x="0" y="0"/>
                              <a:ext cx="2501900" cy="2021840"/>
                            </a:xfrm>
                            <a:prstGeom prst="rect">
                              <a:avLst/>
                            </a:prstGeom>
                            <a:noFill/>
                            <a:ln>
                              <a:noFill/>
                            </a:ln>
                            <a:extLst>
                              <a:ext uri="{53640926-AAD7-44D8-BBD7-CCE9431645EC}">
                                <a14:shadowObscured xmlns:a14="http://schemas.microsoft.com/office/drawing/2010/main"/>
                              </a:ext>
                            </a:extLst>
                          </pic:spPr>
                        </pic:pic>
                        <wps:wsp>
                          <wps:cNvPr id="37" name="文本框 37"/>
                          <wps:cNvSpPr txBox="1"/>
                          <wps:spPr>
                            <a:xfrm>
                              <a:off x="1276350" y="2019300"/>
                              <a:ext cx="380243" cy="320219"/>
                            </a:xfrm>
                            <a:prstGeom prst="rect">
                              <a:avLst/>
                            </a:prstGeom>
                            <a:solidFill>
                              <a:schemeClr val="lt1"/>
                            </a:solidFill>
                            <a:ln w="6350">
                              <a:solidFill>
                                <a:schemeClr val="bg1"/>
                              </a:solidFill>
                            </a:ln>
                          </wps:spPr>
                          <wps:txbx>
                            <w:txbxContent>
                              <w:p w:rsidR="000720CB" w:rsidRPr="00E020AD" w:rsidRDefault="000720CB" w:rsidP="00AB76F0">
                                <w:pPr>
                                  <w:spacing w:line="240" w:lineRule="auto"/>
                                  <w:rPr>
                                    <w:sz w:val="18"/>
                                    <w14:textOutline w14:w="9525" w14:cap="rnd" w14:cmpd="sng" w14:algn="ctr">
                                      <w14:solidFill>
                                        <w14:srgbClr w14:val="000000"/>
                                      </w14:solidFill>
                                      <w14:prstDash w14:val="solid"/>
                                      <w14:bevel/>
                                    </w14:textOutline>
                                  </w:rPr>
                                </w:pPr>
                                <w:r w:rsidRPr="00E020AD">
                                  <w:rPr>
                                    <w:sz w:val="18"/>
                                    <w14:textOutline w14:w="9525" w14:cap="rnd" w14:cmpd="sng" w14:algn="ctr">
                                      <w14:solidFill>
                                        <w14:srgbClr w14:val="000000"/>
                                      </w14:solidFill>
                                      <w14:prstDash w14:val="solid"/>
                                      <w14:bevel/>
                                    </w14:textOutline>
                                  </w:rPr>
                                  <w:t>(</w:t>
                                </w:r>
                                <w:r>
                                  <w:rPr>
                                    <w:sz w:val="18"/>
                                    <w14:textOutline w14:w="9525" w14:cap="rnd" w14:cmpd="sng" w14:algn="ctr">
                                      <w14:solidFill>
                                        <w14:srgbClr w14:val="000000"/>
                                      </w14:solidFill>
                                      <w14:prstDash w14:val="solid"/>
                                      <w14:bevel/>
                                    </w14:textOutline>
                                  </w:rPr>
                                  <w:t>b</w:t>
                                </w:r>
                                <w:r w:rsidRPr="00E020AD">
                                  <w:rPr>
                                    <w:sz w:val="18"/>
                                    <w14:textOutline w14:w="9525" w14:cap="rnd" w14:cmpd="sng" w14:algn="ctr">
                                      <w14:solidFill>
                                        <w14:srgbClr w14:val="000000"/>
                                      </w14:solidFill>
                                      <w14:prstDash w14:val="solid"/>
                                      <w14:bevel/>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inline>
            </w:drawing>
          </mc:Choice>
          <mc:Fallback>
            <w:pict>
              <v:group w14:anchorId="278F542D" id="组合 23" o:spid="_x0000_s1146" style="width:387.5pt;height:184.2pt;mso-position-horizontal-relative:char;mso-position-vertical-relative:line" coordsize="49212,233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">
                <v:group id="组合 24" o:spid="_x0000_s1147" style="position:absolute;top:381;width:24384;height:22918" coordsize="24384,229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">
                  <v:shape id="文本框 29" o:spid="_x0000_s1148" type="#_x0000_t202" style="position:absolute;left:11525;top:19716;width:3802;height:32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" fillcolor="white [3201]" strokecolor="white [3212]" strokeweight=".5pt">
                    <v:textbox>
                      <w:txbxContent>
                        <w:p w:rsidR="000720CB" w:rsidRPr="00E020AD" w:rsidRDefault="000720CB" w:rsidP="00AB76F0">
                          <w:pPr>
                            <w:spacing w:line="240" w:lineRule="auto"/>
                            <w:rPr>
                              <w:sz w:val="18"/>
                              <w14:textOutline w14:w="9525" w14:cap="rnd" w14:cmpd="sng" w14:algn="ctr">
                                <w14:solidFill>
                                  <w14:srgbClr w14:val="000000"/>
                                </w14:solidFill>
                                <w14:prstDash w14:val="solid"/>
                                <w14:bevel/>
                              </w14:textOutline>
                            </w:rPr>
                          </w:pPr>
                          <w:r w:rsidRPr="00E020AD">
                            <w:rPr>
                              <w:sz w:val="18"/>
                              <w14:textOutline w14:w="9525" w14:cap="rnd" w14:cmpd="sng" w14:algn="ctr">
                                <w14:solidFill>
                                  <w14:srgbClr w14:val="000000"/>
                                </w14:solidFill>
                                <w14:prstDash w14:val="solid"/>
                                <w14:bevel/>
                              </w14:textOutline>
                            </w:rPr>
                            <w:t>(a)</w:t>
                          </w:r>
                        </w:p>
                      </w:txbxContent>
                    </v:textbox>
                  </v:shape>
                  <v:shape id="图片 31" o:spid="_x0000_s1149" type="#_x0000_t75" style="position:absolute;width:24384;height:198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">
                    <v:imagedata r:id="rId355" o:title="" croptop="5549f" cropbottom="2405f" cropleft="3317f" cropright="8067f"/>
                    <v:path arrowok="t"/>
                  </v:shape>
                </v:group>
                <v:group id="组合 34" o:spid="_x0000_s1150" style="position:absolute;left:24193;width:25019;height:23395" coordsize="25019,23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">
                  <v:shape id="图片 936" o:spid="_x0000_s1151" type="#_x0000_t75" style="position:absolute;width:25019;height:202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">
                    <v:imagedata r:id="rId356" o:title="" croptop="4887f" cropbottom="2568f" cropleft="3520f" cropright="7014f"/>
                    <v:path arrowok="t"/>
                  </v:shape>
                  <v:shape id="文本框 37" o:spid="_x0000_s1152" type="#_x0000_t202" style="position:absolute;left:12763;top:20193;width:3802;height:32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" fillcolor="white [3201]" strokecolor="white [3212]" strokeweight=".5pt">
                    <v:textbox>
                      <w:txbxContent>
                        <w:p w:rsidR="000720CB" w:rsidRPr="00E020AD" w:rsidRDefault="000720CB" w:rsidP="00AB76F0">
                          <w:pPr>
                            <w:spacing w:line="240" w:lineRule="auto"/>
                            <w:rPr>
                              <w:sz w:val="18"/>
                              <w14:textOutline w14:w="9525" w14:cap="rnd" w14:cmpd="sng" w14:algn="ctr">
                                <w14:solidFill>
                                  <w14:srgbClr w14:val="000000"/>
                                </w14:solidFill>
                                <w14:prstDash w14:val="solid"/>
                                <w14:bevel/>
                              </w14:textOutline>
                            </w:rPr>
                          </w:pPr>
                          <w:r w:rsidRPr="00E020AD">
                            <w:rPr>
                              <w:sz w:val="18"/>
                              <w14:textOutline w14:w="9525" w14:cap="rnd" w14:cmpd="sng" w14:algn="ctr">
                                <w14:solidFill>
                                  <w14:srgbClr w14:val="000000"/>
                                </w14:solidFill>
                                <w14:prstDash w14:val="solid"/>
                                <w14:bevel/>
                              </w14:textOutline>
                            </w:rPr>
                            <w:t>(</w:t>
                          </w:r>
                          <w:r>
                            <w:rPr>
                              <w:sz w:val="18"/>
                              <w14:textOutline w14:w="9525" w14:cap="rnd" w14:cmpd="sng" w14:algn="ctr">
                                <w14:solidFill>
                                  <w14:srgbClr w14:val="000000"/>
                                </w14:solidFill>
                                <w14:prstDash w14:val="solid"/>
                                <w14:bevel/>
                              </w14:textOutline>
                            </w:rPr>
                            <w:t>b</w:t>
                          </w:r>
                          <w:r w:rsidRPr="00E020AD">
                            <w:rPr>
                              <w:sz w:val="18"/>
                              <w14:textOutline w14:w="9525" w14:cap="rnd" w14:cmpd="sng" w14:algn="ctr">
                                <w14:solidFill>
                                  <w14:srgbClr w14:val="000000"/>
                                </w14:solidFill>
                                <w14:prstDash w14:val="solid"/>
                                <w14:bevel/>
                              </w14:textOutline>
                            </w:rPr>
                            <w:t>)</w:t>
                          </w:r>
                        </w:p>
                      </w:txbxContent>
                    </v:textbox>
                  </v:shape>
                </v:group>
                <w10:anchorlock/>
              </v:group>
            </w:pict>
          </mc:Fallback>
        </mc:AlternateContent>
      </w:r>
    </w:p>
    <w:p w:rsidR="00AB76F0" w:rsidRPr="00AB76F0" w:rsidRDefault="00AB76F0" w:rsidP="00386FC1">
      <w:pPr>
        <w:pStyle w:val="a7"/>
      </w:pPr>
      <w:r w:rsidRPr="00FC7AAE">
        <w:rPr>
          <w:rFonts w:hint="eastAsia"/>
        </w:rPr>
        <w:t>图</w:t>
      </w:r>
      <w:r>
        <w:t>4</w:t>
      </w:r>
      <w:r>
        <w:rPr>
          <w:rFonts w:hint="eastAsia"/>
        </w:rPr>
        <w:t>-</w:t>
      </w:r>
      <w:r>
        <w:t>10</w:t>
      </w:r>
      <w:r w:rsidRPr="00FC7AAE">
        <w:t xml:space="preserve"> </w:t>
      </w:r>
      <w:r w:rsidRPr="00FC7AAE">
        <w:rPr>
          <w:rFonts w:hint="eastAsia"/>
        </w:rPr>
        <w:t xml:space="preserve"> </w:t>
      </w:r>
      <w:r w:rsidRPr="00FC7AAE">
        <w:rPr>
          <w:rFonts w:hint="eastAsia"/>
        </w:rPr>
        <w:t>跑道型微环微分器的（</w:t>
      </w:r>
      <w:r w:rsidRPr="00FC7AAE">
        <w:rPr>
          <w:rFonts w:hint="eastAsia"/>
        </w:rPr>
        <w:t>a</w:t>
      </w:r>
      <w:r w:rsidRPr="00FC7AAE">
        <w:rPr>
          <w:rFonts w:hint="eastAsia"/>
        </w:rPr>
        <w:t>）透射率谱，和（</w:t>
      </w:r>
      <w:r w:rsidRPr="00FC7AAE">
        <w:rPr>
          <w:rFonts w:hint="eastAsia"/>
        </w:rPr>
        <w:t>b</w:t>
      </w:r>
      <w:r w:rsidRPr="00FC7AAE">
        <w:rPr>
          <w:rFonts w:hint="eastAsia"/>
        </w:rPr>
        <w:t>）相位响应</w:t>
      </w:r>
    </w:p>
    <w:p w:rsidR="00AB76F0" w:rsidRPr="001A5AC6" w:rsidRDefault="00AB76F0" w:rsidP="00AB76F0">
      <w:pPr>
        <w:ind w:firstLineChars="200" w:firstLine="480"/>
        <w:rPr>
          <w:sz w:val="18"/>
          <w:szCs w:val="18"/>
        </w:rPr>
      </w:pPr>
      <w:r w:rsidRPr="001A5AC6">
        <w:rPr>
          <w:rFonts w:hint="eastAsia"/>
        </w:rPr>
        <w:t>图</w:t>
      </w:r>
      <w:r>
        <w:t>4</w:t>
      </w:r>
      <w:r>
        <w:rPr>
          <w:rFonts w:hint="eastAsia"/>
        </w:rPr>
        <w:t>-</w:t>
      </w:r>
      <w:r>
        <w:t>11</w:t>
      </w:r>
      <w:r w:rsidRPr="001A5AC6">
        <w:rPr>
          <w:rFonts w:hint="eastAsia"/>
        </w:rPr>
        <w:t>展示了该微分器输出的</w:t>
      </w:r>
      <w:r w:rsidRPr="001A5AC6">
        <w:rPr>
          <w:rFonts w:hint="eastAsia"/>
        </w:rPr>
        <w:t>0.7</w:t>
      </w:r>
      <w:r w:rsidRPr="001A5AC6">
        <w:rPr>
          <w:rFonts w:hint="eastAsia"/>
        </w:rPr>
        <w:t>、</w:t>
      </w:r>
      <w:r w:rsidRPr="001A5AC6">
        <w:rPr>
          <w:rFonts w:hint="eastAsia"/>
        </w:rPr>
        <w:t>1</w:t>
      </w:r>
      <w:r w:rsidRPr="001A5AC6">
        <w:rPr>
          <w:rFonts w:hint="eastAsia"/>
        </w:rPr>
        <w:t>、</w:t>
      </w:r>
      <w:r w:rsidRPr="001A5AC6">
        <w:rPr>
          <w:rFonts w:hint="eastAsia"/>
        </w:rPr>
        <w:t>1.2</w:t>
      </w:r>
      <w:r w:rsidRPr="001A5AC6">
        <w:rPr>
          <w:rFonts w:hint="eastAsia"/>
        </w:rPr>
        <w:t>和</w:t>
      </w:r>
      <w:r w:rsidRPr="001A5AC6">
        <w:rPr>
          <w:rFonts w:hint="eastAsia"/>
        </w:rPr>
        <w:t>1.5</w:t>
      </w:r>
      <w:r w:rsidRPr="001A5AC6">
        <w:rPr>
          <w:rFonts w:hint="eastAsia"/>
        </w:rPr>
        <w:t>阶微分信号，其中绿色虚线位输入脉冲，红色虚线为理论输出结果，蓝色实线为跑道型微环微分器输出结果。不难看出，跑道型微环微分器的输出结果跟理论输出相比误差较小，输出偏差的大小与微分阶数相关。当微分阶数为</w:t>
      </w:r>
      <w:r w:rsidRPr="001A5AC6">
        <w:rPr>
          <w:rFonts w:hint="eastAsia"/>
        </w:rPr>
        <w:t>1</w:t>
      </w:r>
      <w:r w:rsidRPr="001A5AC6">
        <w:rPr>
          <w:rFonts w:hint="eastAsia"/>
        </w:rPr>
        <w:t>阶时，该跑道型微环微分器的输出波形与理想的微分结果输出波形几乎重合，此时偏差比微分阶数大于</w:t>
      </w:r>
      <w:r w:rsidRPr="001A5AC6">
        <w:rPr>
          <w:rFonts w:hint="eastAsia"/>
        </w:rPr>
        <w:t>1</w:t>
      </w:r>
      <w:r w:rsidRPr="001A5AC6">
        <w:rPr>
          <w:rFonts w:hint="eastAsia"/>
        </w:rPr>
        <w:t>或者小于</w:t>
      </w:r>
      <w:r w:rsidRPr="001A5AC6">
        <w:rPr>
          <w:rFonts w:hint="eastAsia"/>
        </w:rPr>
        <w:t>1</w:t>
      </w:r>
      <w:r w:rsidRPr="001A5AC6">
        <w:rPr>
          <w:rFonts w:hint="eastAsia"/>
        </w:rPr>
        <w:t>时要小。</w:t>
      </w:r>
    </w:p>
    <w:p w:rsidR="00AB76F0" w:rsidRDefault="00AB76F0" w:rsidP="00AB76F0">
      <w:pPr>
        <w:ind w:firstLine="420"/>
      </w:pPr>
      <w:r w:rsidRPr="001A5AC6">
        <w:rPr>
          <w:rFonts w:hint="eastAsia"/>
        </w:rPr>
        <w:t>如图</w:t>
      </w:r>
      <w:r>
        <w:t>4</w:t>
      </w:r>
      <w:r>
        <w:rPr>
          <w:rFonts w:hint="eastAsia"/>
        </w:rPr>
        <w:t>-</w:t>
      </w:r>
      <w:r>
        <w:t>11</w:t>
      </w:r>
      <w:r w:rsidRPr="001A5AC6">
        <w:rPr>
          <w:rFonts w:hint="eastAsia"/>
        </w:rPr>
        <w:t>（</w:t>
      </w:r>
      <w:r w:rsidRPr="001A5AC6">
        <w:rPr>
          <w:rFonts w:hint="eastAsia"/>
        </w:rPr>
        <w:t>b</w:t>
      </w:r>
      <w:r w:rsidRPr="001A5AC6">
        <w:rPr>
          <w:rFonts w:hint="eastAsia"/>
        </w:rPr>
        <w:t>）所示，当微环微分器微分阶数等于</w:t>
      </w:r>
      <w:r w:rsidRPr="001A5AC6">
        <w:rPr>
          <w:rFonts w:hint="eastAsia"/>
        </w:rPr>
        <w:t>1</w:t>
      </w:r>
      <w:r w:rsidRPr="001A5AC6">
        <w:rPr>
          <w:rFonts w:hint="eastAsia"/>
        </w:rPr>
        <w:t>时，输出结果为对称的双峰结构，此时微环处于严格耦合状态时，微环谐振腔的幅度响应和相位响应与理想微分器最为接似，因此输出的平均偏差取得最小值。图</w:t>
      </w:r>
      <w:r>
        <w:t>4</w:t>
      </w:r>
      <w:r>
        <w:rPr>
          <w:rFonts w:hint="eastAsia"/>
        </w:rPr>
        <w:t>-</w:t>
      </w:r>
      <w:r>
        <w:t>11</w:t>
      </w:r>
      <w:r w:rsidRPr="001A5AC6">
        <w:rPr>
          <w:rFonts w:hint="eastAsia"/>
        </w:rPr>
        <w:t>（</w:t>
      </w:r>
      <w:r w:rsidRPr="001A5AC6">
        <w:rPr>
          <w:rFonts w:hint="eastAsia"/>
        </w:rPr>
        <w:t>a</w:t>
      </w:r>
      <w:r w:rsidRPr="001A5AC6">
        <w:rPr>
          <w:rFonts w:hint="eastAsia"/>
        </w:rPr>
        <w:t>）所示为跑</w:t>
      </w:r>
    </w:p>
    <w:p w:rsidR="00AB76F0" w:rsidRDefault="00AB76F0" w:rsidP="00AB76F0">
      <w:pPr>
        <w:ind w:firstLine="420"/>
      </w:pPr>
    </w:p>
    <w:p w:rsidR="00AB76F0" w:rsidRDefault="00AB76F0" w:rsidP="00AB76F0">
      <w:pPr>
        <w:ind w:firstLine="420"/>
      </w:pPr>
    </w:p>
    <w:p w:rsidR="00AB76F0" w:rsidRDefault="00AB76F0" w:rsidP="00AB76F0">
      <w:pPr>
        <w:ind w:firstLine="420"/>
      </w:pPr>
    </w:p>
    <w:p w:rsidR="00AB76F0" w:rsidRDefault="00AB76F0" w:rsidP="00AB76F0">
      <w:pPr>
        <w:ind w:firstLine="420"/>
      </w:pPr>
    </w:p>
    <w:p w:rsidR="00AB76F0" w:rsidRDefault="00AB76F0" w:rsidP="00AB76F0">
      <w:pPr>
        <w:ind w:firstLine="420"/>
      </w:pPr>
    </w:p>
    <w:p w:rsidR="00AB76F0" w:rsidRDefault="00AB76F0" w:rsidP="00AB76F0">
      <w:pPr>
        <w:ind w:firstLine="420"/>
      </w:pPr>
    </w:p>
    <w:p w:rsidR="00AB76F0" w:rsidRDefault="00AB76F0" w:rsidP="00AB76F0">
      <w:pPr>
        <w:ind w:firstLine="420"/>
      </w:pPr>
    </w:p>
    <w:p w:rsidR="00AB76F0" w:rsidRDefault="00AB76F0" w:rsidP="00AB76F0">
      <w:pPr>
        <w:ind w:firstLine="420"/>
      </w:pPr>
      <w:r w:rsidRPr="001A5AC6">
        <w:rPr>
          <w:rFonts w:hint="eastAsia"/>
        </w:rPr>
        <w:t>道型微环微分器的阶数小于</w:t>
      </w:r>
      <w:r w:rsidRPr="001A5AC6">
        <w:rPr>
          <w:rFonts w:hint="eastAsia"/>
        </w:rPr>
        <w:t>1</w:t>
      </w:r>
      <w:r w:rsidRPr="001A5AC6">
        <w:rPr>
          <w:rFonts w:hint="eastAsia"/>
        </w:rPr>
        <w:t>时的时域输出波形，可以看出，当微分阶数小于</w:t>
      </w:r>
      <w:r w:rsidRPr="001A5AC6">
        <w:rPr>
          <w:rFonts w:hint="eastAsia"/>
        </w:rPr>
        <w:t>1</w:t>
      </w:r>
      <w:r w:rsidRPr="001A5AC6">
        <w:rPr>
          <w:rFonts w:hint="eastAsia"/>
        </w:rPr>
        <w:t>时，输出波形中有两个不对称的峰，左边的峰值小于右边，且随着微分阶数的增大，小峰的峰值逐渐增大。与理想输出波形相比，主峰的拟合程度更好，而输出偏差主要来源于小峰与理想输出的偏差。图</w:t>
      </w:r>
      <w:r w:rsidRPr="001A5AC6">
        <w:t>6</w:t>
      </w:r>
      <w:r w:rsidRPr="001A5AC6">
        <w:rPr>
          <w:rFonts w:hint="eastAsia"/>
        </w:rPr>
        <w:t>（</w:t>
      </w:r>
      <w:r w:rsidRPr="001A5AC6">
        <w:rPr>
          <w:rFonts w:hint="eastAsia"/>
        </w:rPr>
        <w:t>c</w:t>
      </w:r>
      <w:r w:rsidRPr="001A5AC6">
        <w:rPr>
          <w:rFonts w:hint="eastAsia"/>
        </w:rPr>
        <w:t>）与图</w:t>
      </w:r>
      <w:r w:rsidRPr="001A5AC6">
        <w:t>6</w:t>
      </w:r>
      <w:r w:rsidRPr="001A5AC6">
        <w:rPr>
          <w:rFonts w:hint="eastAsia"/>
        </w:rPr>
        <w:t>（</w:t>
      </w:r>
      <w:r w:rsidRPr="001A5AC6">
        <w:rPr>
          <w:rFonts w:hint="eastAsia"/>
        </w:rPr>
        <w:t>d</w:t>
      </w:r>
      <w:r w:rsidRPr="001A5AC6">
        <w:rPr>
          <w:rFonts w:hint="eastAsia"/>
        </w:rPr>
        <w:t>）为微分器阶数大于</w:t>
      </w:r>
      <w:r w:rsidRPr="001A5AC6">
        <w:rPr>
          <w:rFonts w:hint="eastAsia"/>
        </w:rPr>
        <w:t>1</w:t>
      </w:r>
      <w:r w:rsidRPr="001A5AC6">
        <w:rPr>
          <w:rFonts w:hint="eastAsia"/>
        </w:rPr>
        <w:t>的输出波形，与微分阶数小于</w:t>
      </w:r>
      <w:r w:rsidRPr="001A5AC6">
        <w:rPr>
          <w:rFonts w:hint="eastAsia"/>
        </w:rPr>
        <w:t>1</w:t>
      </w:r>
      <w:r w:rsidRPr="001A5AC6">
        <w:rPr>
          <w:rFonts w:hint="eastAsia"/>
        </w:rPr>
        <w:t>类似，此时微分输出结果也有两个峰，且相对位置与微分阶数小于</w:t>
      </w:r>
      <w:r w:rsidRPr="001A5AC6">
        <w:t>1</w:t>
      </w:r>
      <w:r w:rsidRPr="001A5AC6">
        <w:rPr>
          <w:rFonts w:hint="eastAsia"/>
        </w:rPr>
        <w:t xml:space="preserve"> </w:t>
      </w:r>
      <w:r w:rsidRPr="001A5AC6">
        <w:rPr>
          <w:rFonts w:hint="eastAsia"/>
        </w:rPr>
        <w:t>相反。同时我们也可以发现，此时小峰与理想情况下拟合较好，而偏差主要来自于主峰与理想输出的偏差，且微分阶数越大，偏差随着越大。</w:t>
      </w:r>
    </w:p>
    <w:p w:rsidR="00AB76F0" w:rsidRPr="008F3559" w:rsidRDefault="00AB76F0" w:rsidP="00AB76F0">
      <w:pPr>
        <w:rPr>
          <w:sz w:val="18"/>
          <w:szCs w:val="18"/>
        </w:rPr>
      </w:pPr>
      <w:r>
        <w:rPr>
          <w:rFonts w:hint="eastAsia"/>
          <w:noProof/>
        </w:rPr>
        <mc:AlternateContent>
          <mc:Choice Requires="wpg">
            <w:drawing>
              <wp:inline distT="0" distB="0" distL="0" distR="0" wp14:anchorId="41C48953" wp14:editId="2BD513B7">
                <wp:extent cx="5278120" cy="3911764"/>
                <wp:effectExtent l="0" t="0" r="0" b="0"/>
                <wp:docPr id="39" name="组合 39"/>
                <wp:cNvGraphicFramePr/>
                <a:graphic xmlns:a="http://schemas.openxmlformats.org/drawingml/2006/main">
                  <a:graphicData uri="http://schemas.microsoft.com/office/word/2010/wordprocessingGroup">
                    <wpg:wgp>
                      <wpg:cNvGrpSpPr/>
                      <wpg:grpSpPr>
                        <a:xfrm>
                          <a:off x="0" y="0"/>
                          <a:ext cx="5278120" cy="3911764"/>
                          <a:chOff x="0" y="0"/>
                          <a:chExt cx="5279388" cy="3912525"/>
                        </a:xfrm>
                      </wpg:grpSpPr>
                      <wpg:grpSp>
                        <wpg:cNvPr id="40" name="组合 40"/>
                        <wpg:cNvGrpSpPr/>
                        <wpg:grpSpPr>
                          <a:xfrm>
                            <a:off x="0" y="0"/>
                            <a:ext cx="2681958" cy="1968984"/>
                            <a:chOff x="0" y="0"/>
                            <a:chExt cx="2696845" cy="1979930"/>
                          </a:xfrm>
                        </wpg:grpSpPr>
                        <pic:pic xmlns:pic="http://schemas.openxmlformats.org/drawingml/2006/picture">
                          <pic:nvPicPr>
                            <pic:cNvPr id="41" name="图片 41"/>
                            <pic:cNvPicPr>
                              <a:picLocks noChangeAspect="1"/>
                            </pic:cNvPicPr>
                          </pic:nvPicPr>
                          <pic:blipFill>
                            <a:blip r:embed="rId357">
                              <a:extLst>
                                <a:ext uri="{28A0092B-C50C-407E-A947-70E740481C1C}">
                                  <a14:useLocalDpi xmlns:a14="http://schemas.microsoft.com/office/drawing/2010/main" val="0"/>
                                </a:ext>
                              </a:extLst>
                            </a:blip>
                            <a:stretch>
                              <a:fillRect/>
                            </a:stretch>
                          </pic:blipFill>
                          <pic:spPr>
                            <a:xfrm>
                              <a:off x="0" y="0"/>
                              <a:ext cx="2696845" cy="1979930"/>
                            </a:xfrm>
                            <a:prstGeom prst="rect">
                              <a:avLst/>
                            </a:prstGeom>
                          </pic:spPr>
                        </pic:pic>
                        <wps:wsp>
                          <wps:cNvPr id="50" name="文本框 50"/>
                          <wps:cNvSpPr txBox="1"/>
                          <wps:spPr>
                            <a:xfrm>
                              <a:off x="495300" y="133350"/>
                              <a:ext cx="380243" cy="320219"/>
                            </a:xfrm>
                            <a:prstGeom prst="rect">
                              <a:avLst/>
                            </a:prstGeom>
                            <a:solidFill>
                              <a:schemeClr val="lt1"/>
                            </a:solidFill>
                            <a:ln w="6350">
                              <a:solidFill>
                                <a:schemeClr val="bg1"/>
                              </a:solidFill>
                            </a:ln>
                          </wps:spPr>
                          <wps:txbx>
                            <w:txbxContent>
                              <w:p w:rsidR="000720CB" w:rsidRPr="00E020AD" w:rsidRDefault="000720CB" w:rsidP="00AB76F0">
                                <w:pPr>
                                  <w:spacing w:line="240" w:lineRule="auto"/>
                                  <w:rPr>
                                    <w:sz w:val="18"/>
                                    <w14:textOutline w14:w="9525" w14:cap="rnd" w14:cmpd="sng" w14:algn="ctr">
                                      <w14:solidFill>
                                        <w14:srgbClr w14:val="000000"/>
                                      </w14:solidFill>
                                      <w14:prstDash w14:val="solid"/>
                                      <w14:bevel/>
                                    </w14:textOutline>
                                  </w:rPr>
                                </w:pPr>
                                <w:r w:rsidRPr="00E020AD">
                                  <w:rPr>
                                    <w:sz w:val="18"/>
                                    <w14:textOutline w14:w="9525" w14:cap="rnd" w14:cmpd="sng" w14:algn="ctr">
                                      <w14:solidFill>
                                        <w14:srgbClr w14:val="000000"/>
                                      </w14:solidFill>
                                      <w14:prstDash w14:val="solid"/>
                                      <w14:bevel/>
                                    </w14:textOutline>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2" name="组合 52"/>
                        <wpg:cNvGrpSpPr/>
                        <wpg:grpSpPr>
                          <a:xfrm>
                            <a:off x="2619375" y="0"/>
                            <a:ext cx="2618740" cy="1929130"/>
                            <a:chOff x="0" y="0"/>
                            <a:chExt cx="2618740" cy="1929130"/>
                          </a:xfrm>
                        </wpg:grpSpPr>
                        <pic:pic xmlns:pic="http://schemas.openxmlformats.org/drawingml/2006/picture">
                          <pic:nvPicPr>
                            <pic:cNvPr id="53" name="图片 53"/>
                            <pic:cNvPicPr>
                              <a:picLocks noChangeAspect="1"/>
                            </pic:cNvPicPr>
                          </pic:nvPicPr>
                          <pic:blipFill>
                            <a:blip r:embed="rId358">
                              <a:extLst>
                                <a:ext uri="{28A0092B-C50C-407E-A947-70E740481C1C}">
                                  <a14:useLocalDpi xmlns:a14="http://schemas.microsoft.com/office/drawing/2010/main" val="0"/>
                                </a:ext>
                              </a:extLst>
                            </a:blip>
                            <a:stretch>
                              <a:fillRect/>
                            </a:stretch>
                          </pic:blipFill>
                          <pic:spPr>
                            <a:xfrm>
                              <a:off x="0" y="0"/>
                              <a:ext cx="2618740" cy="1929130"/>
                            </a:xfrm>
                            <a:prstGeom prst="rect">
                              <a:avLst/>
                            </a:prstGeom>
                          </pic:spPr>
                        </pic:pic>
                        <wps:wsp>
                          <wps:cNvPr id="56" name="文本框 56"/>
                          <wps:cNvSpPr txBox="1"/>
                          <wps:spPr>
                            <a:xfrm>
                              <a:off x="447675" y="95250"/>
                              <a:ext cx="377634" cy="318271"/>
                            </a:xfrm>
                            <a:prstGeom prst="rect">
                              <a:avLst/>
                            </a:prstGeom>
                            <a:solidFill>
                              <a:schemeClr val="lt1"/>
                            </a:solidFill>
                            <a:ln w="6350">
                              <a:solidFill>
                                <a:schemeClr val="bg1"/>
                              </a:solidFill>
                            </a:ln>
                          </wps:spPr>
                          <wps:txbx>
                            <w:txbxContent>
                              <w:p w:rsidR="000720CB" w:rsidRPr="00E020AD" w:rsidRDefault="000720CB" w:rsidP="00AB76F0">
                                <w:pPr>
                                  <w:spacing w:line="240" w:lineRule="auto"/>
                                  <w:rPr>
                                    <w:sz w:val="18"/>
                                    <w14:textOutline w14:w="9525" w14:cap="rnd" w14:cmpd="sng" w14:algn="ctr">
                                      <w14:solidFill>
                                        <w14:srgbClr w14:val="000000"/>
                                      </w14:solidFill>
                                      <w14:prstDash w14:val="solid"/>
                                      <w14:bevel/>
                                    </w14:textOutline>
                                  </w:rPr>
                                </w:pPr>
                                <w:r w:rsidRPr="00E020AD">
                                  <w:rPr>
                                    <w:sz w:val="18"/>
                                    <w14:textOutline w14:w="9525" w14:cap="rnd" w14:cmpd="sng" w14:algn="ctr">
                                      <w14:solidFill>
                                        <w14:srgbClr w14:val="000000"/>
                                      </w14:solidFill>
                                      <w14:prstDash w14:val="solid"/>
                                      <w14:bevel/>
                                    </w14:textOutline>
                                  </w:rPr>
                                  <w:t>(</w:t>
                                </w:r>
                                <w:r>
                                  <w:rPr>
                                    <w:sz w:val="18"/>
                                    <w14:textOutline w14:w="9525" w14:cap="rnd" w14:cmpd="sng" w14:algn="ctr">
                                      <w14:solidFill>
                                        <w14:srgbClr w14:val="000000"/>
                                      </w14:solidFill>
                                      <w14:prstDash w14:val="solid"/>
                                      <w14:bevel/>
                                    </w14:textOutline>
                                  </w:rPr>
                                  <w:t>b</w:t>
                                </w:r>
                                <w:r w:rsidRPr="00E020AD">
                                  <w:rPr>
                                    <w:sz w:val="18"/>
                                    <w14:textOutline w14:w="9525" w14:cap="rnd" w14:cmpd="sng" w14:algn="ctr">
                                      <w14:solidFill>
                                        <w14:srgbClr w14:val="000000"/>
                                      </w14:solidFill>
                                      <w14:prstDash w14:val="solid"/>
                                      <w14:bevel/>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7" name="组合 57"/>
                        <wpg:cNvGrpSpPr/>
                        <wpg:grpSpPr>
                          <a:xfrm>
                            <a:off x="0" y="1943100"/>
                            <a:ext cx="2645331" cy="1968984"/>
                            <a:chOff x="0" y="0"/>
                            <a:chExt cx="2660015" cy="1979930"/>
                          </a:xfrm>
                        </wpg:grpSpPr>
                        <pic:pic xmlns:pic="http://schemas.openxmlformats.org/drawingml/2006/picture">
                          <pic:nvPicPr>
                            <pic:cNvPr id="59" name="图片 59"/>
                            <pic:cNvPicPr>
                              <a:picLocks noChangeAspect="1"/>
                            </pic:cNvPicPr>
                          </pic:nvPicPr>
                          <pic:blipFill>
                            <a:blip r:embed="rId359">
                              <a:extLst>
                                <a:ext uri="{28A0092B-C50C-407E-A947-70E740481C1C}">
                                  <a14:useLocalDpi xmlns:a14="http://schemas.microsoft.com/office/drawing/2010/main" val="0"/>
                                </a:ext>
                              </a:extLst>
                            </a:blip>
                            <a:stretch>
                              <a:fillRect/>
                            </a:stretch>
                          </pic:blipFill>
                          <pic:spPr>
                            <a:xfrm>
                              <a:off x="0" y="0"/>
                              <a:ext cx="2660015" cy="1979930"/>
                            </a:xfrm>
                            <a:prstGeom prst="rect">
                              <a:avLst/>
                            </a:prstGeom>
                          </pic:spPr>
                        </pic:pic>
                        <wps:wsp>
                          <wps:cNvPr id="60" name="文本框 60"/>
                          <wps:cNvSpPr txBox="1"/>
                          <wps:spPr>
                            <a:xfrm>
                              <a:off x="495300" y="114300"/>
                              <a:ext cx="380243" cy="320219"/>
                            </a:xfrm>
                            <a:prstGeom prst="rect">
                              <a:avLst/>
                            </a:prstGeom>
                            <a:solidFill>
                              <a:schemeClr val="lt1"/>
                            </a:solidFill>
                            <a:ln w="6350">
                              <a:solidFill>
                                <a:schemeClr val="bg1"/>
                              </a:solidFill>
                            </a:ln>
                          </wps:spPr>
                          <wps:txbx>
                            <w:txbxContent>
                              <w:p w:rsidR="000720CB" w:rsidRPr="00E020AD" w:rsidRDefault="000720CB" w:rsidP="00AB76F0">
                                <w:pPr>
                                  <w:spacing w:line="240" w:lineRule="auto"/>
                                  <w:rPr>
                                    <w:sz w:val="18"/>
                                    <w14:textOutline w14:w="9525" w14:cap="rnd" w14:cmpd="sng" w14:algn="ctr">
                                      <w14:solidFill>
                                        <w14:srgbClr w14:val="000000"/>
                                      </w14:solidFill>
                                      <w14:prstDash w14:val="solid"/>
                                      <w14:bevel/>
                                    </w14:textOutline>
                                  </w:rPr>
                                </w:pPr>
                                <w:r w:rsidRPr="00E020AD">
                                  <w:rPr>
                                    <w:sz w:val="18"/>
                                    <w14:textOutline w14:w="9525" w14:cap="rnd" w14:cmpd="sng" w14:algn="ctr">
                                      <w14:solidFill>
                                        <w14:srgbClr w14:val="000000"/>
                                      </w14:solidFill>
                                      <w14:prstDash w14:val="solid"/>
                                      <w14:bevel/>
                                    </w14:textOutline>
                                  </w:rPr>
                                  <w:t>(</w:t>
                                </w:r>
                                <w:r>
                                  <w:rPr>
                                    <w:sz w:val="18"/>
                                    <w14:textOutline w14:w="9525" w14:cap="rnd" w14:cmpd="sng" w14:algn="ctr">
                                      <w14:solidFill>
                                        <w14:srgbClr w14:val="000000"/>
                                      </w14:solidFill>
                                      <w14:prstDash w14:val="solid"/>
                                      <w14:bevel/>
                                    </w14:textOutline>
                                  </w:rPr>
                                  <w:t>c</w:t>
                                </w:r>
                                <w:r w:rsidRPr="00E020AD">
                                  <w:rPr>
                                    <w:sz w:val="18"/>
                                    <w14:textOutline w14:w="9525" w14:cap="rnd" w14:cmpd="sng" w14:algn="ctr">
                                      <w14:solidFill>
                                        <w14:srgbClr w14:val="000000"/>
                                      </w14:solidFill>
                                      <w14:prstDash w14:val="solid"/>
                                      <w14:bevel/>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61" name="组合 61"/>
                        <wpg:cNvGrpSpPr/>
                        <wpg:grpSpPr>
                          <a:xfrm>
                            <a:off x="2647950" y="1914525"/>
                            <a:ext cx="2631438" cy="1998000"/>
                            <a:chOff x="0" y="38100"/>
                            <a:chExt cx="2646045" cy="1990725"/>
                          </a:xfrm>
                        </wpg:grpSpPr>
                        <pic:pic xmlns:pic="http://schemas.openxmlformats.org/drawingml/2006/picture">
                          <pic:nvPicPr>
                            <pic:cNvPr id="939" name="图片 939"/>
                            <pic:cNvPicPr>
                              <a:picLocks noChangeAspect="1"/>
                            </pic:cNvPicPr>
                          </pic:nvPicPr>
                          <pic:blipFill>
                            <a:blip r:embed="rId360">
                              <a:extLst>
                                <a:ext uri="{28A0092B-C50C-407E-A947-70E740481C1C}">
                                  <a14:useLocalDpi xmlns:a14="http://schemas.microsoft.com/office/drawing/2010/main" val="0"/>
                                </a:ext>
                              </a:extLst>
                            </a:blip>
                            <a:stretch>
                              <a:fillRect/>
                            </a:stretch>
                          </pic:blipFill>
                          <pic:spPr>
                            <a:xfrm>
                              <a:off x="0" y="38100"/>
                              <a:ext cx="2646045" cy="1990725"/>
                            </a:xfrm>
                            <a:prstGeom prst="rect">
                              <a:avLst/>
                            </a:prstGeom>
                          </pic:spPr>
                        </pic:pic>
                        <wps:wsp>
                          <wps:cNvPr id="940" name="文本框 940"/>
                          <wps:cNvSpPr txBox="1"/>
                          <wps:spPr>
                            <a:xfrm>
                              <a:off x="466725" y="152400"/>
                              <a:ext cx="380243" cy="320219"/>
                            </a:xfrm>
                            <a:prstGeom prst="rect">
                              <a:avLst/>
                            </a:prstGeom>
                            <a:solidFill>
                              <a:schemeClr val="lt1"/>
                            </a:solidFill>
                            <a:ln w="6350">
                              <a:solidFill>
                                <a:schemeClr val="bg1"/>
                              </a:solidFill>
                            </a:ln>
                          </wps:spPr>
                          <wps:txbx>
                            <w:txbxContent>
                              <w:p w:rsidR="000720CB" w:rsidRPr="00E020AD" w:rsidRDefault="000720CB" w:rsidP="00AB76F0">
                                <w:pPr>
                                  <w:spacing w:line="240" w:lineRule="auto"/>
                                  <w:rPr>
                                    <w:sz w:val="18"/>
                                    <w14:textOutline w14:w="9525" w14:cap="rnd" w14:cmpd="sng" w14:algn="ctr">
                                      <w14:solidFill>
                                        <w14:srgbClr w14:val="000000"/>
                                      </w14:solidFill>
                                      <w14:prstDash w14:val="solid"/>
                                      <w14:bevel/>
                                    </w14:textOutline>
                                  </w:rPr>
                                </w:pPr>
                                <w:r w:rsidRPr="00E020AD">
                                  <w:rPr>
                                    <w:sz w:val="18"/>
                                    <w14:textOutline w14:w="9525" w14:cap="rnd" w14:cmpd="sng" w14:algn="ctr">
                                      <w14:solidFill>
                                        <w14:srgbClr w14:val="000000"/>
                                      </w14:solidFill>
                                      <w14:prstDash w14:val="solid"/>
                                      <w14:bevel/>
                                    </w14:textOutline>
                                  </w:rPr>
                                  <w:t>(</w:t>
                                </w:r>
                                <w:r>
                                  <w:rPr>
                                    <w:sz w:val="18"/>
                                    <w14:textOutline w14:w="9525" w14:cap="rnd" w14:cmpd="sng" w14:algn="ctr">
                                      <w14:solidFill>
                                        <w14:srgbClr w14:val="000000"/>
                                      </w14:solidFill>
                                      <w14:prstDash w14:val="solid"/>
                                      <w14:bevel/>
                                    </w14:textOutline>
                                  </w:rPr>
                                  <w:t>d</w:t>
                                </w:r>
                                <w:r w:rsidRPr="00E020AD">
                                  <w:rPr>
                                    <w:sz w:val="18"/>
                                    <w14:textOutline w14:w="9525" w14:cap="rnd" w14:cmpd="sng" w14:algn="ctr">
                                      <w14:solidFill>
                                        <w14:srgbClr w14:val="000000"/>
                                      </w14:solidFill>
                                      <w14:prstDash w14:val="solid"/>
                                      <w14:bevel/>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inline>
            </w:drawing>
          </mc:Choice>
          <mc:Fallback>
            <w:pict>
              <v:group w14:anchorId="41C48953" id="组合 39" o:spid="_x0000_s1153" style="width:415.6pt;height:308pt;mso-position-horizontal-relative:char;mso-position-vertical-relative:line" coordsize="52793,391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">
                <v:group id="组合 40" o:spid="_x0000_s1154" style="position:absolute;width:26819;height:19689" coordsize="26968,197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">
                  <v:shape id="图片 41" o:spid="_x0000_s1155" type="#_x0000_t75" style="position:absolute;width:26968;height:197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">
                    <v:imagedata r:id="rId361" o:title=""/>
                    <v:path arrowok="t"/>
                  </v:shape>
                  <v:shape id="文本框 50" o:spid="_x0000_s1156" type="#_x0000_t202" style="position:absolute;left:4953;top:1333;width:3802;height:32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" fillcolor="white [3201]" strokecolor="white [3212]" strokeweight=".5pt">
                    <v:textbox>
                      <w:txbxContent>
                        <w:p w:rsidR="000720CB" w:rsidRPr="00E020AD" w:rsidRDefault="000720CB" w:rsidP="00AB76F0">
                          <w:pPr>
                            <w:spacing w:line="240" w:lineRule="auto"/>
                            <w:rPr>
                              <w:sz w:val="18"/>
                              <w14:textOutline w14:w="9525" w14:cap="rnd" w14:cmpd="sng" w14:algn="ctr">
                                <w14:solidFill>
                                  <w14:srgbClr w14:val="000000"/>
                                </w14:solidFill>
                                <w14:prstDash w14:val="solid"/>
                                <w14:bevel/>
                              </w14:textOutline>
                            </w:rPr>
                          </w:pPr>
                          <w:r w:rsidRPr="00E020AD">
                            <w:rPr>
                              <w:sz w:val="18"/>
                              <w14:textOutline w14:w="9525" w14:cap="rnd" w14:cmpd="sng" w14:algn="ctr">
                                <w14:solidFill>
                                  <w14:srgbClr w14:val="000000"/>
                                </w14:solidFill>
                                <w14:prstDash w14:val="solid"/>
                                <w14:bevel/>
                              </w14:textOutline>
                            </w:rPr>
                            <w:t>(a)</w:t>
                          </w:r>
                        </w:p>
                      </w:txbxContent>
                    </v:textbox>
                  </v:shape>
                </v:group>
                <v:group id="组合 52" o:spid="_x0000_s1157" style="position:absolute;left:26193;width:26188;height:19291" coordsize="26187,192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v:shape id="图片 53" o:spid="_x0000_s1158" type="#_x0000_t75" style="position:absolute;width:26187;height:192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">
                    <v:imagedata r:id="rId362" o:title=""/>
                    <v:path arrowok="t"/>
                  </v:shape>
                  <v:shape id="文本框 56" o:spid="_x0000_s1159" type="#_x0000_t202" style="position:absolute;left:4476;top:952;width:3777;height:31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" fillcolor="white [3201]" strokecolor="white [3212]" strokeweight=".5pt">
                    <v:textbox>
                      <w:txbxContent>
                        <w:p w:rsidR="000720CB" w:rsidRPr="00E020AD" w:rsidRDefault="000720CB" w:rsidP="00AB76F0">
                          <w:pPr>
                            <w:spacing w:line="240" w:lineRule="auto"/>
                            <w:rPr>
                              <w:sz w:val="18"/>
                              <w14:textOutline w14:w="9525" w14:cap="rnd" w14:cmpd="sng" w14:algn="ctr">
                                <w14:solidFill>
                                  <w14:srgbClr w14:val="000000"/>
                                </w14:solidFill>
                                <w14:prstDash w14:val="solid"/>
                                <w14:bevel/>
                              </w14:textOutline>
                            </w:rPr>
                          </w:pPr>
                          <w:r w:rsidRPr="00E020AD">
                            <w:rPr>
                              <w:sz w:val="18"/>
                              <w14:textOutline w14:w="9525" w14:cap="rnd" w14:cmpd="sng" w14:algn="ctr">
                                <w14:solidFill>
                                  <w14:srgbClr w14:val="000000"/>
                                </w14:solidFill>
                                <w14:prstDash w14:val="solid"/>
                                <w14:bevel/>
                              </w14:textOutline>
                            </w:rPr>
                            <w:t>(</w:t>
                          </w:r>
                          <w:r>
                            <w:rPr>
                              <w:sz w:val="18"/>
                              <w14:textOutline w14:w="9525" w14:cap="rnd" w14:cmpd="sng" w14:algn="ctr">
                                <w14:solidFill>
                                  <w14:srgbClr w14:val="000000"/>
                                </w14:solidFill>
                                <w14:prstDash w14:val="solid"/>
                                <w14:bevel/>
                              </w14:textOutline>
                            </w:rPr>
                            <w:t>b</w:t>
                          </w:r>
                          <w:r w:rsidRPr="00E020AD">
                            <w:rPr>
                              <w:sz w:val="18"/>
                              <w14:textOutline w14:w="9525" w14:cap="rnd" w14:cmpd="sng" w14:algn="ctr">
                                <w14:solidFill>
                                  <w14:srgbClr w14:val="000000"/>
                                </w14:solidFill>
                                <w14:prstDash w14:val="solid"/>
                                <w14:bevel/>
                              </w14:textOutline>
                            </w:rPr>
                            <w:t>)</w:t>
                          </w:r>
                        </w:p>
                      </w:txbxContent>
                    </v:textbox>
                  </v:shape>
                </v:group>
                <v:group id="组合 57" o:spid="_x0000_s1160" style="position:absolute;top:19431;width:26453;height:19689" coordsize="26600,197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">
                  <v:shape id="图片 59" o:spid="_x0000_s1161" type="#_x0000_t75" style="position:absolute;width:26600;height:197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">
                    <v:imagedata r:id="rId363" o:title=""/>
                    <v:path arrowok="t"/>
                  </v:shape>
                  <v:shape id="文本框 60" o:spid="_x0000_s1162" type="#_x0000_t202" style="position:absolute;left:4953;top:1143;width:3802;height:32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" fillcolor="white [3201]" strokecolor="white [3212]" strokeweight=".5pt">
                    <v:textbox>
                      <w:txbxContent>
                        <w:p w:rsidR="000720CB" w:rsidRPr="00E020AD" w:rsidRDefault="000720CB" w:rsidP="00AB76F0">
                          <w:pPr>
                            <w:spacing w:line="240" w:lineRule="auto"/>
                            <w:rPr>
                              <w:sz w:val="18"/>
                              <w14:textOutline w14:w="9525" w14:cap="rnd" w14:cmpd="sng" w14:algn="ctr">
                                <w14:solidFill>
                                  <w14:srgbClr w14:val="000000"/>
                                </w14:solidFill>
                                <w14:prstDash w14:val="solid"/>
                                <w14:bevel/>
                              </w14:textOutline>
                            </w:rPr>
                          </w:pPr>
                          <w:r w:rsidRPr="00E020AD">
                            <w:rPr>
                              <w:sz w:val="18"/>
                              <w14:textOutline w14:w="9525" w14:cap="rnd" w14:cmpd="sng" w14:algn="ctr">
                                <w14:solidFill>
                                  <w14:srgbClr w14:val="000000"/>
                                </w14:solidFill>
                                <w14:prstDash w14:val="solid"/>
                                <w14:bevel/>
                              </w14:textOutline>
                            </w:rPr>
                            <w:t>(</w:t>
                          </w:r>
                          <w:r>
                            <w:rPr>
                              <w:sz w:val="18"/>
                              <w14:textOutline w14:w="9525" w14:cap="rnd" w14:cmpd="sng" w14:algn="ctr">
                                <w14:solidFill>
                                  <w14:srgbClr w14:val="000000"/>
                                </w14:solidFill>
                                <w14:prstDash w14:val="solid"/>
                                <w14:bevel/>
                              </w14:textOutline>
                            </w:rPr>
                            <w:t>c</w:t>
                          </w:r>
                          <w:r w:rsidRPr="00E020AD">
                            <w:rPr>
                              <w:sz w:val="18"/>
                              <w14:textOutline w14:w="9525" w14:cap="rnd" w14:cmpd="sng" w14:algn="ctr">
                                <w14:solidFill>
                                  <w14:srgbClr w14:val="000000"/>
                                </w14:solidFill>
                                <w14:prstDash w14:val="solid"/>
                                <w14:bevel/>
                              </w14:textOutline>
                            </w:rPr>
                            <w:t>)</w:t>
                          </w:r>
                        </w:p>
                      </w:txbxContent>
                    </v:textbox>
                  </v:shape>
                </v:group>
                <v:group id="组合 61" o:spid="_x0000_s1163" style="position:absolute;left:26479;top:19145;width:26314;height:19980" coordorigin=",381" coordsize="26460,199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">
                  <v:shape id="图片 939" o:spid="_x0000_s1164" type="#_x0000_t75" style="position:absolute;top:381;width:26460;height:199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">
                    <v:imagedata r:id="rId364" o:title=""/>
                    <v:path arrowok="t"/>
                  </v:shape>
                  <v:shape id="文本框 940" o:spid="_x0000_s1165" type="#_x0000_t202" style="position:absolute;left:4667;top:1524;width:3802;height:32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" fillcolor="white [3201]" strokecolor="white [3212]" strokeweight=".5pt">
                    <v:textbox>
                      <w:txbxContent>
                        <w:p w:rsidR="000720CB" w:rsidRPr="00E020AD" w:rsidRDefault="000720CB" w:rsidP="00AB76F0">
                          <w:pPr>
                            <w:spacing w:line="240" w:lineRule="auto"/>
                            <w:rPr>
                              <w:sz w:val="18"/>
                              <w14:textOutline w14:w="9525" w14:cap="rnd" w14:cmpd="sng" w14:algn="ctr">
                                <w14:solidFill>
                                  <w14:srgbClr w14:val="000000"/>
                                </w14:solidFill>
                                <w14:prstDash w14:val="solid"/>
                                <w14:bevel/>
                              </w14:textOutline>
                            </w:rPr>
                          </w:pPr>
                          <w:r w:rsidRPr="00E020AD">
                            <w:rPr>
                              <w:sz w:val="18"/>
                              <w14:textOutline w14:w="9525" w14:cap="rnd" w14:cmpd="sng" w14:algn="ctr">
                                <w14:solidFill>
                                  <w14:srgbClr w14:val="000000"/>
                                </w14:solidFill>
                                <w14:prstDash w14:val="solid"/>
                                <w14:bevel/>
                              </w14:textOutline>
                            </w:rPr>
                            <w:t>(</w:t>
                          </w:r>
                          <w:r>
                            <w:rPr>
                              <w:sz w:val="18"/>
                              <w14:textOutline w14:w="9525" w14:cap="rnd" w14:cmpd="sng" w14:algn="ctr">
                                <w14:solidFill>
                                  <w14:srgbClr w14:val="000000"/>
                                </w14:solidFill>
                                <w14:prstDash w14:val="solid"/>
                                <w14:bevel/>
                              </w14:textOutline>
                            </w:rPr>
                            <w:t>d</w:t>
                          </w:r>
                          <w:r w:rsidRPr="00E020AD">
                            <w:rPr>
                              <w:sz w:val="18"/>
                              <w14:textOutline w14:w="9525" w14:cap="rnd" w14:cmpd="sng" w14:algn="ctr">
                                <w14:solidFill>
                                  <w14:srgbClr w14:val="000000"/>
                                </w14:solidFill>
                                <w14:prstDash w14:val="solid"/>
                                <w14:bevel/>
                              </w14:textOutline>
                            </w:rPr>
                            <w:t>)</w:t>
                          </w:r>
                        </w:p>
                      </w:txbxContent>
                    </v:textbox>
                  </v:shape>
                </v:group>
                <w10:anchorlock/>
              </v:group>
            </w:pict>
          </mc:Fallback>
        </mc:AlternateContent>
      </w:r>
    </w:p>
    <w:p w:rsidR="00AB76F0" w:rsidRDefault="00AB76F0" w:rsidP="00AB76F0">
      <w:pPr>
        <w:pStyle w:val="a7"/>
      </w:pPr>
      <w:r w:rsidRPr="003F6938">
        <w:rPr>
          <w:rFonts w:hint="eastAsia"/>
        </w:rPr>
        <w:t>图</w:t>
      </w:r>
      <w:r>
        <w:t>4</w:t>
      </w:r>
      <w:r>
        <w:rPr>
          <w:rFonts w:hint="eastAsia"/>
        </w:rPr>
        <w:t>-</w:t>
      </w:r>
      <w:r>
        <w:t>11</w:t>
      </w:r>
      <w:r w:rsidRPr="003F6938">
        <w:rPr>
          <w:rFonts w:hint="eastAsia"/>
        </w:rPr>
        <w:t xml:space="preserve"> </w:t>
      </w:r>
      <w:r>
        <w:rPr>
          <w:rFonts w:hint="eastAsia"/>
        </w:rPr>
        <w:t>跑道型</w:t>
      </w:r>
      <w:r w:rsidRPr="003F6938">
        <w:rPr>
          <w:rFonts w:hint="eastAsia"/>
        </w:rPr>
        <w:t>微环微分器理想微分器输出波形</w:t>
      </w:r>
      <w:r>
        <w:rPr>
          <w:rFonts w:hint="eastAsia"/>
        </w:rPr>
        <w:t>的</w:t>
      </w:r>
      <w:r w:rsidRPr="003F6938">
        <w:rPr>
          <w:rFonts w:hint="eastAsia"/>
        </w:rPr>
        <w:t>比较。微分阶数分别为（</w:t>
      </w:r>
      <w:r w:rsidRPr="003F6938">
        <w:rPr>
          <w:rFonts w:hint="eastAsia"/>
        </w:rPr>
        <w:t>a</w:t>
      </w:r>
      <w:r w:rsidRPr="003F6938">
        <w:rPr>
          <w:rFonts w:hint="eastAsia"/>
        </w:rPr>
        <w:t>）</w:t>
      </w:r>
      <w:r w:rsidRPr="003F6938">
        <w:rPr>
          <w:rFonts w:hint="eastAsia"/>
        </w:rPr>
        <w:t>0.7</w:t>
      </w:r>
      <w:r w:rsidRPr="003F6938">
        <w:rPr>
          <w:rFonts w:hint="eastAsia"/>
        </w:rPr>
        <w:t>阶、（</w:t>
      </w:r>
      <w:r>
        <w:rPr>
          <w:rFonts w:hint="eastAsia"/>
        </w:rPr>
        <w:t>b</w:t>
      </w:r>
      <w:r w:rsidRPr="003F6938">
        <w:rPr>
          <w:rFonts w:hint="eastAsia"/>
        </w:rPr>
        <w:t>）</w:t>
      </w:r>
      <w:r w:rsidRPr="003F6938">
        <w:rPr>
          <w:rFonts w:hint="eastAsia"/>
        </w:rPr>
        <w:t>1</w:t>
      </w:r>
      <w:r>
        <w:rPr>
          <w:rFonts w:hint="eastAsia"/>
        </w:rPr>
        <w:t>阶、</w:t>
      </w:r>
      <w:r w:rsidRPr="003F6938">
        <w:rPr>
          <w:rFonts w:hint="eastAsia"/>
        </w:rPr>
        <w:t>（</w:t>
      </w:r>
      <w:r>
        <w:t>c</w:t>
      </w:r>
      <w:r w:rsidRPr="003F6938">
        <w:rPr>
          <w:rFonts w:hint="eastAsia"/>
        </w:rPr>
        <w:t>）</w:t>
      </w:r>
      <w:r w:rsidRPr="003F6938">
        <w:rPr>
          <w:rFonts w:hint="eastAsia"/>
        </w:rPr>
        <w:t>1</w:t>
      </w:r>
      <w:r>
        <w:t>.2</w:t>
      </w:r>
      <w:r>
        <w:rPr>
          <w:rFonts w:hint="eastAsia"/>
        </w:rPr>
        <w:t>阶</w:t>
      </w:r>
      <w:r w:rsidRPr="003F6938">
        <w:rPr>
          <w:rFonts w:hint="eastAsia"/>
        </w:rPr>
        <w:t>以及（</w:t>
      </w:r>
      <w:r>
        <w:t>d</w:t>
      </w:r>
      <w:r w:rsidRPr="003F6938">
        <w:rPr>
          <w:rFonts w:hint="eastAsia"/>
        </w:rPr>
        <w:t>）</w:t>
      </w:r>
      <w:r w:rsidRPr="003F6938">
        <w:rPr>
          <w:rFonts w:hint="eastAsia"/>
        </w:rPr>
        <w:t>1.5</w:t>
      </w:r>
      <w:r w:rsidRPr="003F6938">
        <w:rPr>
          <w:rFonts w:hint="eastAsia"/>
        </w:rPr>
        <w:t>阶。输入高斯脉冲的宽度为</w:t>
      </w:r>
      <w:r w:rsidRPr="003F6938">
        <w:rPr>
          <w:rFonts w:hint="eastAsia"/>
        </w:rPr>
        <w:t>FWHM=50 ps</w:t>
      </w:r>
      <w:r w:rsidRPr="003F6938">
        <w:rPr>
          <w:rFonts w:hint="eastAsia"/>
        </w:rPr>
        <w:t>。</w:t>
      </w:r>
    </w:p>
    <w:p w:rsidR="00AB76F0" w:rsidRPr="003F6938" w:rsidRDefault="00AB76F0" w:rsidP="00AB76F0">
      <w:pPr>
        <w:jc w:val="center"/>
        <w:rPr>
          <w:sz w:val="18"/>
          <w:szCs w:val="18"/>
        </w:rPr>
      </w:pPr>
    </w:p>
    <w:p w:rsidR="00AB76F0" w:rsidRPr="001A5AC6" w:rsidRDefault="00AB76F0" w:rsidP="00AB76F0">
      <w:pPr>
        <w:ind w:firstLine="420"/>
        <w:rPr>
          <w:lang w:val="zu-ZA"/>
        </w:rPr>
      </w:pPr>
      <w:r w:rsidRPr="001A5AC6">
        <w:rPr>
          <w:rFonts w:hint="eastAsia"/>
        </w:rPr>
        <w:t>为了能定量评价跑道型微环微分器的性能，我们以均方根误差（</w:t>
      </w:r>
      <w:r w:rsidRPr="00AB76F0">
        <w:rPr>
          <w:rStyle w:val="fontstyle01"/>
          <w:rFonts w:ascii="Times New Roman" w:eastAsia="楷体" w:hAnsi="Times New Roman" w:cs="Times New Roman" w:hint="default"/>
          <w:sz w:val="21"/>
        </w:rPr>
        <w:t xml:space="preserve">The root mean square error </w:t>
      </w:r>
      <w:r w:rsidRPr="00AB76F0">
        <w:rPr>
          <w:rStyle w:val="fontstyle01"/>
          <w:rFonts w:ascii="Times New Roman" w:eastAsia="楷体" w:hAnsi="Times New Roman" w:cs="Times New Roman" w:hint="default"/>
          <w:sz w:val="21"/>
        </w:rPr>
        <w:t>，</w:t>
      </w:r>
      <w:r w:rsidRPr="00AB76F0">
        <w:rPr>
          <w:rStyle w:val="fontstyle01"/>
          <w:rFonts w:ascii="Times New Roman" w:eastAsia="楷体" w:hAnsi="Times New Roman" w:cs="Times New Roman" w:hint="default"/>
          <w:sz w:val="21"/>
        </w:rPr>
        <w:t>RMSE</w:t>
      </w:r>
      <w:r w:rsidRPr="001A5AC6">
        <w:rPr>
          <w:rStyle w:val="fontstyle01"/>
          <w:rFonts w:eastAsia="楷体" w:hint="default"/>
        </w:rPr>
        <w:t>）</w:t>
      </w:r>
      <w:r w:rsidRPr="001A5AC6">
        <w:rPr>
          <w:rFonts w:hint="eastAsia"/>
        </w:rPr>
        <w:t>作为输出的平均偏差，即：</w:t>
      </w:r>
    </w:p>
    <w:p w:rsidR="00AB76F0" w:rsidRPr="001A5AC6" w:rsidRDefault="00AB76F0" w:rsidP="00AB76F0">
      <w:pPr>
        <w:wordWrap w:val="0"/>
        <w:spacing w:line="240" w:lineRule="auto"/>
        <w:ind w:firstLine="420"/>
        <w:jc w:val="right"/>
        <w:rPr>
          <w:lang w:val="zu-ZA"/>
        </w:rPr>
      </w:pPr>
      <w:r w:rsidRPr="001A5AC6">
        <w:rPr>
          <w:position w:val="-26"/>
        </w:rPr>
        <w:object w:dxaOrig="3240" w:dyaOrig="820">
          <v:shape id="_x0000_i1145" type="#_x0000_t75" style="width:162pt;height:41.25pt" o:ole="">
            <v:imagedata r:id="rId365" o:title=""/>
          </v:shape>
          <o:OLEObject Type="Embed" ProgID="Equation.DSMT4" ShapeID="_x0000_i1145" DrawAspect="Content" ObjectID="_1574891395" r:id="rId366"/>
        </w:object>
      </w:r>
      <w:r w:rsidRPr="001A5AC6">
        <w:rPr>
          <w:lang w:val="zu-ZA"/>
        </w:rPr>
        <w:t xml:space="preserve">                       </w:t>
      </w:r>
      <w:r w:rsidRPr="001A5AC6">
        <w:rPr>
          <w:rFonts w:hint="eastAsia"/>
          <w:lang w:val="zu-ZA"/>
        </w:rPr>
        <w:t>(</w:t>
      </w:r>
      <w:r w:rsidR="009C6F52">
        <w:rPr>
          <w:lang w:val="zu-ZA"/>
        </w:rPr>
        <w:t>4.</w:t>
      </w:r>
      <w:r w:rsidRPr="001A5AC6">
        <w:rPr>
          <w:lang w:val="zu-ZA"/>
        </w:rPr>
        <w:t>7</w:t>
      </w:r>
      <w:r w:rsidRPr="001A5AC6">
        <w:rPr>
          <w:rFonts w:hint="eastAsia"/>
          <w:lang w:val="zu-ZA"/>
        </w:rPr>
        <w:t>)</w:t>
      </w:r>
    </w:p>
    <w:p w:rsidR="00AB76F0" w:rsidRPr="001A5AC6" w:rsidRDefault="00AB76F0" w:rsidP="00AB76F0">
      <w:pPr>
        <w:rPr>
          <w:lang w:val="zu-ZA"/>
        </w:rPr>
      </w:pPr>
      <w:r w:rsidRPr="001A5AC6">
        <w:rPr>
          <w:rFonts w:hint="eastAsia"/>
        </w:rPr>
        <w:t>其中，</w:t>
      </w:r>
      <m:oMath>
        <m:sSub>
          <m:sSubPr>
            <m:ctrlPr>
              <w:rPr>
                <w:rFonts w:ascii="Cambria Math" w:hAnsi="Cambria Math"/>
              </w:rPr>
            </m:ctrlPr>
          </m:sSubPr>
          <m:e>
            <m:acc>
              <m:accPr>
                <m:ctrlPr>
                  <w:rPr>
                    <w:rFonts w:ascii="Cambria Math" w:hAnsi="Cambria Math"/>
                  </w:rPr>
                </m:ctrlPr>
              </m:accPr>
              <m:e>
                <m:r>
                  <w:rPr>
                    <w:rFonts w:ascii="Cambria Math" w:hAnsi="Cambria Math"/>
                    <w:lang w:val="zu-ZA"/>
                  </w:rPr>
                  <m:t>y</m:t>
                </m:r>
              </m:e>
            </m:acc>
          </m:e>
          <m:sub>
            <m:r>
              <w:rPr>
                <w:rFonts w:ascii="Cambria Math" w:hAnsi="Cambria Math"/>
                <w:lang w:val="zu-ZA"/>
              </w:rPr>
              <m:t>t</m:t>
            </m:r>
          </m:sub>
        </m:sSub>
      </m:oMath>
      <w:r w:rsidRPr="001A5AC6">
        <w:rPr>
          <w:rFonts w:hint="eastAsia"/>
        </w:rPr>
        <w:t>是跑道型微环微分器时域输出值，</w:t>
      </w:r>
      <m:oMath>
        <m:sSub>
          <m:sSubPr>
            <m:ctrlPr>
              <w:rPr>
                <w:rFonts w:ascii="Cambria Math" w:hAnsi="Cambria Math"/>
              </w:rPr>
            </m:ctrlPr>
          </m:sSubPr>
          <m:e>
            <m:r>
              <w:rPr>
                <w:rFonts w:ascii="Cambria Math" w:hAnsi="Cambria Math"/>
                <w:lang w:val="zu-ZA"/>
              </w:rPr>
              <m:t>y</m:t>
            </m:r>
          </m:e>
          <m:sub>
            <m:r>
              <w:rPr>
                <w:rFonts w:ascii="Cambria Math" w:hAnsi="Cambria Math"/>
                <w:lang w:val="zu-ZA"/>
              </w:rPr>
              <m:t>t</m:t>
            </m:r>
          </m:sub>
        </m:sSub>
      </m:oMath>
      <w:r w:rsidRPr="001A5AC6">
        <w:rPr>
          <w:rFonts w:hint="eastAsia"/>
        </w:rPr>
        <w:t>是理想微分器的理论输出值。</w:t>
      </w:r>
    </w:p>
    <w:p w:rsidR="00AB76F0" w:rsidRDefault="00AB76F0" w:rsidP="00AB76F0">
      <w:pPr>
        <w:spacing w:line="240" w:lineRule="atLeast"/>
        <w:ind w:firstLine="420"/>
        <w:jc w:val="center"/>
        <w:rPr>
          <w:lang w:val="zu-ZA"/>
        </w:rPr>
      </w:pPr>
      <w:r>
        <w:rPr>
          <w:noProof/>
        </w:rPr>
        <w:lastRenderedPageBreak/>
        <w:drawing>
          <wp:inline distT="0" distB="0" distL="0" distR="0" wp14:anchorId="28620FCD" wp14:editId="5504E76A">
            <wp:extent cx="3247609" cy="2736000"/>
            <wp:effectExtent l="0" t="0" r="0" b="7620"/>
            <wp:docPr id="946" name="图片 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0017.tif"/>
                    <pic:cNvPicPr/>
                  </pic:nvPicPr>
                  <pic:blipFill rotWithShape="1">
                    <a:blip r:embed="rId367" cstate="print">
                      <a:extLst>
                        <a:ext uri="{28A0092B-C50C-407E-A947-70E740481C1C}">
                          <a14:useLocalDpi xmlns:a14="http://schemas.microsoft.com/office/drawing/2010/main" val="0"/>
                        </a:ext>
                      </a:extLst>
                    </a:blip>
                    <a:srcRect l="9752" t="8260" r="11149" b="4657"/>
                    <a:stretch/>
                  </pic:blipFill>
                  <pic:spPr bwMode="auto">
                    <a:xfrm>
                      <a:off x="0" y="0"/>
                      <a:ext cx="3247609" cy="2736000"/>
                    </a:xfrm>
                    <a:prstGeom prst="rect">
                      <a:avLst/>
                    </a:prstGeom>
                    <a:ln>
                      <a:noFill/>
                    </a:ln>
                    <a:extLst>
                      <a:ext uri="{53640926-AAD7-44D8-BBD7-CCE9431645EC}">
                        <a14:shadowObscured xmlns:a14="http://schemas.microsoft.com/office/drawing/2010/main"/>
                      </a:ext>
                    </a:extLst>
                  </pic:spPr>
                </pic:pic>
              </a:graphicData>
            </a:graphic>
          </wp:inline>
        </w:drawing>
      </w:r>
    </w:p>
    <w:p w:rsidR="00AB76F0" w:rsidRDefault="00AB76F0" w:rsidP="00AB76F0">
      <w:pPr>
        <w:pStyle w:val="a7"/>
        <w:rPr>
          <w:lang w:val="zu-ZA"/>
        </w:rPr>
      </w:pPr>
      <w:r w:rsidRPr="00D64364">
        <w:rPr>
          <w:rFonts w:hint="eastAsia"/>
          <w:lang w:val="zu-ZA"/>
        </w:rPr>
        <w:t>图</w:t>
      </w:r>
      <w:r>
        <w:rPr>
          <w:lang w:val="zu-ZA"/>
        </w:rPr>
        <w:t>4</w:t>
      </w:r>
      <w:r>
        <w:rPr>
          <w:rFonts w:hint="eastAsia"/>
          <w:lang w:val="zu-ZA"/>
        </w:rPr>
        <w:t>-</w:t>
      </w:r>
      <w:r>
        <w:rPr>
          <w:lang w:val="zu-ZA"/>
        </w:rPr>
        <w:t>12</w:t>
      </w:r>
      <w:r w:rsidRPr="00D64364">
        <w:rPr>
          <w:rFonts w:hint="eastAsia"/>
          <w:lang w:val="zu-ZA"/>
        </w:rPr>
        <w:t xml:space="preserve"> </w:t>
      </w:r>
      <w:r>
        <w:rPr>
          <w:rFonts w:hint="eastAsia"/>
          <w:lang w:val="zu-ZA"/>
        </w:rPr>
        <w:t>输入信号</w:t>
      </w:r>
      <w:r>
        <w:rPr>
          <w:rFonts w:hint="eastAsia"/>
          <w:lang w:val="zu-ZA"/>
        </w:rPr>
        <w:t>FWHM=50ps</w:t>
      </w:r>
      <w:r>
        <w:rPr>
          <w:rFonts w:hint="eastAsia"/>
          <w:lang w:val="zu-ZA"/>
        </w:rPr>
        <w:t>时，各阶微分结果输出平均误差</w:t>
      </w:r>
    </w:p>
    <w:p w:rsidR="00AD5839" w:rsidRDefault="00AD5839" w:rsidP="00AD5839">
      <w:pPr>
        <w:pStyle w:val="2"/>
      </w:pPr>
      <w:bookmarkStart w:id="187" w:name="_Toc501121536"/>
      <w:r w:rsidRPr="00B123A1">
        <w:rPr>
          <w:rFonts w:hint="eastAsia"/>
        </w:rPr>
        <w:t>4.</w:t>
      </w:r>
      <w:r w:rsidRPr="00B123A1">
        <w:t>4</w:t>
      </w:r>
      <w:r w:rsidRPr="00B123A1">
        <w:rPr>
          <w:rFonts w:hint="eastAsia"/>
        </w:rPr>
        <w:t xml:space="preserve"> </w:t>
      </w:r>
      <w:r w:rsidRPr="00B123A1">
        <w:rPr>
          <w:rFonts w:hint="eastAsia"/>
        </w:rPr>
        <w:t>本章小结</w:t>
      </w:r>
      <w:bookmarkEnd w:id="187"/>
    </w:p>
    <w:p w:rsidR="00386FC1" w:rsidRPr="00386FC1" w:rsidRDefault="00386FC1" w:rsidP="00386FC1">
      <w:pPr>
        <w:ind w:firstLine="420"/>
      </w:pPr>
      <w:r>
        <w:rPr>
          <w:rFonts w:ascii="宋体" w:hAnsi="宋体" w:hint="eastAsia"/>
        </w:rPr>
        <w:t>本章对</w:t>
      </w:r>
      <w:r w:rsidRPr="00DE0E70">
        <w:rPr>
          <w:rFonts w:ascii="宋体" w:hAnsi="宋体" w:hint="eastAsia"/>
        </w:rPr>
        <w:t>基于跑道型微环谐振腔</w:t>
      </w:r>
      <w:r>
        <w:rPr>
          <w:rFonts w:ascii="宋体" w:hAnsi="宋体" w:hint="eastAsia"/>
        </w:rPr>
        <w:t>的</w:t>
      </w:r>
      <w:r w:rsidRPr="00DE0E70">
        <w:rPr>
          <w:rFonts w:ascii="宋体" w:hAnsi="宋体" w:hint="eastAsia"/>
        </w:rPr>
        <w:t>全光分数阶微分器</w:t>
      </w:r>
      <w:r>
        <w:rPr>
          <w:rFonts w:ascii="宋体" w:hAnsi="宋体" w:hint="eastAsia"/>
        </w:rPr>
        <w:t>进行了研究</w:t>
      </w:r>
      <w:r w:rsidRPr="00DE0E70">
        <w:rPr>
          <w:rFonts w:ascii="宋体" w:hAnsi="宋体" w:hint="eastAsia"/>
        </w:rPr>
        <w:t>，</w:t>
      </w:r>
      <w:r>
        <w:rPr>
          <w:rFonts w:ascii="宋体" w:hAnsi="宋体" w:hint="eastAsia"/>
        </w:rPr>
        <w:t>该跑道型微环分数阶微分器与</w:t>
      </w:r>
      <w:r>
        <w:rPr>
          <w:rFonts w:ascii="宋体" w:hAnsi="宋体"/>
        </w:rPr>
        <w:t>普通的微环谐振腔相比，具有</w:t>
      </w:r>
      <w:r w:rsidRPr="00DE0E70">
        <w:rPr>
          <w:rFonts w:ascii="宋体" w:hAnsi="宋体" w:hint="eastAsia"/>
        </w:rPr>
        <w:t>耦合</w:t>
      </w:r>
      <w:r>
        <w:rPr>
          <w:rFonts w:ascii="宋体" w:hAnsi="宋体" w:hint="eastAsia"/>
        </w:rPr>
        <w:t>区长</w:t>
      </w:r>
      <w:r w:rsidRPr="00DE0E70">
        <w:rPr>
          <w:rFonts w:ascii="宋体" w:hAnsi="宋体" w:hint="eastAsia"/>
        </w:rPr>
        <w:t>、耦合效率</w:t>
      </w:r>
      <w:r>
        <w:rPr>
          <w:rFonts w:ascii="宋体" w:hAnsi="宋体" w:hint="eastAsia"/>
        </w:rPr>
        <w:t>高</w:t>
      </w:r>
      <w:r w:rsidRPr="00DE0E70">
        <w:rPr>
          <w:rFonts w:ascii="宋体" w:hAnsi="宋体" w:hint="eastAsia"/>
        </w:rPr>
        <w:t>的</w:t>
      </w:r>
      <w:r>
        <w:rPr>
          <w:rFonts w:ascii="宋体" w:hAnsi="宋体" w:hint="eastAsia"/>
        </w:rPr>
        <w:t>优势</w:t>
      </w:r>
      <w:r w:rsidRPr="00DE0E70">
        <w:rPr>
          <w:rFonts w:ascii="宋体" w:hAnsi="宋体" w:hint="eastAsia"/>
        </w:rPr>
        <w:t>，</w:t>
      </w:r>
      <w:r>
        <w:rPr>
          <w:rFonts w:ascii="宋体" w:hAnsi="宋体" w:hint="eastAsia"/>
        </w:rPr>
        <w:t>同时</w:t>
      </w:r>
      <w:r>
        <w:rPr>
          <w:rFonts w:ascii="宋体" w:hAnsi="宋体"/>
        </w:rPr>
        <w:t>也</w:t>
      </w:r>
      <w:r w:rsidRPr="00DE0E70">
        <w:rPr>
          <w:rFonts w:ascii="宋体" w:hAnsi="宋体" w:hint="eastAsia"/>
        </w:rPr>
        <w:t>降低了微环微分器制作工艺中对耦合间隙的要求。</w:t>
      </w:r>
      <w:r>
        <w:rPr>
          <w:rFonts w:ascii="宋体" w:hAnsi="宋体" w:hint="eastAsia"/>
        </w:rPr>
        <w:t>本文</w:t>
      </w:r>
      <w:r w:rsidRPr="00DE0E70">
        <w:rPr>
          <w:rFonts w:ascii="宋体" w:hAnsi="宋体" w:hint="eastAsia"/>
        </w:rPr>
        <w:t>对跑道型微环微分器</w:t>
      </w:r>
      <w:r>
        <w:rPr>
          <w:rFonts w:ascii="宋体" w:hAnsi="宋体" w:hint="eastAsia"/>
        </w:rPr>
        <w:t>进行了</w:t>
      </w:r>
      <w:r w:rsidRPr="00DE0E70">
        <w:rPr>
          <w:rFonts w:ascii="宋体" w:hAnsi="宋体" w:hint="eastAsia"/>
        </w:rPr>
        <w:t>设计</w:t>
      </w:r>
      <w:r>
        <w:rPr>
          <w:rFonts w:ascii="宋体" w:hAnsi="宋体" w:hint="eastAsia"/>
        </w:rPr>
        <w:t>与</w:t>
      </w:r>
      <w:r w:rsidRPr="00DE0E70">
        <w:rPr>
          <w:rFonts w:ascii="宋体" w:hAnsi="宋体" w:hint="eastAsia"/>
        </w:rPr>
        <w:t>仿真，最终实现了</w:t>
      </w:r>
      <w:r w:rsidRPr="00DE0E70">
        <w:rPr>
          <w:rFonts w:ascii="宋体" w:hAnsi="宋体"/>
        </w:rPr>
        <w:t>0.4</w:t>
      </w:r>
      <w:r w:rsidRPr="00072F31">
        <w:rPr>
          <w:position w:val="-4"/>
        </w:rPr>
        <w:object w:dxaOrig="260" w:dyaOrig="180">
          <v:shape id="_x0000_i1146" type="#_x0000_t75" style="width:12.75pt;height:9pt" o:ole="">
            <v:imagedata r:id="rId368" o:title=""/>
          </v:shape>
          <o:OLEObject Type="Embed" ProgID="Equation.DSMT4" ShapeID="_x0000_i1146" DrawAspect="Content" ObjectID="_1574891396" r:id="rId369"/>
        </w:object>
      </w:r>
      <w:r w:rsidRPr="00DE0E70">
        <w:rPr>
          <w:rFonts w:ascii="宋体" w:hAnsi="宋体"/>
        </w:rPr>
        <w:t>1.5</w:t>
      </w:r>
      <w:r w:rsidRPr="00DE0E70">
        <w:rPr>
          <w:rFonts w:ascii="宋体" w:hAnsi="宋体" w:hint="eastAsia"/>
        </w:rPr>
        <w:t>阶的微分且误差</w:t>
      </w:r>
      <w:r>
        <w:rPr>
          <w:rFonts w:ascii="宋体" w:hAnsi="宋体"/>
        </w:rPr>
        <w:t>&lt;</w:t>
      </w:r>
      <w:r w:rsidRPr="00DE0E70">
        <w:rPr>
          <w:rFonts w:ascii="宋体" w:hAnsi="宋体"/>
        </w:rPr>
        <w:t>5%。</w:t>
      </w:r>
    </w:p>
    <w:p w:rsidR="001972BE" w:rsidRPr="00B123A1" w:rsidRDefault="001972BE" w:rsidP="00AD5839"/>
    <w:p w:rsidR="001972BE" w:rsidRPr="00B123A1" w:rsidRDefault="001972BE" w:rsidP="001972BE">
      <w:r w:rsidRPr="00B123A1">
        <w:br w:type="page"/>
      </w:r>
    </w:p>
    <w:p w:rsidR="001972BE" w:rsidRPr="00B123A1" w:rsidRDefault="002D4F3E" w:rsidP="001972BE">
      <w:pPr>
        <w:pStyle w:val="1"/>
      </w:pPr>
      <w:bookmarkStart w:id="188" w:name="_Toc486943603"/>
      <w:bookmarkStart w:id="189" w:name="_Toc501121537"/>
      <w:r>
        <w:rPr>
          <w:rFonts w:hint="eastAsia"/>
        </w:rPr>
        <w:lastRenderedPageBreak/>
        <w:t>第五章</w:t>
      </w:r>
      <w:r w:rsidR="001972BE" w:rsidRPr="00B123A1">
        <w:t xml:space="preserve"> 总结与展望</w:t>
      </w:r>
      <w:bookmarkEnd w:id="188"/>
      <w:bookmarkEnd w:id="189"/>
    </w:p>
    <w:p w:rsidR="001972BE" w:rsidRPr="00B123A1" w:rsidRDefault="001972BE" w:rsidP="001972BE">
      <w:pPr>
        <w:pStyle w:val="2"/>
      </w:pPr>
      <w:bookmarkStart w:id="190" w:name="_Toc486943604"/>
      <w:bookmarkStart w:id="191" w:name="_Toc501121538"/>
      <w:r w:rsidRPr="00B123A1">
        <w:rPr>
          <w:rFonts w:hint="eastAsia"/>
        </w:rPr>
        <w:t xml:space="preserve">5.1 </w:t>
      </w:r>
      <w:r w:rsidRPr="00B123A1">
        <w:rPr>
          <w:rFonts w:hint="eastAsia"/>
        </w:rPr>
        <w:t>总结</w:t>
      </w:r>
      <w:bookmarkEnd w:id="190"/>
      <w:bookmarkEnd w:id="191"/>
    </w:p>
    <w:p w:rsidR="001972BE" w:rsidRPr="00B123A1" w:rsidRDefault="001972BE" w:rsidP="001972BE">
      <w:pPr>
        <w:ind w:firstLine="420"/>
      </w:pPr>
      <w:r w:rsidRPr="00B123A1">
        <w:rPr>
          <w:rFonts w:hint="eastAsia"/>
        </w:rPr>
        <w:t>全光信号处理可以克服电信号处理在速率和带宽上的局限性，因而越来越受到人们的关注。本论文的主要工作围绕光学信息处理中的微分运算展开，主要有两方面的研究内容：基于微环谐振腔的常系数可调的微分方程全光求解和基于跑道型微环谐振腔的全光微分器的研究。全光微分方程求解器与全光微分器是当前光信息处理领域研究最多、与实际应用结合最为密切的器件之一。</w:t>
      </w:r>
    </w:p>
    <w:p w:rsidR="001972BE" w:rsidRPr="00B123A1" w:rsidRDefault="001972BE" w:rsidP="001972BE"/>
    <w:p w:rsidR="001972BE" w:rsidRPr="00B123A1" w:rsidRDefault="001972BE" w:rsidP="001972BE">
      <w:pPr>
        <w:ind w:firstLine="420"/>
      </w:pPr>
      <w:r w:rsidRPr="00B123A1">
        <w:rPr>
          <w:rFonts w:hint="eastAsia"/>
        </w:rPr>
        <w:t>常系数微分方程的求解在许多描述现象的动态变化的工程领域应用广泛。而在全光微分方程求解方面尤其是系数可调的全光微分方程求解方面，仍处于探索阶段。现有的实现系数可调的微分方程的求解方案中依然需要电压或者电压的调节，在调节速率方面仍然存在巨大的提升空间。本研究提出一种</w:t>
      </w:r>
      <w:bookmarkStart w:id="192" w:name="OLE_LINK41"/>
      <w:bookmarkStart w:id="193" w:name="OLE_LINK42"/>
      <w:r w:rsidRPr="00B123A1">
        <w:t>基于</w:t>
      </w:r>
      <w:r w:rsidRPr="00B123A1">
        <w:rPr>
          <w:rFonts w:hint="eastAsia"/>
        </w:rPr>
        <w:t>SOI</w:t>
      </w:r>
      <w:r w:rsidRPr="00B123A1">
        <w:t>微</w:t>
      </w:r>
      <w:r w:rsidRPr="00B123A1">
        <w:rPr>
          <w:rFonts w:hint="eastAsia"/>
        </w:rPr>
        <w:t>环内</w:t>
      </w:r>
      <w:r w:rsidRPr="00B123A1">
        <w:rPr>
          <w:rFonts w:hint="eastAsia"/>
        </w:rPr>
        <w:t>IRS</w:t>
      </w:r>
      <w:r w:rsidRPr="00B123A1">
        <w:rPr>
          <w:rFonts w:hint="eastAsia"/>
        </w:rPr>
        <w:t>效应的常系数一阶</w:t>
      </w:r>
      <w:r w:rsidRPr="00B123A1">
        <w:rPr>
          <w:rFonts w:hint="eastAsia"/>
        </w:rPr>
        <w:t>ODE</w:t>
      </w:r>
      <w:r w:rsidRPr="00B123A1">
        <w:rPr>
          <w:rFonts w:hint="eastAsia"/>
        </w:rPr>
        <w:t>全光求解</w:t>
      </w:r>
      <w:bookmarkEnd w:id="192"/>
      <w:bookmarkEnd w:id="193"/>
      <w:r w:rsidRPr="00B123A1">
        <w:rPr>
          <w:rFonts w:hint="eastAsia"/>
        </w:rPr>
        <w:t>方案。在逆喇曼散射效应的作用下，通过调整输入上下载型微环的泵浦光功率影响微环内的光损耗，使微环的</w:t>
      </w:r>
      <w:r w:rsidRPr="00B123A1">
        <w:rPr>
          <w:rFonts w:hint="eastAsia"/>
        </w:rPr>
        <w:t>D</w:t>
      </w:r>
      <w:r w:rsidRPr="00B123A1">
        <w:t>rop</w:t>
      </w:r>
      <w:r w:rsidRPr="00B123A1">
        <w:rPr>
          <w:rFonts w:hint="eastAsia"/>
        </w:rPr>
        <w:t>端品质因数</w:t>
      </w:r>
      <w:r w:rsidRPr="00B123A1">
        <w:rPr>
          <w:rFonts w:hint="eastAsia"/>
        </w:rPr>
        <w:t>Q</w:t>
      </w:r>
      <w:r w:rsidRPr="00B123A1">
        <w:rPr>
          <w:rFonts w:hint="eastAsia"/>
        </w:rPr>
        <w:t>随之发生变化，从而实现了一阶微分方程常系数</w:t>
      </w:r>
      <w:r w:rsidRPr="00B123A1">
        <w:rPr>
          <w:rFonts w:hint="eastAsia"/>
        </w:rPr>
        <w:t>k</w:t>
      </w:r>
      <w:r w:rsidRPr="00B123A1">
        <w:rPr>
          <w:rFonts w:hint="eastAsia"/>
        </w:rPr>
        <w:t>的连续可调。</w:t>
      </w:r>
      <w:bookmarkStart w:id="194" w:name="OLE_LINK303"/>
      <w:bookmarkStart w:id="195" w:name="OLE_LINK304"/>
      <w:r w:rsidRPr="00B123A1">
        <w:rPr>
          <w:rFonts w:hint="eastAsia"/>
        </w:rPr>
        <w:t>本文探究</w:t>
      </w:r>
      <w:r w:rsidRPr="00B123A1">
        <w:t>了输入</w:t>
      </w:r>
      <w:r w:rsidRPr="00B123A1">
        <w:rPr>
          <w:rFonts w:hint="eastAsia"/>
        </w:rPr>
        <w:t>泵浦功率与微环谐振器内逆喇曼散射效应的关系，仿真分析了泵浦功率与</w:t>
      </w:r>
      <w:r w:rsidRPr="00B123A1">
        <w:t>信号的脉冲宽度对</w:t>
      </w:r>
      <w:r w:rsidRPr="00B123A1">
        <w:rPr>
          <w:rFonts w:hint="eastAsia"/>
        </w:rPr>
        <w:t>常系数</w:t>
      </w:r>
      <w:r w:rsidRPr="00B123A1">
        <w:rPr>
          <w:rFonts w:hint="eastAsia"/>
        </w:rPr>
        <w:t>k</w:t>
      </w:r>
      <w:r w:rsidRPr="00B123A1">
        <w:rPr>
          <w:rFonts w:hint="eastAsia"/>
        </w:rPr>
        <w:t>的调节范围以及</w:t>
      </w:r>
      <w:r w:rsidRPr="00B123A1">
        <w:t>计算偏差的影响</w:t>
      </w:r>
      <w:r w:rsidRPr="00B123A1">
        <w:rPr>
          <w:rFonts w:hint="eastAsia"/>
        </w:rPr>
        <w:t>，最终，该方案利用微环</w:t>
      </w:r>
      <w:r w:rsidRPr="00B123A1">
        <w:rPr>
          <w:rFonts w:hint="eastAsia"/>
        </w:rPr>
        <w:t>IRS</w:t>
      </w:r>
      <w:r w:rsidRPr="00B123A1">
        <w:rPr>
          <w:rFonts w:hint="eastAsia"/>
        </w:rPr>
        <w:t>效应可以实现常系数</w:t>
      </w:r>
      <w:r w:rsidRPr="00B123A1">
        <w:rPr>
          <w:rFonts w:hint="eastAsia"/>
        </w:rPr>
        <w:t>k</w:t>
      </w:r>
      <w:r w:rsidRPr="00B123A1">
        <w:rPr>
          <w:rFonts w:hint="eastAsia"/>
        </w:rPr>
        <w:t>在</w:t>
      </w:r>
      <w:r w:rsidRPr="00B123A1">
        <w:rPr>
          <w:rFonts w:hint="eastAsia"/>
        </w:rPr>
        <w:t>0.035/ps~0.102/ps</w:t>
      </w:r>
      <w:r w:rsidRPr="00B123A1">
        <w:rPr>
          <w:rFonts w:hint="eastAsia"/>
        </w:rPr>
        <w:t>的范围内连续可调，误差不大于</w:t>
      </w:r>
      <w:r w:rsidRPr="00B123A1">
        <w:rPr>
          <w:rFonts w:hint="eastAsia"/>
        </w:rPr>
        <w:t>5%</w:t>
      </w:r>
      <w:bookmarkEnd w:id="194"/>
      <w:bookmarkEnd w:id="195"/>
      <w:r w:rsidRPr="00B123A1">
        <w:rPr>
          <w:rFonts w:hint="eastAsia"/>
        </w:rPr>
        <w:t>，实现了光控光</w:t>
      </w:r>
      <w:r w:rsidR="00F62E69">
        <w:rPr>
          <w:rFonts w:hint="eastAsia"/>
        </w:rPr>
        <w:t>的</w:t>
      </w:r>
      <w:r w:rsidRPr="00B123A1">
        <w:rPr>
          <w:rFonts w:hint="eastAsia"/>
        </w:rPr>
        <w:t>微分方程系数可调，一定程度克服了之前研究的不足，也给后面的研究提供一定的启发。</w:t>
      </w:r>
    </w:p>
    <w:p w:rsidR="001972BE" w:rsidRPr="00B123A1" w:rsidRDefault="001972BE" w:rsidP="001972BE">
      <w:pPr>
        <w:ind w:firstLine="480"/>
      </w:pPr>
    </w:p>
    <w:p w:rsidR="001972BE" w:rsidRPr="00B123A1" w:rsidRDefault="001972BE" w:rsidP="001972BE">
      <w:pPr>
        <w:ind w:firstLine="420"/>
      </w:pPr>
      <w:r w:rsidRPr="00B123A1">
        <w:rPr>
          <w:rFonts w:hint="eastAsia"/>
        </w:rPr>
        <w:t>微分方程的全光求解在特定波形产生以及脉冲整形方面应用广泛。一般的全通型微环谐振腔环形谐振腔与直波导的耦合长度较短，因此耦合效率较低，如果想要提高耦合效率，只能减小环形谐振腔与直波导之间的间隙，而这对制作工艺的要求提出了很高的挑战。本论文研究了基于跑道型谐振腔的全光微分器，其中微环谐振的腔环形谐振腔由两个半圆的弯曲波导与一条直波导连接而成，直波导与外界进行耦合，因此大大增加了耦合区长度，可以降低对耦合区间隙的要求。对于跑道型微环结构的选择，本文针对跑道型微环谐振腔的参量模型进行了推导，利用耦合莫理论，得到了微环谐振腔的透射率谱以及相位</w:t>
      </w:r>
      <w:r w:rsidR="00DF7897" w:rsidRPr="00B123A1">
        <w:rPr>
          <w:rFonts w:hint="eastAsia"/>
        </w:rPr>
        <w:t>响应</w:t>
      </w:r>
      <w:r w:rsidRPr="00B123A1">
        <w:rPr>
          <w:rFonts w:hint="eastAsia"/>
        </w:rPr>
        <w:t>，论证了利用跑道型微环谐振腔实现对输入光信号进行微分的可行性。同时，波导的模式及其有效折射率、波导的横截面高度与宽度、完全波导的弯曲半径大小与有效折射率以及耦合系数等进行详细的数值仿真，确定了最符合要求的波导结构与尺寸。利用微环谐振腔实现特定的滤波器，从而可以实现对输入光信号的微分。</w:t>
      </w:r>
    </w:p>
    <w:p w:rsidR="001972BE" w:rsidRPr="00B123A1" w:rsidRDefault="001972BE" w:rsidP="001972BE">
      <w:pPr>
        <w:ind w:firstLine="420"/>
      </w:pPr>
    </w:p>
    <w:p w:rsidR="001972BE" w:rsidRPr="00B123A1" w:rsidRDefault="001972BE" w:rsidP="001972BE">
      <w:pPr>
        <w:pStyle w:val="2"/>
      </w:pPr>
      <w:bookmarkStart w:id="196" w:name="_Toc486943605"/>
      <w:bookmarkStart w:id="197" w:name="_Toc501121539"/>
      <w:r w:rsidRPr="00B123A1">
        <w:rPr>
          <w:rFonts w:hint="eastAsia"/>
        </w:rPr>
        <w:t xml:space="preserve">5.2 </w:t>
      </w:r>
      <w:r w:rsidRPr="00B123A1">
        <w:rPr>
          <w:rFonts w:hint="eastAsia"/>
        </w:rPr>
        <w:t>展望</w:t>
      </w:r>
      <w:bookmarkEnd w:id="196"/>
      <w:bookmarkEnd w:id="197"/>
    </w:p>
    <w:p w:rsidR="001972BE" w:rsidRPr="00B123A1" w:rsidRDefault="001972BE" w:rsidP="00312F40">
      <w:pPr>
        <w:ind w:firstLine="420"/>
        <w:rPr>
          <w:rFonts w:eastAsiaTheme="minorEastAsia"/>
        </w:rPr>
      </w:pPr>
      <w:r w:rsidRPr="00B123A1">
        <w:rPr>
          <w:rFonts w:hint="eastAsia"/>
        </w:rPr>
        <w:t>本论文主要有两方面的研究内容：基于微环谐振腔的常系数可调的微分方程全光求解和基于跑道型微环谐振腔的全光微分器的研究，虽然取得一定的成果，但仍有许多工作需要完善。</w:t>
      </w:r>
    </w:p>
    <w:p w:rsidR="001972BE" w:rsidRPr="00B123A1" w:rsidRDefault="001972BE" w:rsidP="00F62E69">
      <w:pPr>
        <w:ind w:firstLine="420"/>
        <w:rPr>
          <w:rFonts w:ascii="宋体" w:cs="宋体"/>
          <w:sz w:val="23"/>
          <w:szCs w:val="23"/>
        </w:rPr>
      </w:pPr>
      <w:r w:rsidRPr="00B123A1">
        <w:rPr>
          <w:rFonts w:ascii="宋体" w:cs="宋体" w:hint="eastAsia"/>
          <w:sz w:val="23"/>
          <w:szCs w:val="23"/>
        </w:rPr>
        <w:t>1、本文讨论了微环谐振腔中逆拉曼散射效应引入损耗，通过改变泵浦功率可以改变微环内损耗的大小，从而改变了微环谐振腔的传输系数，但是分析过程中假设微环谐振腔的耦合状态对结果没有影响。至于耦合状态对微分方程求解结果的影响，有待于进一步的研究。</w:t>
      </w:r>
    </w:p>
    <w:p w:rsidR="001972BE" w:rsidRPr="00B123A1" w:rsidRDefault="001972BE" w:rsidP="00F62E69">
      <w:pPr>
        <w:ind w:firstLine="420"/>
        <w:rPr>
          <w:rFonts w:eastAsiaTheme="minorEastAsia"/>
          <w:szCs w:val="22"/>
        </w:rPr>
      </w:pPr>
      <w:r w:rsidRPr="00B123A1">
        <w:rPr>
          <w:rFonts w:ascii="宋体" w:cs="宋体" w:hint="eastAsia"/>
          <w:sz w:val="23"/>
          <w:szCs w:val="23"/>
        </w:rPr>
        <w:t>2、</w:t>
      </w:r>
      <w:r w:rsidRPr="00B123A1">
        <w:rPr>
          <w:rFonts w:hint="eastAsia"/>
        </w:rPr>
        <w:t>本文求解微分方程输入信号仅选取了理想的高斯脉冲，没有考虑啁啾等情况，以及其他的输入波形。实际应用中会存在啁啾等因素，</w:t>
      </w:r>
      <w:r w:rsidRPr="00B123A1">
        <w:rPr>
          <w:rFonts w:ascii="宋体" w:cs="宋体" w:hint="eastAsia"/>
          <w:sz w:val="23"/>
          <w:szCs w:val="23"/>
        </w:rPr>
        <w:t>如何考虑多种综合因素对结果的影响有待于进一步的研究。</w:t>
      </w:r>
    </w:p>
    <w:p w:rsidR="001972BE" w:rsidRPr="00B123A1" w:rsidRDefault="001972BE" w:rsidP="00F62E69">
      <w:pPr>
        <w:ind w:firstLine="420"/>
        <w:rPr>
          <w:rFonts w:ascii="宋体" w:cs="宋体"/>
          <w:sz w:val="23"/>
          <w:szCs w:val="23"/>
        </w:rPr>
      </w:pPr>
      <w:r w:rsidRPr="00B123A1">
        <w:rPr>
          <w:rFonts w:ascii="宋体" w:cs="宋体"/>
          <w:sz w:val="23"/>
          <w:szCs w:val="23"/>
        </w:rPr>
        <w:t>3、</w:t>
      </w:r>
      <w:r w:rsidRPr="00B123A1">
        <w:rPr>
          <w:rFonts w:ascii="宋体" w:cs="宋体" w:hint="eastAsia"/>
          <w:sz w:val="23"/>
          <w:szCs w:val="23"/>
        </w:rPr>
        <w:t>本文对波导的仿真因为实际条件的限制，只能局限于二维仿真，跟实际情况更为接近的三维仿真，需要进一步实现。</w:t>
      </w:r>
    </w:p>
    <w:p w:rsidR="00D62655" w:rsidRDefault="001972BE" w:rsidP="00312F40">
      <w:pPr>
        <w:rPr>
          <w:rFonts w:ascii="宋体" w:cs="宋体"/>
          <w:sz w:val="23"/>
          <w:szCs w:val="23"/>
        </w:rPr>
      </w:pPr>
      <w:r w:rsidRPr="00B123A1">
        <w:rPr>
          <w:rFonts w:ascii="宋体" w:cs="宋体" w:hint="eastAsia"/>
          <w:sz w:val="23"/>
          <w:szCs w:val="23"/>
        </w:rPr>
        <w:t>总之，本文基于微环谐振腔IRS效应的常系数可调的微分方程的全光求解方案实现了真正意义上的光控光的调谐，不再需要电压或者电流的调节，实现了高速、大范围的调节，为后续的研究提供了新的思路。基于跑道型微环谐振腔的全光微分器的研究，使得微环微分器通过加大耦合区域长度，降低对直波导与环波导之间间隙的要求，在实际应用中更加实用，便于制作加工。</w:t>
      </w:r>
    </w:p>
    <w:p w:rsidR="00D62655" w:rsidRDefault="00D62655">
      <w:pPr>
        <w:widowControl/>
        <w:spacing w:line="240" w:lineRule="auto"/>
        <w:jc w:val="left"/>
        <w:rPr>
          <w:rFonts w:ascii="宋体" w:cs="宋体"/>
          <w:sz w:val="23"/>
          <w:szCs w:val="23"/>
        </w:rPr>
      </w:pPr>
      <w:r>
        <w:rPr>
          <w:rFonts w:ascii="宋体" w:cs="宋体"/>
          <w:sz w:val="23"/>
          <w:szCs w:val="23"/>
        </w:rPr>
        <w:br w:type="page"/>
      </w:r>
    </w:p>
    <w:p w:rsidR="00D62655" w:rsidRDefault="00D62655" w:rsidP="00D62655">
      <w:pPr>
        <w:pStyle w:val="1"/>
        <w:ind w:firstLine="640"/>
        <w:rPr>
          <w:szCs w:val="44"/>
        </w:rPr>
      </w:pPr>
      <w:bookmarkStart w:id="198" w:name="_Toc477198858"/>
      <w:bookmarkStart w:id="199" w:name="_Toc501121540"/>
      <w:r>
        <w:rPr>
          <w:rFonts w:hint="eastAsia"/>
        </w:rPr>
        <w:lastRenderedPageBreak/>
        <w:t>参考文献</w:t>
      </w:r>
      <w:bookmarkEnd w:id="198"/>
      <w:bookmarkEnd w:id="199"/>
    </w:p>
    <w:p w:rsidR="00D62655" w:rsidRDefault="00D62655" w:rsidP="00D62655">
      <w:pPr>
        <w:numPr>
          <w:ilvl w:val="0"/>
          <w:numId w:val="11"/>
        </w:numPr>
      </w:pPr>
      <w:bookmarkStart w:id="200" w:name="_Ref471833634"/>
      <w:bookmarkStart w:id="201" w:name="_Ref434712602"/>
      <w:r>
        <w:t>Hitz C B, Ewing J J, Hecht J. Introduction to laser technology[M]. John Wiley &amp; Sons, 2012.</w:t>
      </w:r>
      <w:bookmarkEnd w:id="200"/>
    </w:p>
    <w:p w:rsidR="00D62655" w:rsidRDefault="00D62655" w:rsidP="00D62655">
      <w:pPr>
        <w:numPr>
          <w:ilvl w:val="0"/>
          <w:numId w:val="11"/>
        </w:numPr>
      </w:pPr>
      <w:bookmarkStart w:id="202" w:name="_Ref471833706"/>
      <w:r>
        <w:t>Venuvinod P K, Ma W. Rapid prototyping: laser-based and other technologies[M]. Springer Science &amp; Business Media, 2013.</w:t>
      </w:r>
      <w:bookmarkEnd w:id="202"/>
    </w:p>
    <w:p w:rsidR="00D62655" w:rsidRDefault="00D62655" w:rsidP="00D62655">
      <w:pPr>
        <w:numPr>
          <w:ilvl w:val="0"/>
          <w:numId w:val="11"/>
        </w:numPr>
        <w:jc w:val="left"/>
      </w:pPr>
      <w:bookmarkStart w:id="203" w:name="_Ref435022768"/>
      <w:r>
        <w:t>Agrawal G P. Nonlinear fiber optics[M]. Academic press, 2007.</w:t>
      </w:r>
      <w:bookmarkEnd w:id="203"/>
    </w:p>
    <w:p w:rsidR="00D62655" w:rsidRDefault="00D62655" w:rsidP="00D62655">
      <w:pPr>
        <w:numPr>
          <w:ilvl w:val="0"/>
          <w:numId w:val="11"/>
        </w:numPr>
      </w:pPr>
      <w:r>
        <w:t>Wang Z, Liu H, Huang N, et al. Influence of spectral broadening on femtosecond wavelength conversion based on four-wave mixing in silicon waveguides[J]. Applied optics, 2011, 50(28): 5430-5436.</w:t>
      </w:r>
    </w:p>
    <w:p w:rsidR="00D62655" w:rsidRDefault="00D62655" w:rsidP="00D62655">
      <w:pPr>
        <w:numPr>
          <w:ilvl w:val="0"/>
          <w:numId w:val="11"/>
        </w:numPr>
      </w:pPr>
      <w:bookmarkStart w:id="204" w:name="_Ref477198991"/>
      <w:r>
        <w:t xml:space="preserve">Wang Z, Liu H, Huang N, et al. Impact of dispersion profiles of silicon waveguides on optical parametric amplification in the femtosecond regime[J]. Optics express, 2011, 19(24): 24730-24737. </w:t>
      </w:r>
    </w:p>
    <w:p w:rsidR="00D62655" w:rsidRDefault="00D62655" w:rsidP="00D62655">
      <w:pPr>
        <w:numPr>
          <w:ilvl w:val="0"/>
          <w:numId w:val="11"/>
        </w:numPr>
      </w:pPr>
      <w:r>
        <w:t>Hasse R W. A general method for the solution of nonlinear soliton and kink Schrödinger equations[J]. Zeitschrift für Physik B Condensed Matter, 1980, 37(1): 83-87.</w:t>
      </w:r>
      <w:bookmarkEnd w:id="204"/>
    </w:p>
    <w:p w:rsidR="00D62655" w:rsidRDefault="00D62655" w:rsidP="00D62655">
      <w:pPr>
        <w:numPr>
          <w:ilvl w:val="0"/>
          <w:numId w:val="11"/>
        </w:numPr>
      </w:pPr>
      <w:bookmarkStart w:id="205" w:name="_Ref471834059"/>
      <w:r>
        <w:t>Nisoli M, De Silvestri S, Svelto O. Generation of high energy 10 fs pulses by a new pulse compression technique[J]. Applied Physics Letters, 1996, 68(20): 2793-2795.</w:t>
      </w:r>
      <w:bookmarkEnd w:id="205"/>
    </w:p>
    <w:p w:rsidR="00D62655" w:rsidRDefault="00D62655" w:rsidP="00D62655">
      <w:pPr>
        <w:numPr>
          <w:ilvl w:val="0"/>
          <w:numId w:val="11"/>
        </w:numPr>
      </w:pPr>
      <w:bookmarkStart w:id="206" w:name="_Ref471834187"/>
      <w:r>
        <w:t>Alfano, R. R., and S. L. Shapiro, 1970b, “Observation of selfphase modulation and small-scale filaments in crystals and glasses,” Phys. Rev. Lett. 24, 592–594.</w:t>
      </w:r>
      <w:bookmarkEnd w:id="206"/>
    </w:p>
    <w:p w:rsidR="00D62655" w:rsidRDefault="00D62655" w:rsidP="00D62655">
      <w:pPr>
        <w:numPr>
          <w:ilvl w:val="0"/>
          <w:numId w:val="11"/>
        </w:numPr>
      </w:pPr>
      <w:bookmarkStart w:id="207" w:name="_Ref471834199"/>
      <w:r>
        <w:t>Savchenkov A A, Matsko A B, Ilchenko V S, et al. Tunable optical frequency comb with a crystalline whispering gallery mode resonator[J]. Physical Review Letters, 2008, 101(9): 093902.</w:t>
      </w:r>
      <w:bookmarkEnd w:id="207"/>
    </w:p>
    <w:p w:rsidR="00D62655" w:rsidRDefault="00D62655" w:rsidP="00D62655">
      <w:pPr>
        <w:numPr>
          <w:ilvl w:val="0"/>
          <w:numId w:val="11"/>
        </w:numPr>
      </w:pPr>
      <w:bookmarkStart w:id="208" w:name="_Ref471834212"/>
      <w:r>
        <w:t>Pelusi, M. D., Ta'eed, V. G., Fu, L., Mägi, E., Lamont, M. R., Madden, S., ... &amp; Eggleton, B. J. (2008). Applications of highly-nonlinear chalcogenide glass devices tailored for high-speed all-optical signal processing. Selected Topics in Quantum Electronics, IEEE Journal of, 14(3), 529-539.</w:t>
      </w:r>
      <w:bookmarkEnd w:id="208"/>
    </w:p>
    <w:p w:rsidR="00D62655" w:rsidRDefault="00D62655" w:rsidP="00D62655">
      <w:pPr>
        <w:numPr>
          <w:ilvl w:val="0"/>
          <w:numId w:val="11"/>
        </w:numPr>
      </w:pPr>
      <w:bookmarkStart w:id="209" w:name="_Ref471834221"/>
      <w:r>
        <w:t>Bloembergen N. Nonlinear optics: past, present, and future[J]. IEEE Journal of Selected Topics in Quantum Electronics, 2000, 6(6): 876-880.</w:t>
      </w:r>
      <w:bookmarkEnd w:id="209"/>
    </w:p>
    <w:p w:rsidR="00D62655" w:rsidRDefault="00D62655" w:rsidP="00D62655">
      <w:pPr>
        <w:numPr>
          <w:ilvl w:val="0"/>
          <w:numId w:val="11"/>
        </w:numPr>
      </w:pPr>
      <w:r>
        <w:t>Dudley J M, Genty G, Coen S, et al. Supercontinuum generation in photonic crystal fiber[J]. Rev. Mod. Phys., 2007, 14: 11997-12007.</w:t>
      </w:r>
    </w:p>
    <w:p w:rsidR="00D62655" w:rsidRDefault="00D62655" w:rsidP="00D62655">
      <w:pPr>
        <w:numPr>
          <w:ilvl w:val="0"/>
          <w:numId w:val="11"/>
        </w:numPr>
      </w:pPr>
      <w:bookmarkStart w:id="210" w:name="_Ref471834242"/>
      <w:r>
        <w:t>Nishizawa N. Generation and application of high-quality supercontinuum sources[J]. Optical Fiber Technology, 2012, 18(5): 394-402.</w:t>
      </w:r>
      <w:bookmarkEnd w:id="210"/>
    </w:p>
    <w:p w:rsidR="00D62655" w:rsidRDefault="00D62655" w:rsidP="00D62655">
      <w:pPr>
        <w:numPr>
          <w:ilvl w:val="0"/>
          <w:numId w:val="11"/>
        </w:numPr>
      </w:pPr>
      <w:bookmarkStart w:id="211" w:name="_Ref471834279"/>
      <w:r>
        <w:t xml:space="preserve">Dudley J M, Coen S. Numerical simulations and coherence properties of supercontinuum generation in photonic crystal and tapered optical fibers[J]. </w:t>
      </w:r>
      <w:r>
        <w:lastRenderedPageBreak/>
        <w:t>Selected Topics in Quantum Electronics, IEEE Journal of, 2002, 8(3): 651-659.</w:t>
      </w:r>
      <w:bookmarkEnd w:id="211"/>
    </w:p>
    <w:p w:rsidR="00D62655" w:rsidRDefault="00D62655" w:rsidP="00D62655">
      <w:pPr>
        <w:pStyle w:val="a3"/>
        <w:numPr>
          <w:ilvl w:val="0"/>
          <w:numId w:val="11"/>
        </w:numPr>
        <w:spacing w:line="240" w:lineRule="auto"/>
        <w:ind w:firstLineChars="0"/>
        <w:rPr>
          <w:rFonts w:eastAsiaTheme="minorEastAsia"/>
        </w:rPr>
      </w:pPr>
      <w:bookmarkStart w:id="212" w:name="_Ref471834353"/>
      <w:r>
        <w:rPr>
          <w:rFonts w:eastAsiaTheme="minorEastAsia"/>
        </w:rPr>
        <w:t>Kuyken B, Liu X, Osgood R M, et al. Mid-infrared to telecom-band supercontinuum generation in highly nonlinear silicon-on-insulator wire waveguides[J]. Optics Express, 2011, 19(21): 20172-20181.</w:t>
      </w:r>
      <w:bookmarkEnd w:id="212"/>
    </w:p>
    <w:p w:rsidR="00D62655" w:rsidRDefault="00D62655" w:rsidP="00D62655">
      <w:pPr>
        <w:numPr>
          <w:ilvl w:val="0"/>
          <w:numId w:val="11"/>
        </w:numPr>
        <w:rPr>
          <w:rFonts w:eastAsiaTheme="minorEastAsia"/>
        </w:rPr>
      </w:pPr>
      <w:bookmarkStart w:id="213" w:name="_Ref471834365"/>
      <w:r>
        <w:t>Zhang L, Agarwal A M, Kimerling L C, et al. Nonlinear Group IV photonics based on silicon and germanium: from near-infrared to mid-infrared[J]. Nanophotonics, 2014, 3(4-5): 247-268.</w:t>
      </w:r>
      <w:bookmarkEnd w:id="213"/>
    </w:p>
    <w:p w:rsidR="00D62655" w:rsidRDefault="00D62655" w:rsidP="00D62655">
      <w:pPr>
        <w:pStyle w:val="a3"/>
        <w:numPr>
          <w:ilvl w:val="0"/>
          <w:numId w:val="11"/>
        </w:numPr>
        <w:spacing w:line="240" w:lineRule="auto"/>
        <w:ind w:firstLineChars="0"/>
        <w:rPr>
          <w:rFonts w:eastAsiaTheme="minorEastAsia"/>
        </w:rPr>
      </w:pPr>
      <w:bookmarkStart w:id="214" w:name="_Ref471834459"/>
      <w:r>
        <w:rPr>
          <w:rFonts w:eastAsiaTheme="minorEastAsia"/>
        </w:rPr>
        <w:t>Yin L, Lin Q, Agrawal G P. Soliton fission and supercontinuum generation in silicon waveguides[J]. Optics letters, 2007, 32(4): 391-393.</w:t>
      </w:r>
      <w:bookmarkEnd w:id="214"/>
    </w:p>
    <w:p w:rsidR="00D62655" w:rsidRDefault="00D62655" w:rsidP="00D62655">
      <w:pPr>
        <w:pStyle w:val="a3"/>
        <w:numPr>
          <w:ilvl w:val="0"/>
          <w:numId w:val="11"/>
        </w:numPr>
        <w:spacing w:line="240" w:lineRule="auto"/>
        <w:ind w:firstLineChars="0"/>
        <w:rPr>
          <w:rFonts w:eastAsiaTheme="minorEastAsia"/>
        </w:rPr>
      </w:pPr>
      <w:bookmarkStart w:id="215" w:name="_Ref471834476"/>
      <w:r>
        <w:rPr>
          <w:rFonts w:eastAsiaTheme="minorEastAsia"/>
        </w:rPr>
        <w:t>Kuyken B, Liu X, Osgood R M, et al. Mid-infrared to telecom-band supercontinuum generation in highly nonlinear silicon-on-insulator wire waveguides[J]. Optics Express, 2011, 19(21): 20172-20181.</w:t>
      </w:r>
      <w:bookmarkEnd w:id="215"/>
    </w:p>
    <w:p w:rsidR="00D62655" w:rsidRDefault="00D62655" w:rsidP="00D62655">
      <w:pPr>
        <w:pStyle w:val="a3"/>
        <w:numPr>
          <w:ilvl w:val="0"/>
          <w:numId w:val="11"/>
        </w:numPr>
        <w:spacing w:line="240" w:lineRule="auto"/>
        <w:ind w:firstLineChars="0"/>
        <w:rPr>
          <w:rFonts w:eastAsiaTheme="minorEastAsia"/>
        </w:rPr>
      </w:pPr>
      <w:r>
        <w:rPr>
          <w:rFonts w:eastAsiaTheme="minorEastAsia"/>
        </w:rPr>
        <w:t>Colley C S, Hebden J C, Delpy D T, et al. Mid-infrared optical coherence tomography[J]. The Review of scientific instruments, 2007, 78(12): 123108-123108.</w:t>
      </w:r>
    </w:p>
    <w:p w:rsidR="00D62655" w:rsidRDefault="00D62655" w:rsidP="00D62655">
      <w:pPr>
        <w:numPr>
          <w:ilvl w:val="0"/>
          <w:numId w:val="11"/>
        </w:numPr>
        <w:rPr>
          <w:rFonts w:eastAsiaTheme="minorEastAsia"/>
        </w:rPr>
      </w:pPr>
      <w:bookmarkStart w:id="216" w:name="_Ref471834501"/>
      <w:r>
        <w:t>Bogaerts W, Baets R, Dumon P, et al. Nanophotonic waveguides in silicon-on-insulator fabricated with CMOS technology[J]. Journal of Lightwave Technology, 2005, 23(1): 401-412.</w:t>
      </w:r>
      <w:bookmarkEnd w:id="216"/>
    </w:p>
    <w:p w:rsidR="00D62655" w:rsidRDefault="00D62655" w:rsidP="00D62655">
      <w:pPr>
        <w:numPr>
          <w:ilvl w:val="0"/>
          <w:numId w:val="11"/>
        </w:numPr>
      </w:pPr>
      <w:bookmarkStart w:id="217" w:name="_Ref471834510"/>
      <w:r>
        <w:t>Ferdous F, Miao H, Leaird D E, et al. Spectral line-by-line pulse shaping of on-chip microresonator frequency combs[J]. Nature Photonics, 2011, 5(12): 770-776.</w:t>
      </w:r>
      <w:bookmarkEnd w:id="217"/>
    </w:p>
    <w:p w:rsidR="00D62655" w:rsidRDefault="00D62655" w:rsidP="00D62655">
      <w:pPr>
        <w:numPr>
          <w:ilvl w:val="0"/>
          <w:numId w:val="11"/>
        </w:numPr>
      </w:pPr>
      <w:r>
        <w:t>Zakery A, Ruan Y, Rode A V, et al. Low-loss waveguides in ultrafast laser-deposited As 2 S 3 chalcogenide films[J]. JOSA B, 2003, 20(9): 1844-1852.</w:t>
      </w:r>
    </w:p>
    <w:p w:rsidR="00D62655" w:rsidRDefault="00D62655" w:rsidP="00D62655">
      <w:pPr>
        <w:numPr>
          <w:ilvl w:val="0"/>
          <w:numId w:val="11"/>
        </w:numPr>
      </w:pPr>
      <w:r>
        <w:t>Bindra K S, Bookey H T, Kar A K, et al. Nonlinear optical properties of chalcogenide glasses: Observation of multiphoton absorption[J]. Applied Physics Letters, 2001, 79(13): 1939-1941.</w:t>
      </w:r>
    </w:p>
    <w:p w:rsidR="00D62655" w:rsidRDefault="00D62655" w:rsidP="00D62655">
      <w:pPr>
        <w:numPr>
          <w:ilvl w:val="0"/>
          <w:numId w:val="11"/>
        </w:numPr>
      </w:pPr>
      <w:bookmarkStart w:id="218" w:name="_Ref471834542"/>
      <w:r>
        <w:t xml:space="preserve">Zhang, L., Yue, Y., Xiao-Li, Y., Wang, J., Beausoleil, R. G., &amp; Willner, A. E. (2010). Flat and low dispersion in highly nonlinear slot waveguides. Optics Express, 18(12), 13187–13193. </w:t>
      </w:r>
      <w:hyperlink r:id="rId370" w:history="1">
        <w:r>
          <w:rPr>
            <w:rStyle w:val="af1"/>
          </w:rPr>
          <w:t>http://doi.org/10.1364/OE.18.013187</w:t>
        </w:r>
      </w:hyperlink>
      <w:bookmarkEnd w:id="201"/>
      <w:bookmarkEnd w:id="218"/>
    </w:p>
    <w:p w:rsidR="00D62655" w:rsidRDefault="00D62655" w:rsidP="00D62655">
      <w:pPr>
        <w:pStyle w:val="a3"/>
        <w:numPr>
          <w:ilvl w:val="0"/>
          <w:numId w:val="11"/>
        </w:numPr>
        <w:spacing w:line="240" w:lineRule="auto"/>
        <w:ind w:firstLineChars="0"/>
        <w:rPr>
          <w:rFonts w:eastAsiaTheme="minorEastAsia"/>
        </w:rPr>
      </w:pPr>
      <w:bookmarkStart w:id="219" w:name="_Ref471834691"/>
      <w:r>
        <w:rPr>
          <w:rFonts w:eastAsiaTheme="minorEastAsia"/>
        </w:rPr>
        <w:t>Hu, J., Menyuk, C. R., Shaw, L. B., Sanghera, J. S., &amp; Aggarwal, I. D. (2010). Maximizing the bandwidth of supercontinuum generation in As 2 Se 3 chalcogenide fibers. Optics express, 18(7), 6722-6739.</w:t>
      </w:r>
      <w:bookmarkEnd w:id="219"/>
    </w:p>
    <w:p w:rsidR="00D62655" w:rsidRDefault="00D62655" w:rsidP="00D62655">
      <w:pPr>
        <w:numPr>
          <w:ilvl w:val="0"/>
          <w:numId w:val="11"/>
        </w:numPr>
        <w:rPr>
          <w:rFonts w:eastAsiaTheme="minorEastAsia"/>
        </w:rPr>
      </w:pPr>
      <w:bookmarkStart w:id="220" w:name="_Ref434714548"/>
      <w:r>
        <w:t>Gai, X., Han, T., Prasad, A., Madden, S., Choi, D. Y., Wang, R., ... &amp; Luther-Davies, B. (2010). Progress in optical waveguides fabricated from chalcogenide glasses. Optics express, 18(25), 26635-26646.</w:t>
      </w:r>
      <w:bookmarkEnd w:id="220"/>
    </w:p>
    <w:p w:rsidR="00D62655" w:rsidRDefault="00D62655" w:rsidP="00D62655">
      <w:pPr>
        <w:numPr>
          <w:ilvl w:val="0"/>
          <w:numId w:val="11"/>
        </w:numPr>
      </w:pPr>
      <w:bookmarkStart w:id="221" w:name="_Ref471834760"/>
      <w:r>
        <w:t>Lamont M R E, Luther-Davies B, Choi D Y, et al. Supercontinuum generation in dispersion engineered highly nonlinear (γ= 10/W/m) As 2 S 3 chalcogenide planar waveguide[J]. Optics Express, 2008, 16(19): 14938-14944.</w:t>
      </w:r>
      <w:bookmarkEnd w:id="221"/>
    </w:p>
    <w:p w:rsidR="00D62655" w:rsidRDefault="00D62655" w:rsidP="00D62655">
      <w:pPr>
        <w:pStyle w:val="a3"/>
        <w:numPr>
          <w:ilvl w:val="0"/>
          <w:numId w:val="11"/>
        </w:numPr>
        <w:spacing w:line="240" w:lineRule="auto"/>
        <w:ind w:firstLineChars="0"/>
        <w:rPr>
          <w:rFonts w:eastAsiaTheme="minorEastAsia"/>
        </w:rPr>
      </w:pPr>
      <w:bookmarkStart w:id="222" w:name="_Ref471834777"/>
      <w:r>
        <w:rPr>
          <w:rFonts w:eastAsiaTheme="minorEastAsia"/>
        </w:rPr>
        <w:lastRenderedPageBreak/>
        <w:t>Gai X, Choi D Y, Madden S, et al. Supercontinuum generation in the mid-infrared from a dispersion-engineered As 2 S 3 glass rib waveguide[J]. Optics letters, 2012, 37(18): 3870-3872.</w:t>
      </w:r>
      <w:bookmarkEnd w:id="222"/>
    </w:p>
    <w:p w:rsidR="00D62655" w:rsidRDefault="00D62655" w:rsidP="00D62655">
      <w:pPr>
        <w:pStyle w:val="a3"/>
        <w:numPr>
          <w:ilvl w:val="0"/>
          <w:numId w:val="11"/>
        </w:numPr>
        <w:spacing w:line="240" w:lineRule="auto"/>
        <w:ind w:firstLineChars="0"/>
        <w:rPr>
          <w:rFonts w:eastAsiaTheme="minorEastAsia"/>
        </w:rPr>
      </w:pPr>
      <w:r>
        <w:rPr>
          <w:rFonts w:eastAsiaTheme="minorEastAsia"/>
        </w:rPr>
        <w:t>Zhang X, Hu H, Li W, et al. Mid-infrared supercontinuum generation in tapered As2S3 chalcogenide planar waveguide[J]. Journal of Modern Optics, 2016, 63(19): 1965-1971.</w:t>
      </w:r>
    </w:p>
    <w:p w:rsidR="00D62655" w:rsidRDefault="00D62655" w:rsidP="00D62655">
      <w:pPr>
        <w:numPr>
          <w:ilvl w:val="0"/>
          <w:numId w:val="11"/>
        </w:numPr>
        <w:jc w:val="left"/>
        <w:rPr>
          <w:rFonts w:eastAsiaTheme="minorEastAsia"/>
        </w:rPr>
      </w:pPr>
      <w:r>
        <w:t>Jordana E, Fedeli J M, Lyan P, et al. Deep-UV lithography fabrication of slot waveguides and sandwiched waveguides for nonlinear applications[C]//Group IV Photonics, 2007 4th IEEE International Conference on. IEEE, 2007: 1-3.</w:t>
      </w:r>
    </w:p>
    <w:p w:rsidR="00D62655" w:rsidRDefault="00D62655" w:rsidP="00D62655">
      <w:pPr>
        <w:numPr>
          <w:ilvl w:val="0"/>
          <w:numId w:val="11"/>
        </w:numPr>
        <w:jc w:val="left"/>
      </w:pPr>
      <w:bookmarkStart w:id="223" w:name="_Ref471834996"/>
      <w:r>
        <w:t>Ranka J K, Windeler R S, Stentz A J. Visible continuum generation in air-silica microstructure optical fibers with anomalous dispersion at 800 nm[J]. Optics letters, 2000, 25(1): 25-27.</w:t>
      </w:r>
      <w:bookmarkEnd w:id="223"/>
    </w:p>
    <w:p w:rsidR="00D62655" w:rsidRDefault="00D62655" w:rsidP="00D62655">
      <w:pPr>
        <w:pStyle w:val="a3"/>
        <w:numPr>
          <w:ilvl w:val="0"/>
          <w:numId w:val="11"/>
        </w:numPr>
        <w:spacing w:line="240" w:lineRule="auto"/>
        <w:ind w:firstLineChars="0"/>
        <w:rPr>
          <w:rFonts w:eastAsiaTheme="minorEastAsia"/>
        </w:rPr>
      </w:pPr>
      <w:bookmarkStart w:id="224" w:name="_Ref471835031"/>
      <w:r>
        <w:rPr>
          <w:rFonts w:eastAsiaTheme="minorEastAsia"/>
        </w:rPr>
        <w:t>Birks T A, Wadsworth W J, Russell P S J. Supercontinuum generation in tapered fibers[J]. Optics letters, 2000, 25(19): 1415-1417.</w:t>
      </w:r>
      <w:bookmarkEnd w:id="224"/>
    </w:p>
    <w:p w:rsidR="00D62655" w:rsidRDefault="00D62655" w:rsidP="00D62655">
      <w:pPr>
        <w:numPr>
          <w:ilvl w:val="0"/>
          <w:numId w:val="11"/>
        </w:numPr>
        <w:jc w:val="left"/>
        <w:rPr>
          <w:rFonts w:eastAsiaTheme="minorEastAsia"/>
        </w:rPr>
      </w:pPr>
      <w:bookmarkStart w:id="225" w:name="_Ref435298317"/>
      <w:bookmarkStart w:id="226" w:name="_Ref434867128"/>
      <w:r>
        <w:t>Brambilla G, Koizumi F, Finazzi V, et al. Supercontinuum generation in tapered bismuth silicate fibres[J]. Electronics Letters, 2005, 41(14): 795-797.</w:t>
      </w:r>
      <w:bookmarkEnd w:id="225"/>
    </w:p>
    <w:p w:rsidR="00D62655" w:rsidRDefault="00D62655" w:rsidP="00D62655">
      <w:pPr>
        <w:numPr>
          <w:ilvl w:val="0"/>
          <w:numId w:val="11"/>
        </w:numPr>
        <w:jc w:val="left"/>
      </w:pPr>
      <w:r>
        <w:t>Leong J Y Y, Petropoulos P, Price J H V, et al. High-nonlinearity dispersion-shifted lead-silicate holey fibers for efficient 1-/spl mu/m pumped supercontinuum generation[J]. Journal of lightwave Technology, 2006, 24(1): 183-190.</w:t>
      </w:r>
    </w:p>
    <w:p w:rsidR="00D62655" w:rsidRDefault="00D62655" w:rsidP="00D62655">
      <w:pPr>
        <w:numPr>
          <w:ilvl w:val="0"/>
          <w:numId w:val="11"/>
        </w:numPr>
        <w:jc w:val="left"/>
      </w:pPr>
      <w:bookmarkStart w:id="227" w:name="_Ref435298510"/>
      <w:r>
        <w:t>Mägi E C, Fu L B, Nguyen H C, et al. Enhanced Kerr nonlinearity in sub-wavelength diameter As 2 Se 3 chalcogenide fiber tapers[J]. Optics Express, 2007, 15(16): 10324-10329.</w:t>
      </w:r>
      <w:bookmarkEnd w:id="227"/>
    </w:p>
    <w:p w:rsidR="00D62655" w:rsidRDefault="00D62655" w:rsidP="00D62655">
      <w:pPr>
        <w:numPr>
          <w:ilvl w:val="0"/>
          <w:numId w:val="11"/>
        </w:numPr>
        <w:jc w:val="left"/>
      </w:pPr>
      <w:bookmarkStart w:id="228" w:name="_Ref435298999"/>
      <w:r>
        <w:t>Boyraz O, Indukuri T, Jalali B. Self-phase-modulation induced spectral broadening in silicon waveguides[J]. Optics Express, 2004, 12(5): 829-834.</w:t>
      </w:r>
      <w:bookmarkEnd w:id="228"/>
    </w:p>
    <w:p w:rsidR="00D62655" w:rsidRDefault="00D62655" w:rsidP="00D62655">
      <w:pPr>
        <w:numPr>
          <w:ilvl w:val="0"/>
          <w:numId w:val="11"/>
        </w:numPr>
        <w:jc w:val="left"/>
      </w:pPr>
      <w:bookmarkStart w:id="229" w:name="_Ref435299006"/>
      <w:r>
        <w:t>Siviloglou G A, Suntsov S, El-Ganainy R, et al. Enhanced third-order nonlinear effects in optical AlGaAs nanowires[J]. Optics express, 2006, 14(20): 9377-9384.</w:t>
      </w:r>
      <w:bookmarkEnd w:id="229"/>
    </w:p>
    <w:p w:rsidR="00D62655" w:rsidRDefault="00D62655" w:rsidP="00D62655">
      <w:pPr>
        <w:numPr>
          <w:ilvl w:val="0"/>
          <w:numId w:val="11"/>
        </w:numPr>
        <w:jc w:val="left"/>
      </w:pPr>
      <w:bookmarkStart w:id="230" w:name="_Ref435299016"/>
      <w:r>
        <w:t>Psaila N D, Thomson R R, Bookey H T, et al. Supercontinuum generation in an ultrafast laser inscribed chalcogenide glass waveguide[J]. Optics express, 2007, 15(24): 15776-15781.</w:t>
      </w:r>
      <w:bookmarkEnd w:id="230"/>
    </w:p>
    <w:p w:rsidR="00D62655" w:rsidRDefault="00D62655" w:rsidP="00D62655">
      <w:pPr>
        <w:numPr>
          <w:ilvl w:val="0"/>
          <w:numId w:val="11"/>
        </w:numPr>
        <w:jc w:val="left"/>
      </w:pPr>
      <w:bookmarkStart w:id="231" w:name="_Ref435301160"/>
      <w:r>
        <w:t>Asobe M, Itoh H, Miyazawa T, et al. Efficient and ultrafast all-optical switching using high Δn, small core chalcogenide glass fibre[J]. Electronics Letters, 1993, 29(22): 1966-1968.</w:t>
      </w:r>
      <w:bookmarkEnd w:id="231"/>
    </w:p>
    <w:p w:rsidR="00D62655" w:rsidRDefault="00D62655" w:rsidP="00D62655">
      <w:pPr>
        <w:numPr>
          <w:ilvl w:val="0"/>
          <w:numId w:val="11"/>
        </w:numPr>
        <w:jc w:val="left"/>
      </w:pPr>
      <w:bookmarkStart w:id="232" w:name="_Ref471835179"/>
      <w:r>
        <w:t>Natarajan V, Mukunda N. The 2005 nobel prize in physics: Optics[J]. Resonance, 2006, 11(5):42-57.</w:t>
      </w:r>
      <w:bookmarkEnd w:id="232"/>
    </w:p>
    <w:p w:rsidR="00D62655" w:rsidRDefault="00D62655" w:rsidP="00D62655">
      <w:pPr>
        <w:numPr>
          <w:ilvl w:val="0"/>
          <w:numId w:val="11"/>
        </w:numPr>
        <w:jc w:val="left"/>
      </w:pPr>
      <w:bookmarkStart w:id="233" w:name="_Ref471835192"/>
      <w:r>
        <w:t xml:space="preserve">Haus H A. Mode-locking of lasers[J]. IEEE Journal of Selected Topics in </w:t>
      </w:r>
      <w:r>
        <w:lastRenderedPageBreak/>
        <w:t>Quantum Electronics, 2000, 6(6): 1173-1185.</w:t>
      </w:r>
      <w:bookmarkEnd w:id="233"/>
    </w:p>
    <w:p w:rsidR="00D62655" w:rsidRDefault="00D62655" w:rsidP="00D62655">
      <w:pPr>
        <w:numPr>
          <w:ilvl w:val="0"/>
          <w:numId w:val="11"/>
        </w:numPr>
        <w:jc w:val="left"/>
      </w:pPr>
      <w:bookmarkStart w:id="234" w:name="_Ref471835209"/>
      <w:r>
        <w:t>Reichert J, Holzwarth R, Udem T, et al. Measuring the frequency of light with mode-locked lasers[J]. Optics communications, 1999, 172(1): 59-68.</w:t>
      </w:r>
      <w:bookmarkEnd w:id="234"/>
    </w:p>
    <w:p w:rsidR="00D62655" w:rsidRDefault="00D62655" w:rsidP="00D62655">
      <w:pPr>
        <w:numPr>
          <w:ilvl w:val="0"/>
          <w:numId w:val="11"/>
        </w:numPr>
        <w:jc w:val="left"/>
      </w:pPr>
      <w:bookmarkStart w:id="235" w:name="_Ref435296330"/>
      <w:r>
        <w:t>Jones D J, Diddams S A, Ranka J K, et al. Carrier-envelope phase control of femtosecond mode-locked lasers and direct optical frequency synthesis[J]. Science, 2000, 288(5466): 635-639.</w:t>
      </w:r>
    </w:p>
    <w:p w:rsidR="00D62655" w:rsidRDefault="00D62655" w:rsidP="00D62655">
      <w:pPr>
        <w:numPr>
          <w:ilvl w:val="0"/>
          <w:numId w:val="11"/>
        </w:numPr>
        <w:jc w:val="left"/>
      </w:pPr>
      <w:bookmarkStart w:id="236" w:name="_Ref471835251"/>
      <w:r>
        <w:t>Mamyshev P V, Chernikov S V. Ultrashort-pulse propagation in optical fibers[J]. Optics letters, 1990, 15(19): 1076-1078.</w:t>
      </w:r>
      <w:bookmarkEnd w:id="236"/>
    </w:p>
    <w:p w:rsidR="00D62655" w:rsidRDefault="00D62655" w:rsidP="00D62655">
      <w:pPr>
        <w:numPr>
          <w:ilvl w:val="0"/>
          <w:numId w:val="11"/>
        </w:numPr>
        <w:jc w:val="left"/>
      </w:pPr>
      <w:bookmarkStart w:id="237" w:name="_Ref471835262"/>
      <w:r>
        <w:t>Mamyshev P V, Chernikov S V. Recent developments in the ultrashort pulse Raman effect in optical fibres[J]. Soviet lightwave communications, 1992, 2(2): 97-111.</w:t>
      </w:r>
      <w:bookmarkEnd w:id="237"/>
    </w:p>
    <w:p w:rsidR="00D62655" w:rsidRDefault="00D62655" w:rsidP="00D62655">
      <w:pPr>
        <w:numPr>
          <w:ilvl w:val="0"/>
          <w:numId w:val="11"/>
        </w:numPr>
        <w:jc w:val="left"/>
      </w:pPr>
      <w:bookmarkStart w:id="238" w:name="_Ref471835280"/>
      <w:r>
        <w:t>Blow K J, Wood D. Theoretical description of transient stimulated Raman scattering in optical fibers[J]. Quantum Electronics, IEEE Journal of, 1989, 25(12): 2665-2673.</w:t>
      </w:r>
      <w:bookmarkEnd w:id="238"/>
    </w:p>
    <w:p w:rsidR="00D62655" w:rsidRDefault="00D62655" w:rsidP="00D62655">
      <w:pPr>
        <w:pStyle w:val="a3"/>
        <w:numPr>
          <w:ilvl w:val="0"/>
          <w:numId w:val="11"/>
        </w:numPr>
        <w:spacing w:line="240" w:lineRule="auto"/>
        <w:ind w:firstLineChars="0"/>
        <w:rPr>
          <w:rFonts w:eastAsiaTheme="minorEastAsia"/>
        </w:rPr>
      </w:pPr>
      <w:bookmarkStart w:id="239" w:name="_Ref471835297"/>
      <w:r>
        <w:rPr>
          <w:rFonts w:eastAsiaTheme="minorEastAsia"/>
        </w:rPr>
        <w:t>Schubert M, Wilhelmi B. Nonlinear optics and quantum electronics. 1986[J].</w:t>
      </w:r>
      <w:bookmarkEnd w:id="239"/>
    </w:p>
    <w:p w:rsidR="00D62655" w:rsidRDefault="00D62655" w:rsidP="00D62655">
      <w:pPr>
        <w:pStyle w:val="a3"/>
        <w:numPr>
          <w:ilvl w:val="0"/>
          <w:numId w:val="11"/>
        </w:numPr>
        <w:spacing w:line="240" w:lineRule="auto"/>
        <w:ind w:firstLineChars="0"/>
        <w:rPr>
          <w:rFonts w:eastAsiaTheme="minorEastAsia"/>
        </w:rPr>
      </w:pPr>
      <w:bookmarkStart w:id="240" w:name="_Ref471835326"/>
      <w:r>
        <w:rPr>
          <w:rFonts w:eastAsiaTheme="minorEastAsia"/>
        </w:rPr>
        <w:t>Lin Q, Painter O J, Agrawal G P. Nonlinear optical phenomena in silicon waveguides: modeling and applications [J]. Optics Express, 2007, 15(25): 16604-16644.</w:t>
      </w:r>
      <w:bookmarkEnd w:id="240"/>
    </w:p>
    <w:p w:rsidR="00D62655" w:rsidRDefault="00D62655" w:rsidP="00D62655">
      <w:pPr>
        <w:pStyle w:val="a3"/>
        <w:numPr>
          <w:ilvl w:val="0"/>
          <w:numId w:val="11"/>
        </w:numPr>
        <w:spacing w:line="240" w:lineRule="auto"/>
        <w:ind w:firstLineChars="0"/>
        <w:rPr>
          <w:rFonts w:eastAsiaTheme="minorEastAsia"/>
        </w:rPr>
      </w:pPr>
      <w:bookmarkStart w:id="241" w:name="_Ref471835338"/>
      <w:r>
        <w:rPr>
          <w:rFonts w:eastAsiaTheme="minorEastAsia"/>
        </w:rPr>
        <w:t>Butcher P N and Cotter D. The Elements of Nonlinear Optics [M]. Cambridge: Cambridge University Press, 1991.</w:t>
      </w:r>
      <w:bookmarkEnd w:id="241"/>
    </w:p>
    <w:p w:rsidR="00D62655" w:rsidRDefault="00D62655" w:rsidP="00D62655">
      <w:pPr>
        <w:numPr>
          <w:ilvl w:val="0"/>
          <w:numId w:val="11"/>
        </w:numPr>
        <w:jc w:val="left"/>
        <w:rPr>
          <w:rFonts w:eastAsiaTheme="minorEastAsia"/>
        </w:rPr>
      </w:pPr>
      <w:bookmarkStart w:id="242" w:name="_Ref471835378"/>
      <w:r>
        <w:t>Soref R A, Bennett B R. Electrooptical effects in silicon [J]. IEEE Journal of Quantum Electronics, 1987, 23(1): 123-129.</w:t>
      </w:r>
      <w:bookmarkEnd w:id="242"/>
    </w:p>
    <w:bookmarkEnd w:id="226"/>
    <w:bookmarkEnd w:id="235"/>
    <w:p w:rsidR="00D62655" w:rsidRDefault="00D62655" w:rsidP="00D62655">
      <w:pPr>
        <w:pStyle w:val="a3"/>
        <w:numPr>
          <w:ilvl w:val="0"/>
          <w:numId w:val="11"/>
        </w:numPr>
        <w:spacing w:line="240" w:lineRule="auto"/>
        <w:ind w:firstLineChars="0"/>
        <w:rPr>
          <w:rFonts w:eastAsiaTheme="minorEastAsia"/>
        </w:rPr>
      </w:pPr>
      <w:r>
        <w:rPr>
          <w:rFonts w:eastAsiaTheme="minorEastAsia"/>
        </w:rPr>
        <w:t>Levenson M D, Bloembergen N. Dispersion of the nonlinear optical susceptibility tensor in centrosymmetric media[J]. Physical Review B, 1974, 10: 4447-4463.</w:t>
      </w:r>
    </w:p>
    <w:p w:rsidR="00D62655" w:rsidRDefault="00D62655" w:rsidP="00D62655">
      <w:pPr>
        <w:pStyle w:val="a3"/>
        <w:numPr>
          <w:ilvl w:val="0"/>
          <w:numId w:val="11"/>
        </w:numPr>
        <w:spacing w:line="240" w:lineRule="auto"/>
        <w:ind w:firstLineChars="0"/>
        <w:rPr>
          <w:rFonts w:eastAsiaTheme="minorEastAsia"/>
        </w:rPr>
      </w:pPr>
      <w:bookmarkStart w:id="243" w:name="_Ref471835507"/>
      <w:r>
        <w:rPr>
          <w:rFonts w:eastAsiaTheme="minorEastAsia"/>
        </w:rPr>
        <w:t>Taha T R, Ablowitz M I. Analytical and numerical aspects of certain nonlinear evolution equations. II. Numerical, nonlinear Schrödinger equation [J]. Journal of Computational Physics, 1984, 55(2): 203-230.</w:t>
      </w:r>
      <w:bookmarkEnd w:id="243"/>
    </w:p>
    <w:p w:rsidR="00D62655" w:rsidRDefault="00D62655" w:rsidP="00D62655">
      <w:pPr>
        <w:pStyle w:val="a3"/>
        <w:numPr>
          <w:ilvl w:val="0"/>
          <w:numId w:val="11"/>
        </w:numPr>
        <w:spacing w:line="240" w:lineRule="auto"/>
        <w:ind w:firstLineChars="0"/>
        <w:rPr>
          <w:rFonts w:eastAsiaTheme="minorEastAsia"/>
        </w:rPr>
      </w:pPr>
      <w:bookmarkStart w:id="244" w:name="_Ref471835520"/>
      <w:r>
        <w:rPr>
          <w:rFonts w:eastAsiaTheme="minorEastAsia"/>
        </w:rPr>
        <w:t>Lax M, Batteh J H, Agrawal G P. Channeling of intense electromagnetic beams[J]. Journal of Applied Physics, 1981, 52(1): 109-125.</w:t>
      </w:r>
      <w:bookmarkEnd w:id="244"/>
    </w:p>
    <w:p w:rsidR="00D62655" w:rsidRDefault="00D62655" w:rsidP="00D62655">
      <w:pPr>
        <w:pStyle w:val="a3"/>
        <w:numPr>
          <w:ilvl w:val="0"/>
          <w:numId w:val="11"/>
        </w:numPr>
        <w:spacing w:line="240" w:lineRule="auto"/>
        <w:ind w:firstLineChars="0"/>
        <w:rPr>
          <w:rFonts w:eastAsiaTheme="minorEastAsia"/>
        </w:rPr>
      </w:pPr>
      <w:bookmarkStart w:id="245" w:name="_Ref471835534"/>
      <w:r>
        <w:rPr>
          <w:rFonts w:eastAsiaTheme="minorEastAsia"/>
        </w:rPr>
        <w:t>Feit M D, Fleck J A. Light propagation in graded-index optical fibers[J]. Applied optics, 1978, 17(24): 3990-3998.</w:t>
      </w:r>
      <w:bookmarkEnd w:id="245"/>
    </w:p>
    <w:p w:rsidR="00D62655" w:rsidRDefault="00D62655" w:rsidP="00D62655">
      <w:pPr>
        <w:pStyle w:val="a3"/>
        <w:numPr>
          <w:ilvl w:val="0"/>
          <w:numId w:val="11"/>
        </w:numPr>
        <w:spacing w:line="240" w:lineRule="auto"/>
        <w:ind w:firstLineChars="0"/>
        <w:rPr>
          <w:rFonts w:eastAsiaTheme="minorEastAsia"/>
        </w:rPr>
      </w:pPr>
      <w:bookmarkStart w:id="246" w:name="_Ref471835545"/>
      <w:r>
        <w:rPr>
          <w:rFonts w:eastAsiaTheme="minorEastAsia"/>
        </w:rPr>
        <w:t>Agrawal G P. Lateral analysis of quasi-index-guided injection lasers: transition from gain to index guiding[J]. Lightwave Technology, Journal of, 1984, 2(4): 537-543.</w:t>
      </w:r>
      <w:bookmarkEnd w:id="246"/>
    </w:p>
    <w:p w:rsidR="00D62655" w:rsidRDefault="00D62655" w:rsidP="00D62655">
      <w:pPr>
        <w:pStyle w:val="a3"/>
        <w:numPr>
          <w:ilvl w:val="0"/>
          <w:numId w:val="11"/>
        </w:numPr>
        <w:spacing w:line="240" w:lineRule="auto"/>
        <w:ind w:firstLineChars="0"/>
        <w:rPr>
          <w:rFonts w:eastAsiaTheme="minorEastAsia"/>
        </w:rPr>
      </w:pPr>
      <w:bookmarkStart w:id="247" w:name="_Ref471835555"/>
      <w:r>
        <w:rPr>
          <w:rFonts w:eastAsiaTheme="minorEastAsia"/>
        </w:rPr>
        <w:t>Agrawal G P. Fast</w:t>
      </w:r>
      <w:r>
        <w:rPr>
          <w:rFonts w:eastAsiaTheme="minorEastAsia" w:hint="eastAsia"/>
        </w:rPr>
        <w:t>‐</w:t>
      </w:r>
      <w:r>
        <w:rPr>
          <w:rFonts w:eastAsiaTheme="minorEastAsia"/>
        </w:rPr>
        <w:t>Fourier</w:t>
      </w:r>
      <w:r>
        <w:rPr>
          <w:rFonts w:eastAsiaTheme="minorEastAsia" w:hint="eastAsia"/>
        </w:rPr>
        <w:t>‐</w:t>
      </w:r>
      <w:r>
        <w:rPr>
          <w:rFonts w:eastAsiaTheme="minorEastAsia"/>
        </w:rPr>
        <w:t>transform based beam</w:t>
      </w:r>
      <w:r>
        <w:rPr>
          <w:rFonts w:eastAsiaTheme="minorEastAsia" w:hint="eastAsia"/>
        </w:rPr>
        <w:t>‐</w:t>
      </w:r>
      <w:r>
        <w:rPr>
          <w:rFonts w:eastAsiaTheme="minorEastAsia"/>
        </w:rPr>
        <w:t>propagation model for stripe</w:t>
      </w:r>
      <w:r>
        <w:rPr>
          <w:rFonts w:eastAsiaTheme="minorEastAsia" w:hint="eastAsia"/>
        </w:rPr>
        <w:t>‐</w:t>
      </w:r>
      <w:r>
        <w:rPr>
          <w:rFonts w:eastAsiaTheme="minorEastAsia"/>
        </w:rPr>
        <w:t>geometry semiconductor lasers: Inclusion of axial effects[J]. Journal of applied physics, 1984, 56(11): 3100-3109.</w:t>
      </w:r>
      <w:bookmarkEnd w:id="247"/>
    </w:p>
    <w:p w:rsidR="00D62655" w:rsidRDefault="00D62655" w:rsidP="00D62655">
      <w:pPr>
        <w:pStyle w:val="a3"/>
        <w:numPr>
          <w:ilvl w:val="0"/>
          <w:numId w:val="11"/>
        </w:numPr>
        <w:spacing w:line="240" w:lineRule="auto"/>
        <w:ind w:firstLineChars="0"/>
        <w:rPr>
          <w:rFonts w:eastAsiaTheme="minorEastAsia"/>
        </w:rPr>
      </w:pPr>
      <w:bookmarkStart w:id="248" w:name="_Ref471835566"/>
      <w:r>
        <w:rPr>
          <w:rFonts w:eastAsiaTheme="minorEastAsia"/>
        </w:rPr>
        <w:t>Hermansson B, Yevick D, Danielsen P. Propagating beam analysis of multimode waveguide tapers[J]. Quantum Electronics, IEEE Journal of, 1983, 19(8): 1246-</w:t>
      </w:r>
      <w:r>
        <w:rPr>
          <w:rFonts w:eastAsiaTheme="minorEastAsia"/>
        </w:rPr>
        <w:lastRenderedPageBreak/>
        <w:t>1251.</w:t>
      </w:r>
      <w:bookmarkEnd w:id="248"/>
    </w:p>
    <w:p w:rsidR="00D62655" w:rsidRDefault="00D62655" w:rsidP="00D62655">
      <w:pPr>
        <w:pStyle w:val="a3"/>
        <w:numPr>
          <w:ilvl w:val="0"/>
          <w:numId w:val="11"/>
        </w:numPr>
        <w:spacing w:line="240" w:lineRule="auto"/>
        <w:ind w:firstLineChars="0"/>
        <w:rPr>
          <w:rFonts w:eastAsiaTheme="minorEastAsia"/>
        </w:rPr>
      </w:pPr>
      <w:bookmarkStart w:id="249" w:name="_Ref471835591"/>
      <w:r>
        <w:rPr>
          <w:rFonts w:eastAsiaTheme="minorEastAsia"/>
        </w:rPr>
        <w:t>Chi H, Li Z, Zhang X, et al. Proposal for photonic quantization with differential encoding using a phase modulator and delay-line interferometers [J]. Optics Letters, 2011, 36(9): 1629-1631.</w:t>
      </w:r>
      <w:bookmarkEnd w:id="249"/>
    </w:p>
    <w:p w:rsidR="00D62655" w:rsidRDefault="00D62655" w:rsidP="00D62655">
      <w:pPr>
        <w:pStyle w:val="a3"/>
        <w:numPr>
          <w:ilvl w:val="0"/>
          <w:numId w:val="11"/>
        </w:numPr>
        <w:spacing w:line="240" w:lineRule="auto"/>
        <w:ind w:firstLineChars="0"/>
        <w:rPr>
          <w:rFonts w:eastAsiaTheme="minorEastAsia"/>
        </w:rPr>
      </w:pPr>
      <w:bookmarkStart w:id="250" w:name="_Ref471835605"/>
      <w:r>
        <w:rPr>
          <w:rFonts w:eastAsiaTheme="minorEastAsia"/>
        </w:rPr>
        <w:t>Sarantos C H, Dagli N. A photonic analog-to-digital converter based on an unbalanced Mach-Zehnder quantizer [J]. Optics Express, 2010, 18(14): 14598-14603.</w:t>
      </w:r>
      <w:bookmarkEnd w:id="250"/>
    </w:p>
    <w:p w:rsidR="00D62655" w:rsidRDefault="00D62655" w:rsidP="00D62655">
      <w:pPr>
        <w:pStyle w:val="a3"/>
        <w:numPr>
          <w:ilvl w:val="0"/>
          <w:numId w:val="11"/>
        </w:numPr>
        <w:spacing w:line="240" w:lineRule="auto"/>
        <w:ind w:firstLineChars="0"/>
        <w:rPr>
          <w:rFonts w:eastAsiaTheme="minorEastAsia"/>
        </w:rPr>
      </w:pPr>
      <w:r>
        <w:rPr>
          <w:rFonts w:eastAsiaTheme="minorEastAsia"/>
        </w:rPr>
        <w:t>Hon N K, Soref R, Jalali B. The third-order nonlinear optical coefficients of Si, Ge, and Si1− x Ge x in the midwave and longwave infrared[J]. Journal of Applied Physics, 2011, 110(1): 9.</w:t>
      </w:r>
    </w:p>
    <w:p w:rsidR="00D62655" w:rsidRDefault="00D62655" w:rsidP="00D62655">
      <w:pPr>
        <w:numPr>
          <w:ilvl w:val="0"/>
          <w:numId w:val="11"/>
        </w:numPr>
        <w:jc w:val="left"/>
        <w:rPr>
          <w:rFonts w:eastAsiaTheme="minorEastAsia"/>
        </w:rPr>
      </w:pPr>
      <w:bookmarkStart w:id="251" w:name="_Ref471835683"/>
      <w:r>
        <w:t xml:space="preserve">Liu X, Osgood R M, Vlasov Y A, et al. Mid-infrared optical parametric amplifier using silicon nanophotonic waveguides[J]. Nature Photonics, 2010, 4(8): 557-560. </w:t>
      </w:r>
    </w:p>
    <w:p w:rsidR="00D62655" w:rsidRDefault="00D62655" w:rsidP="00D62655">
      <w:pPr>
        <w:numPr>
          <w:ilvl w:val="0"/>
          <w:numId w:val="11"/>
        </w:numPr>
        <w:jc w:val="left"/>
      </w:pPr>
      <w:r>
        <w:t>Sanchis P, Blasco J, Martínez A, et al. Design of silicon-based slot waveguide configurations for optimum nonlinear performance[J]. Journal of Lightwave Technology, 2007, 25(5): 1298-1305.</w:t>
      </w:r>
      <w:bookmarkEnd w:id="251"/>
    </w:p>
    <w:p w:rsidR="00D62655" w:rsidRDefault="00D62655" w:rsidP="00D62655">
      <w:pPr>
        <w:numPr>
          <w:ilvl w:val="0"/>
          <w:numId w:val="11"/>
        </w:numPr>
        <w:jc w:val="left"/>
      </w:pPr>
      <w:bookmarkStart w:id="252" w:name="_Ref471835693"/>
      <w:r>
        <w:t>Lamont M R, de Sterke C M, Eggleton B J. Dispersion engineering of highly nonlinear As 2 S 3 waveguides for parametric gain and wavelength conversion[J]. Optics express, 2007, 15(15): 9458-9463.</w:t>
      </w:r>
      <w:bookmarkEnd w:id="252"/>
    </w:p>
    <w:p w:rsidR="00D62655" w:rsidRDefault="00D62655" w:rsidP="00D62655">
      <w:pPr>
        <w:pStyle w:val="a3"/>
        <w:numPr>
          <w:ilvl w:val="0"/>
          <w:numId w:val="11"/>
        </w:numPr>
        <w:spacing w:line="240" w:lineRule="auto"/>
        <w:ind w:firstLineChars="0"/>
        <w:rPr>
          <w:rFonts w:eastAsiaTheme="minorEastAsia"/>
        </w:rPr>
      </w:pPr>
      <w:bookmarkStart w:id="253" w:name="_Ref471835841"/>
      <w:r>
        <w:rPr>
          <w:rFonts w:eastAsiaTheme="minorEastAsia"/>
        </w:rPr>
        <w:t>Zhang L, Lin Q, Yue Y, et al. Silicon waveguide with four zero-dispersion wavelengths and its application in on-chip octave-spanning supercontinuum generation[J]. Optics express, 2012, 20(2): 1685-1690.</w:t>
      </w:r>
      <w:bookmarkEnd w:id="253"/>
    </w:p>
    <w:p w:rsidR="00D62655" w:rsidRDefault="00D62655" w:rsidP="00D62655">
      <w:pPr>
        <w:numPr>
          <w:ilvl w:val="0"/>
          <w:numId w:val="11"/>
        </w:numPr>
        <w:jc w:val="left"/>
        <w:rPr>
          <w:rFonts w:eastAsiaTheme="minorEastAsia"/>
        </w:rPr>
      </w:pPr>
      <w:r>
        <w:t>Sakamoto T, Kawanishi T, Izutsu M. Widely wavelength-tunable ultra-flat frequency comb generation using conventional dual-drive Mach-Zehnder modulator[J]. Electronics Letters, 2007, 43(19): 1039-1040.</w:t>
      </w:r>
    </w:p>
    <w:p w:rsidR="00D62655" w:rsidRDefault="00D62655" w:rsidP="00D62655">
      <w:pPr>
        <w:numPr>
          <w:ilvl w:val="0"/>
          <w:numId w:val="11"/>
        </w:numPr>
        <w:jc w:val="left"/>
      </w:pPr>
      <w:bookmarkStart w:id="254" w:name="_Ref471835897"/>
      <w:r>
        <w:t>Prokis J G, Manolakis D G. Digital signal processing: principles, algorithms and applications[J]. Chapter, 2008, 11: 790-791.</w:t>
      </w:r>
      <w:bookmarkEnd w:id="254"/>
    </w:p>
    <w:p w:rsidR="00D62655" w:rsidRDefault="00D62655" w:rsidP="00D62655">
      <w:pPr>
        <w:widowControl/>
        <w:spacing w:line="240" w:lineRule="auto"/>
        <w:jc w:val="left"/>
        <w:rPr>
          <w:kern w:val="0"/>
        </w:rPr>
        <w:sectPr w:rsidR="00D62655">
          <w:pgSz w:w="11906" w:h="16838"/>
          <w:pgMar w:top="1440" w:right="1800" w:bottom="1440" w:left="1800" w:header="851" w:footer="907" w:gutter="0"/>
          <w:cols w:space="720"/>
          <w:docGrid w:type="lines" w:linePitch="326"/>
        </w:sectPr>
      </w:pPr>
    </w:p>
    <w:p w:rsidR="00D62655" w:rsidRDefault="00D62655" w:rsidP="00D62655">
      <w:pPr>
        <w:pStyle w:val="1"/>
        <w:ind w:firstLine="640"/>
      </w:pPr>
      <w:bookmarkStart w:id="255" w:name="_Toc477198859"/>
      <w:bookmarkStart w:id="256" w:name="_Toc501121541"/>
      <w:r>
        <w:rPr>
          <w:rFonts w:hint="eastAsia"/>
        </w:rPr>
        <w:lastRenderedPageBreak/>
        <w:t>致谢</w:t>
      </w:r>
      <w:bookmarkEnd w:id="255"/>
      <w:bookmarkEnd w:id="256"/>
    </w:p>
    <w:p w:rsidR="00715721" w:rsidRDefault="00715721" w:rsidP="00AC743E">
      <w:pPr>
        <w:widowControl/>
        <w:spacing w:line="240" w:lineRule="auto"/>
        <w:ind w:firstLine="420"/>
        <w:jc w:val="left"/>
        <w:rPr>
          <w:rFonts w:ascii="宋体" w:hAnsi="宋体" w:cs="宋体"/>
          <w:kern w:val="0"/>
        </w:rPr>
      </w:pPr>
    </w:p>
    <w:p w:rsidR="004D475C" w:rsidRDefault="00AC743E" w:rsidP="00AC743E">
      <w:pPr>
        <w:widowControl/>
        <w:spacing w:line="240" w:lineRule="auto"/>
        <w:ind w:firstLine="420"/>
        <w:jc w:val="left"/>
        <w:rPr>
          <w:rFonts w:ascii="宋体" w:hAnsi="宋体" w:cs="宋体" w:hint="eastAsia"/>
          <w:kern w:val="0"/>
        </w:rPr>
      </w:pPr>
      <w:r w:rsidRPr="00AC743E">
        <w:rPr>
          <w:rFonts w:ascii="宋体" w:hAnsi="宋体" w:cs="宋体"/>
          <w:kern w:val="0"/>
        </w:rPr>
        <w:t>论文写到这里，心里惴惴不安。</w:t>
      </w:r>
      <w:r w:rsidR="00855AFB">
        <w:rPr>
          <w:rFonts w:ascii="宋体" w:hAnsi="宋体" w:cs="宋体" w:hint="eastAsia"/>
          <w:kern w:val="0"/>
        </w:rPr>
        <w:t>北京冬天的肃杀，</w:t>
      </w:r>
      <w:r w:rsidR="00DE0B87">
        <w:rPr>
          <w:rFonts w:ascii="宋体" w:hAnsi="宋体" w:cs="宋体" w:hint="eastAsia"/>
          <w:kern w:val="0"/>
        </w:rPr>
        <w:t>衬托了两年半的研究生生涯就要结束了</w:t>
      </w:r>
      <w:r w:rsidR="004D475C">
        <w:rPr>
          <w:rFonts w:ascii="宋体" w:hAnsi="宋体" w:cs="宋体" w:hint="eastAsia"/>
          <w:kern w:val="0"/>
        </w:rPr>
        <w:t>。经历了许许多多挫折和挑战，然而</w:t>
      </w:r>
      <w:r w:rsidR="007B0CAE">
        <w:rPr>
          <w:rFonts w:ascii="宋体" w:hAnsi="宋体" w:cs="宋体" w:hint="eastAsia"/>
          <w:kern w:val="0"/>
        </w:rPr>
        <w:t>回想起来，却只有那些令人欣喜的瞬间，感恩</w:t>
      </w:r>
      <w:r w:rsidR="00BF2BBF">
        <w:rPr>
          <w:rFonts w:ascii="宋体" w:hAnsi="宋体" w:cs="宋体" w:hint="eastAsia"/>
          <w:kern w:val="0"/>
        </w:rPr>
        <w:t>命运，让我在两年前一个丹桂飘香的季节，投入了北邮的怀抱。</w:t>
      </w:r>
    </w:p>
    <w:p w:rsidR="004D475C" w:rsidRDefault="004D475C" w:rsidP="00AC743E">
      <w:pPr>
        <w:widowControl/>
        <w:spacing w:line="240" w:lineRule="auto"/>
        <w:ind w:firstLine="420"/>
        <w:jc w:val="left"/>
        <w:rPr>
          <w:rFonts w:ascii="宋体" w:hAnsi="宋体" w:cs="宋体"/>
          <w:kern w:val="0"/>
        </w:rPr>
      </w:pPr>
    </w:p>
    <w:p w:rsidR="008978A1" w:rsidRDefault="008978A1" w:rsidP="008C2CE4">
      <w:pPr>
        <w:ind w:firstLine="480"/>
        <w:rPr>
          <w:rFonts w:ascii="宋体" w:hAnsi="宋体" w:cs="宋体"/>
          <w:kern w:val="0"/>
        </w:rPr>
      </w:pPr>
      <w:r>
        <w:rPr>
          <w:rFonts w:hint="eastAsia"/>
        </w:rPr>
        <w:t>首先，最需要感谢的是我的导师</w:t>
      </w:r>
      <w:r>
        <w:rPr>
          <w:rFonts w:hint="eastAsia"/>
        </w:rPr>
        <w:t>王葵如</w:t>
      </w:r>
      <w:r>
        <w:rPr>
          <w:rFonts w:hint="eastAsia"/>
        </w:rPr>
        <w:t>教授。</w:t>
      </w:r>
      <w:r>
        <w:rPr>
          <w:rFonts w:hint="eastAsia"/>
        </w:rPr>
        <w:t>她</w:t>
      </w:r>
      <w:r>
        <w:rPr>
          <w:rFonts w:hint="eastAsia"/>
        </w:rPr>
        <w:t>治学严谨，这种优良的作风将深深的影响着我。从论文开题报告，到论文完成时的修改审阅，</w:t>
      </w:r>
      <w:r w:rsidR="001D7D98">
        <w:rPr>
          <w:rFonts w:hint="eastAsia"/>
        </w:rPr>
        <w:t>王老师</w:t>
      </w:r>
      <w:r>
        <w:rPr>
          <w:rFonts w:hint="eastAsia"/>
        </w:rPr>
        <w:t>对于论文中</w:t>
      </w:r>
      <w:r>
        <w:t>的</w:t>
      </w:r>
      <w:r>
        <w:rPr>
          <w:rFonts w:hint="eastAsia"/>
        </w:rPr>
        <w:t>每一个细节都十分认真，对于我的实验结果都要严谨的判断</w:t>
      </w:r>
      <w:r>
        <w:t>和分析</w:t>
      </w:r>
      <w:r>
        <w:rPr>
          <w:rFonts w:hint="eastAsia"/>
        </w:rPr>
        <w:t>，在我</w:t>
      </w:r>
      <w:r>
        <w:t>整个毕业设计过程中做出了最重要的贡献</w:t>
      </w:r>
      <w:r>
        <w:rPr>
          <w:rFonts w:hint="eastAsia"/>
        </w:rPr>
        <w:t>，倾注了</w:t>
      </w:r>
      <w:r w:rsidR="001D7D98">
        <w:rPr>
          <w:rFonts w:hint="eastAsia"/>
        </w:rPr>
        <w:t>她</w:t>
      </w:r>
      <w:r>
        <w:rPr>
          <w:rFonts w:hint="eastAsia"/>
        </w:rPr>
        <w:t>的心血。在此对</w:t>
      </w:r>
      <w:r w:rsidR="001D7D98">
        <w:rPr>
          <w:rFonts w:hint="eastAsia"/>
        </w:rPr>
        <w:t>王</w:t>
      </w:r>
      <w:r>
        <w:rPr>
          <w:rFonts w:hint="eastAsia"/>
        </w:rPr>
        <w:t>老师再次表示深深的感谢。</w:t>
      </w:r>
      <w:r w:rsidR="0012358C">
        <w:rPr>
          <w:rFonts w:hint="eastAsia"/>
        </w:rPr>
        <w:t>感谢余老师的高标准、严要求</w:t>
      </w:r>
      <w:r w:rsidR="00A12457">
        <w:rPr>
          <w:rFonts w:hint="eastAsia"/>
        </w:rPr>
        <w:t>，</w:t>
      </w:r>
      <w:r w:rsidR="00A12457">
        <w:rPr>
          <w:rFonts w:hint="eastAsia"/>
        </w:rPr>
        <w:t>古稀之年依旧</w:t>
      </w:r>
      <w:r w:rsidR="0096501E">
        <w:rPr>
          <w:rFonts w:hint="eastAsia"/>
        </w:rPr>
        <w:t>在研究领域笔耕不辍</w:t>
      </w:r>
      <w:r w:rsidR="0012358C">
        <w:rPr>
          <w:rFonts w:hint="eastAsia"/>
        </w:rPr>
        <w:t>，让我工作之前不敢有丝毫怠慢，研究面前</w:t>
      </w:r>
      <w:r w:rsidR="00832BFC">
        <w:rPr>
          <w:rFonts w:hint="eastAsia"/>
        </w:rPr>
        <w:t>不敢有半点马虎</w:t>
      </w:r>
      <w:r>
        <w:rPr>
          <w:rFonts w:hint="eastAsia"/>
        </w:rPr>
        <w:t>。</w:t>
      </w:r>
      <w:r w:rsidR="0096501E">
        <w:rPr>
          <w:rFonts w:hint="eastAsia"/>
        </w:rPr>
        <w:t>感谢苑老师</w:t>
      </w:r>
      <w:r w:rsidR="00DA5961">
        <w:rPr>
          <w:rFonts w:hint="eastAsia"/>
        </w:rPr>
        <w:t>在我的论文修改方面提出宝贵意见</w:t>
      </w:r>
      <w:r w:rsidR="003740B8">
        <w:rPr>
          <w:rFonts w:hint="eastAsia"/>
        </w:rPr>
        <w:t>，以及平时研究方面的指导。</w:t>
      </w:r>
      <w:r w:rsidR="003740B8">
        <w:rPr>
          <w:rFonts w:hint="eastAsia"/>
        </w:rPr>
        <w:t>同时，也衷心感谢组内各位老师</w:t>
      </w:r>
      <w:r w:rsidR="00124AA2">
        <w:rPr>
          <w:rFonts w:hint="eastAsia"/>
        </w:rPr>
        <w:t>、</w:t>
      </w:r>
      <w:r w:rsidR="00124AA2">
        <w:t>师兄师姐</w:t>
      </w:r>
      <w:bookmarkStart w:id="257" w:name="_GoBack"/>
      <w:bookmarkEnd w:id="257"/>
      <w:r w:rsidR="003740B8">
        <w:rPr>
          <w:rFonts w:hint="eastAsia"/>
        </w:rPr>
        <w:t>在我遇到各种问题时不断对我进行启发，</w:t>
      </w:r>
      <w:r w:rsidR="003740B8">
        <w:t>对相关的</w:t>
      </w:r>
      <w:r w:rsidR="003740B8">
        <w:rPr>
          <w:rFonts w:hint="eastAsia"/>
        </w:rPr>
        <w:t>知识倾囊相授，使我能够更好的全面理解研究内容</w:t>
      </w:r>
      <w:r w:rsidR="008C2CE4">
        <w:rPr>
          <w:rFonts w:hint="eastAsia"/>
        </w:rPr>
        <w:t>。</w:t>
      </w:r>
      <w:r w:rsidR="004D7DB1">
        <w:rPr>
          <w:rFonts w:ascii="宋体" w:hAnsi="宋体" w:cs="宋体"/>
          <w:kern w:val="0"/>
        </w:rPr>
        <w:t xml:space="preserve"> </w:t>
      </w:r>
    </w:p>
    <w:p w:rsidR="000F6F58" w:rsidRDefault="000F6F58" w:rsidP="000F6F58">
      <w:pPr>
        <w:ind w:firstLine="480"/>
      </w:pPr>
      <w:r>
        <w:rPr>
          <w:rFonts w:hint="eastAsia"/>
        </w:rPr>
        <w:t>感谢</w:t>
      </w:r>
      <w:r>
        <w:rPr>
          <w:rFonts w:hint="eastAsia"/>
        </w:rPr>
        <w:t>两年多</w:t>
      </w:r>
      <w:r>
        <w:rPr>
          <w:rFonts w:hint="eastAsia"/>
        </w:rPr>
        <w:t>来陪伴我走过</w:t>
      </w:r>
      <w:r w:rsidR="00DE4AA3">
        <w:rPr>
          <w:rFonts w:hint="eastAsia"/>
        </w:rPr>
        <w:t>研究生</w:t>
      </w:r>
      <w:r>
        <w:rPr>
          <w:rFonts w:hint="eastAsia"/>
        </w:rPr>
        <w:t>生活的同学们，他们都在我的学习、工作以及生活中给了我很多的帮助。</w:t>
      </w:r>
      <w:r w:rsidR="00C16046">
        <w:rPr>
          <w:rFonts w:hint="eastAsia"/>
        </w:rPr>
        <w:t>每天晚上</w:t>
      </w:r>
      <w:r w:rsidR="00864847">
        <w:rPr>
          <w:rFonts w:hint="eastAsia"/>
        </w:rPr>
        <w:t>自学算法</w:t>
      </w:r>
      <w:r w:rsidR="004F34DB">
        <w:rPr>
          <w:rFonts w:hint="eastAsia"/>
        </w:rPr>
        <w:t>到一两点影响</w:t>
      </w:r>
      <w:r w:rsidR="00864847">
        <w:rPr>
          <w:rFonts w:hint="eastAsia"/>
        </w:rPr>
        <w:t>舍友两年</w:t>
      </w:r>
      <w:r w:rsidR="004F34DB">
        <w:rPr>
          <w:rFonts w:hint="eastAsia"/>
        </w:rPr>
        <w:t>，感谢舍友</w:t>
      </w:r>
      <w:r w:rsidR="00864847">
        <w:rPr>
          <w:rFonts w:hint="eastAsia"/>
        </w:rPr>
        <w:t>不杀之恩</w:t>
      </w:r>
      <w:r w:rsidR="004F34DB">
        <w:rPr>
          <w:rFonts w:hint="eastAsia"/>
        </w:rPr>
        <w:t>。</w:t>
      </w:r>
    </w:p>
    <w:p w:rsidR="000F6F58" w:rsidRDefault="000F6F58" w:rsidP="000F6F58">
      <w:pPr>
        <w:ind w:firstLine="480"/>
      </w:pPr>
      <w:r>
        <w:rPr>
          <w:rFonts w:hint="eastAsia"/>
        </w:rPr>
        <w:t>感谢我的父母，他们从小培养了</w:t>
      </w:r>
      <w:r>
        <w:t>在遇到困难的时候不轻言放弃</w:t>
      </w:r>
      <w:r>
        <w:rPr>
          <w:rFonts w:hint="eastAsia"/>
        </w:rPr>
        <w:t>的习惯。</w:t>
      </w:r>
    </w:p>
    <w:p w:rsidR="00F22AA7" w:rsidRDefault="00F22AA7" w:rsidP="000F6F58">
      <w:pPr>
        <w:ind w:firstLine="480"/>
        <w:rPr>
          <w:rFonts w:hint="eastAsia"/>
        </w:rPr>
      </w:pPr>
      <w:r>
        <w:rPr>
          <w:rFonts w:hint="eastAsia"/>
        </w:rPr>
        <w:t>感谢我的女朋友蒙蒙同学，在我一无所有时候的不离不弃，在我失意时候的</w:t>
      </w:r>
      <w:r w:rsidR="00387B99">
        <w:rPr>
          <w:rFonts w:hint="eastAsia"/>
        </w:rPr>
        <w:t>支持与鼓励。</w:t>
      </w:r>
    </w:p>
    <w:p w:rsidR="000F6F58" w:rsidRPr="000F6F58" w:rsidRDefault="000F6F58" w:rsidP="008C2CE4">
      <w:pPr>
        <w:ind w:firstLine="480"/>
        <w:rPr>
          <w:rFonts w:ascii="宋体" w:hAnsi="宋体" w:cs="宋体" w:hint="eastAsia"/>
          <w:kern w:val="0"/>
        </w:rPr>
      </w:pPr>
      <w:r>
        <w:rPr>
          <w:rFonts w:hint="eastAsia"/>
        </w:rPr>
        <w:t>感谢所有关心和帮助过我的人！谢谢你们！</w:t>
      </w:r>
    </w:p>
    <w:p w:rsidR="004D475C" w:rsidRDefault="004D475C" w:rsidP="00AC743E">
      <w:pPr>
        <w:widowControl/>
        <w:spacing w:line="240" w:lineRule="auto"/>
        <w:ind w:firstLine="420"/>
        <w:jc w:val="left"/>
        <w:rPr>
          <w:rFonts w:ascii="宋体" w:hAnsi="宋体" w:cs="宋体"/>
          <w:kern w:val="0"/>
        </w:rPr>
      </w:pPr>
    </w:p>
    <w:p w:rsidR="008C2CE4" w:rsidRDefault="00AC743E" w:rsidP="00AC743E">
      <w:pPr>
        <w:widowControl/>
        <w:spacing w:line="240" w:lineRule="auto"/>
        <w:ind w:firstLine="420"/>
        <w:jc w:val="left"/>
        <w:rPr>
          <w:rFonts w:ascii="宋体" w:hAnsi="宋体" w:cs="宋体"/>
          <w:kern w:val="0"/>
        </w:rPr>
      </w:pPr>
      <w:r w:rsidRPr="00AC743E">
        <w:rPr>
          <w:rFonts w:ascii="宋体" w:hAnsi="宋体" w:cs="宋体"/>
          <w:kern w:val="0"/>
        </w:rPr>
        <w:t>只是那些留念，那些遗憾，让我走了一些弯路</w:t>
      </w:r>
      <w:r w:rsidR="00023095">
        <w:rPr>
          <w:rFonts w:ascii="宋体" w:hAnsi="宋体" w:cs="宋体" w:hint="eastAsia"/>
          <w:kern w:val="0"/>
        </w:rPr>
        <w:t>；</w:t>
      </w:r>
      <w:r w:rsidRPr="00AC743E">
        <w:rPr>
          <w:rFonts w:ascii="宋体" w:hAnsi="宋体" w:cs="宋体"/>
          <w:kern w:val="0"/>
        </w:rPr>
        <w:t>那些想法，那些期待，仅仅开始尝试，便被时间推出寝室，推出</w:t>
      </w:r>
      <w:r w:rsidR="00023095">
        <w:rPr>
          <w:rFonts w:ascii="宋体" w:hAnsi="宋体" w:cs="宋体" w:hint="eastAsia"/>
          <w:kern w:val="0"/>
        </w:rPr>
        <w:t>实验室</w:t>
      </w:r>
      <w:r w:rsidR="000F6F58">
        <w:rPr>
          <w:rFonts w:ascii="宋体" w:hAnsi="宋体" w:cs="宋体" w:hint="eastAsia"/>
          <w:kern w:val="0"/>
        </w:rPr>
        <w:t>。</w:t>
      </w:r>
      <w:r w:rsidRPr="00AC743E">
        <w:rPr>
          <w:rFonts w:ascii="宋体" w:hAnsi="宋体" w:cs="宋体"/>
          <w:kern w:val="0"/>
        </w:rPr>
        <w:t>最糟糕莫过于我本可以，但，剑未佩妥，出门已是江湖。然，更多时候执着像铠甲，我有软肋，我也有铠甲。</w:t>
      </w:r>
    </w:p>
    <w:p w:rsidR="008C2CE4" w:rsidRDefault="008C2CE4" w:rsidP="00AC743E">
      <w:pPr>
        <w:widowControl/>
        <w:spacing w:line="240" w:lineRule="auto"/>
        <w:ind w:firstLine="420"/>
        <w:jc w:val="left"/>
        <w:rPr>
          <w:rFonts w:ascii="宋体" w:hAnsi="宋体" w:cs="宋体"/>
          <w:kern w:val="0"/>
        </w:rPr>
      </w:pPr>
    </w:p>
    <w:p w:rsidR="00AC743E" w:rsidRDefault="00AC743E" w:rsidP="008C2CE4">
      <w:pPr>
        <w:widowControl/>
        <w:spacing w:line="240" w:lineRule="auto"/>
        <w:ind w:left="420"/>
        <w:jc w:val="left"/>
        <w:rPr>
          <w:rFonts w:ascii="宋体" w:hAnsi="宋体" w:cs="宋体"/>
          <w:kern w:val="0"/>
        </w:rPr>
      </w:pPr>
      <w:r w:rsidRPr="00AC743E">
        <w:rPr>
          <w:rFonts w:ascii="宋体" w:hAnsi="宋体" w:cs="宋体"/>
          <w:kern w:val="0"/>
        </w:rPr>
        <w:t>所有的风都已绕过我的灵魂，来路已无眷恋，值得期待的只有前方。</w:t>
      </w:r>
    </w:p>
    <w:p w:rsidR="00146AEC" w:rsidRPr="000720CB" w:rsidRDefault="000F6F58" w:rsidP="00146AEC">
      <w:pPr>
        <w:widowControl/>
        <w:spacing w:line="240" w:lineRule="auto"/>
        <w:ind w:left="420"/>
        <w:jc w:val="left"/>
        <w:rPr>
          <w:kern w:val="0"/>
        </w:rPr>
      </w:pPr>
      <w:r w:rsidRPr="008C2CE4">
        <w:rPr>
          <w:rFonts w:ascii="宋体" w:hAnsi="宋体" w:cs="宋体" w:hint="eastAsia"/>
          <w:kern w:val="0"/>
        </w:rPr>
        <w:t>希望这篇论文不会是学术思考的终点，希望前面这句话不只是希望</w:t>
      </w:r>
      <w:r w:rsidR="00146AEC">
        <w:rPr>
          <w:rFonts w:ascii="宋体" w:hAnsi="宋体" w:cs="宋体" w:hint="eastAsia"/>
          <w:kern w:val="0"/>
        </w:rPr>
        <w:t>。</w:t>
      </w:r>
    </w:p>
    <w:p w:rsidR="00B03C03" w:rsidRPr="000720CB" w:rsidRDefault="00B03C03" w:rsidP="00B03C03">
      <w:pPr>
        <w:widowControl/>
        <w:spacing w:line="240" w:lineRule="auto"/>
        <w:ind w:firstLine="420"/>
        <w:jc w:val="left"/>
        <w:rPr>
          <w:rFonts w:hint="eastAsia"/>
          <w:kern w:val="0"/>
        </w:rPr>
        <w:sectPr w:rsidR="00B03C03" w:rsidRPr="000720CB">
          <w:pgSz w:w="11906" w:h="16838"/>
          <w:pgMar w:top="1440" w:right="1800" w:bottom="1440" w:left="1800" w:header="851" w:footer="907" w:gutter="0"/>
          <w:cols w:space="720"/>
          <w:docGrid w:type="lines" w:linePitch="326"/>
        </w:sectPr>
      </w:pPr>
    </w:p>
    <w:p w:rsidR="00D62655" w:rsidRDefault="00D62655" w:rsidP="001F6788">
      <w:pPr>
        <w:jc w:val="center"/>
        <w:rPr>
          <w:rFonts w:ascii="黑体" w:eastAsia="黑体" w:hAnsi="黑体"/>
          <w:sz w:val="32"/>
        </w:rPr>
      </w:pPr>
      <w:bookmarkStart w:id="258" w:name="_Toc477198860"/>
      <w:r w:rsidRPr="001F6788">
        <w:rPr>
          <w:rFonts w:ascii="黑体" w:eastAsia="黑体" w:hAnsi="黑体" w:hint="eastAsia"/>
          <w:sz w:val="32"/>
        </w:rPr>
        <w:lastRenderedPageBreak/>
        <w:t>攻读硕士学位期间发表的学术论文目录</w:t>
      </w:r>
      <w:bookmarkEnd w:id="258"/>
    </w:p>
    <w:p w:rsidR="001F6788" w:rsidRPr="001F6788" w:rsidRDefault="001F6788" w:rsidP="001F6788">
      <w:pPr>
        <w:jc w:val="center"/>
        <w:rPr>
          <w:rFonts w:ascii="黑体" w:eastAsia="黑体" w:hAnsi="黑体"/>
          <w:sz w:val="32"/>
        </w:rPr>
      </w:pPr>
    </w:p>
    <w:p w:rsidR="00D62655" w:rsidRDefault="00320DAE" w:rsidP="003A789B">
      <w:r>
        <w:t xml:space="preserve">[1] </w:t>
      </w:r>
      <w:r w:rsidR="00506B2E">
        <w:rPr>
          <w:rFonts w:hint="eastAsia"/>
        </w:rPr>
        <w:t>高增礼</w:t>
      </w:r>
      <w:r w:rsidR="00D62655">
        <w:rPr>
          <w:rFonts w:hint="eastAsia"/>
        </w:rPr>
        <w:t>，王葵如</w:t>
      </w:r>
      <w:r w:rsidR="00D62655">
        <w:t xml:space="preserve">. </w:t>
      </w:r>
      <w:r w:rsidR="00ED41C9" w:rsidRPr="00ED41C9">
        <w:rPr>
          <w:rFonts w:hint="eastAsia"/>
        </w:rPr>
        <w:t>基于跑道型微环谐振腔的全光分数阶微分器</w:t>
      </w:r>
      <w:r w:rsidR="00ED41C9">
        <w:rPr>
          <w:rFonts w:hint="eastAsia"/>
        </w:rPr>
        <w:t xml:space="preserve"> </w:t>
      </w:r>
      <w:r w:rsidR="00D62655">
        <w:t>[EB/OL].</w:t>
      </w:r>
      <w:r w:rsidR="00ED41C9">
        <w:rPr>
          <w:rFonts w:hint="eastAsia"/>
        </w:rPr>
        <w:t xml:space="preserve"> </w:t>
      </w:r>
      <w:r w:rsidR="00D62655">
        <w:rPr>
          <w:rFonts w:hint="eastAsia"/>
        </w:rPr>
        <w:t>北京：中国科技论文在线</w:t>
      </w:r>
      <w:r w:rsidR="00D62655">
        <w:t xml:space="preserve">  [2016-12-01].http://www.paper.edu.cn/releasepaper/content/201612-20.</w:t>
      </w:r>
    </w:p>
    <w:p w:rsidR="00506B2E" w:rsidRDefault="00506B2E" w:rsidP="00506B2E">
      <w:pPr>
        <w:ind w:left="900"/>
      </w:pPr>
    </w:p>
    <w:p w:rsidR="003A789B" w:rsidRDefault="003A789B" w:rsidP="003A789B">
      <w:pPr>
        <w:jc w:val="left"/>
        <w:rPr>
          <w:rFonts w:ascii="黑体" w:eastAsia="黑体" w:hAnsi="黑体"/>
          <w:b/>
          <w:sz w:val="28"/>
        </w:rPr>
      </w:pPr>
      <w:r w:rsidRPr="003A789B">
        <w:rPr>
          <w:rFonts w:ascii="黑体" w:eastAsia="黑体" w:hAnsi="黑体" w:hint="eastAsia"/>
          <w:b/>
          <w:sz w:val="28"/>
        </w:rPr>
        <w:t>已投出的论文</w:t>
      </w:r>
    </w:p>
    <w:p w:rsidR="003A789B" w:rsidRDefault="003A789B" w:rsidP="00320DAE">
      <w:pPr>
        <w:jc w:val="left"/>
        <w:rPr>
          <w:rFonts w:ascii="黑体" w:eastAsia="黑体" w:hAnsi="黑体"/>
          <w:b/>
          <w:sz w:val="28"/>
        </w:rPr>
      </w:pPr>
    </w:p>
    <w:p w:rsidR="00320DAE" w:rsidRPr="00D3179C" w:rsidRDefault="00320DAE" w:rsidP="001714A5">
      <w:pPr>
        <w:rPr>
          <w:rFonts w:ascii="宋体" w:hAnsi="宋体"/>
        </w:rPr>
      </w:pPr>
      <w:r>
        <w:rPr>
          <w:rFonts w:ascii="宋体" w:hAnsi="宋体" w:hint="eastAsia"/>
        </w:rPr>
        <w:t>[</w:t>
      </w:r>
      <w:r>
        <w:rPr>
          <w:rFonts w:ascii="宋体" w:hAnsi="宋体"/>
        </w:rPr>
        <w:t>1</w:t>
      </w:r>
      <w:r>
        <w:rPr>
          <w:rFonts w:ascii="宋体" w:hAnsi="宋体" w:hint="eastAsia"/>
        </w:rPr>
        <w:t>]</w:t>
      </w:r>
      <w:r w:rsidR="009D2CB0">
        <w:rPr>
          <w:rFonts w:ascii="宋体" w:hAnsi="宋体"/>
        </w:rPr>
        <w:t xml:space="preserve"> </w:t>
      </w:r>
      <w:r w:rsidR="00D3179C" w:rsidRPr="00D3179C">
        <w:rPr>
          <w:rFonts w:ascii="宋体" w:hAnsi="宋体"/>
        </w:rPr>
        <w:t>Zengli Gao, Kuiru Wang, Jinhui Yuan*, Chao Mei, Binbin Yan, Chongxiu Yu, and Xinzhu Sang</w:t>
      </w:r>
      <w:r w:rsidR="00D3179C">
        <w:rPr>
          <w:rFonts w:ascii="宋体" w:hAnsi="宋体"/>
        </w:rPr>
        <w:t>.</w:t>
      </w:r>
      <w:r w:rsidR="00D3179C" w:rsidRPr="00D3179C">
        <w:t xml:space="preserve"> </w:t>
      </w:r>
      <w:r w:rsidR="00D3179C" w:rsidRPr="00D3179C">
        <w:rPr>
          <w:rFonts w:ascii="宋体" w:hAnsi="宋体"/>
        </w:rPr>
        <w:t>All-optical differential equation solver with tunable constant-coefficient based on inverse Raman scattering effect in a silicon microring resonator</w:t>
      </w:r>
      <w:r w:rsidR="009D2CB0">
        <w:rPr>
          <w:rFonts w:ascii="宋体" w:hAnsi="宋体"/>
        </w:rPr>
        <w:t xml:space="preserve"> is being reviewing</w:t>
      </w:r>
      <w:r w:rsidR="001714A5">
        <w:rPr>
          <w:rFonts w:ascii="宋体" w:hAnsi="宋体"/>
        </w:rPr>
        <w:t xml:space="preserve"> by Optics Communications.</w:t>
      </w:r>
    </w:p>
    <w:p w:rsidR="001972BE" w:rsidRPr="001714A5" w:rsidRDefault="001972BE" w:rsidP="00312F40">
      <w:pPr>
        <w:rPr>
          <w:rFonts w:ascii="宋体" w:cs="宋体"/>
          <w:sz w:val="23"/>
          <w:szCs w:val="23"/>
        </w:rPr>
      </w:pPr>
    </w:p>
    <w:sectPr w:rsidR="001972BE" w:rsidRPr="001714A5" w:rsidSect="00DF1084">
      <w:pgSz w:w="11900" w:h="16840"/>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75C39" w:rsidRDefault="00475C39" w:rsidP="00B57592">
      <w:pPr>
        <w:spacing w:line="240" w:lineRule="auto"/>
      </w:pPr>
      <w:r>
        <w:separator/>
      </w:r>
    </w:p>
  </w:endnote>
  <w:endnote w:type="continuationSeparator" w:id="0">
    <w:p w:rsidR="00475C39" w:rsidRDefault="00475C39" w:rsidP="00B5759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Songti SC">
    <w:altName w:val="微软雅黑 Light"/>
    <w:charset w:val="86"/>
    <w:family w:val="auto"/>
    <w:pitch w:val="default"/>
    <w:sig w:usb0="00000287" w:usb1="080E0000" w:usb2="00000010" w:usb3="00000000" w:csb0="0004009F" w:csb1="00000000"/>
  </w:font>
  <w:font w:name="等线">
    <w:altName w:val="DengXian"/>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楷体">
    <w:panose1 w:val="02010609060101010101"/>
    <w:charset w:val="86"/>
    <w:family w:val="modern"/>
    <w:pitch w:val="fixed"/>
    <w:sig w:usb0="800002BF" w:usb1="38CF7CFA" w:usb2="00000016" w:usb3="00000000" w:csb0="00040001" w:csb1="00000000"/>
  </w:font>
  <w:font w:name="TimesNewRomanPSMT">
    <w:altName w:val="Times New Roman"/>
    <w:charset w:val="00"/>
    <w:family w:val="auto"/>
    <w:pitch w:val="variable"/>
    <w:sig w:usb0="E0002AEF" w:usb1="C0007841" w:usb2="00000009" w:usb3="00000000" w:csb0="000001FF" w:csb1="00000000"/>
  </w:font>
  <w:font w:name="MicrosoftYaHei">
    <w:altName w:val="Times New Roman"/>
    <w:charset w:val="00"/>
    <w:family w:val="roman"/>
    <w:pitch w:val="default"/>
  </w:font>
  <w:font w:name="Time New Roman">
    <w:altName w:val="Times New Roman"/>
    <w:charset w:val="00"/>
    <w:family w:val="roman"/>
    <w:pitch w:val="default"/>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Times">
    <w:panose1 w:val="02020603050405020304"/>
    <w:charset w:val="00"/>
    <w:family w:val="roman"/>
    <w:pitch w:val="variable"/>
    <w:sig w:usb0="E0002EFF" w:usb1="C000785B" w:usb2="00000009" w:usb3="00000000" w:csb0="000001FF" w:csb1="00000000"/>
  </w:font>
  <w:font w:name="微软雅黑">
    <w:panose1 w:val="020B0503020204020204"/>
    <w:charset w:val="86"/>
    <w:family w:val="swiss"/>
    <w:pitch w:val="variable"/>
    <w:sig w:usb0="80000287" w:usb1="28CF3C50" w:usb2="00000016" w:usb3="00000000" w:csb0="0004001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79418066"/>
      <w:docPartObj>
        <w:docPartGallery w:val="Page Numbers (Bottom of Page)"/>
        <w:docPartUnique/>
      </w:docPartObj>
    </w:sdtPr>
    <w:sdtContent>
      <w:p w:rsidR="000720CB" w:rsidRDefault="000720CB">
        <w:pPr>
          <w:pStyle w:val="ae"/>
          <w:ind w:left="960"/>
          <w:jc w:val="center"/>
        </w:pPr>
        <w:r>
          <w:fldChar w:fldCharType="begin"/>
        </w:r>
        <w:r>
          <w:instrText>PAGE   \* MERGEFORMAT</w:instrText>
        </w:r>
        <w:r>
          <w:fldChar w:fldCharType="separate"/>
        </w:r>
        <w:r w:rsidR="00124AA2" w:rsidRPr="00124AA2">
          <w:rPr>
            <w:noProof/>
            <w:lang w:val="zh-CN"/>
          </w:rPr>
          <w:t>1</w:t>
        </w:r>
        <w:r>
          <w:fldChar w:fldCharType="end"/>
        </w:r>
      </w:p>
    </w:sdtContent>
  </w:sdt>
  <w:p w:rsidR="000720CB" w:rsidRDefault="000720CB">
    <w:pPr>
      <w:pStyle w:val="ae"/>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75C39" w:rsidRDefault="00475C39" w:rsidP="00B57592">
      <w:pPr>
        <w:spacing w:line="240" w:lineRule="auto"/>
      </w:pPr>
      <w:r>
        <w:separator/>
      </w:r>
    </w:p>
  </w:footnote>
  <w:footnote w:type="continuationSeparator" w:id="0">
    <w:p w:rsidR="00475C39" w:rsidRDefault="00475C39" w:rsidP="00B57592">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101391"/>
    <w:multiLevelType w:val="hybridMultilevel"/>
    <w:tmpl w:val="C0B6B04E"/>
    <w:lvl w:ilvl="0" w:tplc="5380EB56">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15:restartNumberingAfterBreak="0">
    <w:nsid w:val="09117FFD"/>
    <w:multiLevelType w:val="hybridMultilevel"/>
    <w:tmpl w:val="B99ABD2E"/>
    <w:lvl w:ilvl="0" w:tplc="EFC2A736">
      <w:start w:val="1"/>
      <w:numFmt w:val="decimal"/>
      <w:lvlText w:val="（%1）"/>
      <w:lvlJc w:val="left"/>
      <w:pPr>
        <w:ind w:left="0" w:firstLine="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15:restartNumberingAfterBreak="0">
    <w:nsid w:val="0EAA3437"/>
    <w:multiLevelType w:val="hybridMultilevel"/>
    <w:tmpl w:val="B8588AA6"/>
    <w:lvl w:ilvl="0" w:tplc="A02E955E">
      <w:start w:val="1"/>
      <w:numFmt w:val="decimal"/>
      <w:lvlText w:val="[%1]"/>
      <w:lvlJc w:val="left"/>
      <w:pPr>
        <w:ind w:left="900" w:hanging="420"/>
      </w:pPr>
    </w:lvl>
    <w:lvl w:ilvl="1" w:tplc="04090019">
      <w:start w:val="1"/>
      <w:numFmt w:val="lowerLetter"/>
      <w:lvlText w:val="%2)"/>
      <w:lvlJc w:val="left"/>
      <w:pPr>
        <w:ind w:left="1320" w:hanging="420"/>
      </w:pPr>
    </w:lvl>
    <w:lvl w:ilvl="2" w:tplc="0409001B">
      <w:start w:val="1"/>
      <w:numFmt w:val="lowerRoman"/>
      <w:lvlText w:val="%3."/>
      <w:lvlJc w:val="right"/>
      <w:pPr>
        <w:ind w:left="1740" w:hanging="420"/>
      </w:pPr>
    </w:lvl>
    <w:lvl w:ilvl="3" w:tplc="0409000F">
      <w:start w:val="1"/>
      <w:numFmt w:val="decimal"/>
      <w:lvlText w:val="%4."/>
      <w:lvlJc w:val="left"/>
      <w:pPr>
        <w:ind w:left="2160" w:hanging="420"/>
      </w:pPr>
    </w:lvl>
    <w:lvl w:ilvl="4" w:tplc="04090019">
      <w:start w:val="1"/>
      <w:numFmt w:val="lowerLetter"/>
      <w:lvlText w:val="%5)"/>
      <w:lvlJc w:val="left"/>
      <w:pPr>
        <w:ind w:left="2580" w:hanging="420"/>
      </w:pPr>
    </w:lvl>
    <w:lvl w:ilvl="5" w:tplc="0409001B">
      <w:start w:val="1"/>
      <w:numFmt w:val="lowerRoman"/>
      <w:lvlText w:val="%6."/>
      <w:lvlJc w:val="right"/>
      <w:pPr>
        <w:ind w:left="3000" w:hanging="420"/>
      </w:pPr>
    </w:lvl>
    <w:lvl w:ilvl="6" w:tplc="0409000F">
      <w:start w:val="1"/>
      <w:numFmt w:val="decimal"/>
      <w:lvlText w:val="%7."/>
      <w:lvlJc w:val="left"/>
      <w:pPr>
        <w:ind w:left="3420" w:hanging="420"/>
      </w:pPr>
    </w:lvl>
    <w:lvl w:ilvl="7" w:tplc="04090019">
      <w:start w:val="1"/>
      <w:numFmt w:val="lowerLetter"/>
      <w:lvlText w:val="%8)"/>
      <w:lvlJc w:val="left"/>
      <w:pPr>
        <w:ind w:left="3840" w:hanging="420"/>
      </w:pPr>
    </w:lvl>
    <w:lvl w:ilvl="8" w:tplc="0409001B">
      <w:start w:val="1"/>
      <w:numFmt w:val="lowerRoman"/>
      <w:lvlText w:val="%9."/>
      <w:lvlJc w:val="right"/>
      <w:pPr>
        <w:ind w:left="4260" w:hanging="420"/>
      </w:pPr>
    </w:lvl>
  </w:abstractNum>
  <w:abstractNum w:abstractNumId="3" w15:restartNumberingAfterBreak="0">
    <w:nsid w:val="1C191109"/>
    <w:multiLevelType w:val="hybridMultilevel"/>
    <w:tmpl w:val="EEF60860"/>
    <w:lvl w:ilvl="0" w:tplc="84763FE2">
      <w:start w:val="1"/>
      <w:numFmt w:val="decimal"/>
      <w:lvlText w:val="(%1)"/>
      <w:lvlJc w:val="left"/>
      <w:pPr>
        <w:ind w:left="720" w:hanging="360"/>
      </w:pPr>
      <w:rPr>
        <w:rFonts w:ascii="宋体" w:eastAsia="宋体" w:hAnsi="宋体" w:cs="Songti SC"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4" w15:restartNumberingAfterBreak="0">
    <w:nsid w:val="1E5C57C6"/>
    <w:multiLevelType w:val="hybridMultilevel"/>
    <w:tmpl w:val="BD16A714"/>
    <w:lvl w:ilvl="0" w:tplc="9BE887D6">
      <w:start w:val="1"/>
      <w:numFmt w:val="decimal"/>
      <w:lvlText w:val="(%1)"/>
      <w:lvlJc w:val="left"/>
      <w:pPr>
        <w:ind w:left="780" w:hanging="360"/>
      </w:pPr>
      <w:rPr>
        <w:rFonts w:asciiTheme="minorHAnsi" w:cstheme="minorBidi"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2C3367EC"/>
    <w:multiLevelType w:val="hybridMultilevel"/>
    <w:tmpl w:val="69764FE6"/>
    <w:lvl w:ilvl="0" w:tplc="885A6480">
      <w:start w:val="1"/>
      <w:numFmt w:val="decimal"/>
      <w:lvlText w:val="[%1]"/>
      <w:lvlJc w:val="left"/>
      <w:pPr>
        <w:ind w:left="420" w:hanging="420"/>
      </w:pPr>
      <w:rPr>
        <w:rFonts w:ascii="Times New Roman" w:hAnsi="Times New Roman" w:cs="Times New Roman"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6" w15:restartNumberingAfterBreak="0">
    <w:nsid w:val="2E620FED"/>
    <w:multiLevelType w:val="hybridMultilevel"/>
    <w:tmpl w:val="7ADA9FD6"/>
    <w:lvl w:ilvl="0" w:tplc="80442782">
      <w:start w:val="1"/>
      <w:numFmt w:val="decimal"/>
      <w:lvlText w:val="[%1]"/>
      <w:lvlJc w:val="left"/>
      <w:pPr>
        <w:ind w:left="420" w:hanging="420"/>
      </w:pPr>
      <w:rPr>
        <w:rFonts w:ascii="宋体" w:eastAsia="宋体" w:hAnsi="宋体" w:hint="eastAsia"/>
        <w:b w:val="0"/>
        <w:sz w:val="2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41370E78"/>
    <w:multiLevelType w:val="hybridMultilevel"/>
    <w:tmpl w:val="7676158E"/>
    <w:lvl w:ilvl="0" w:tplc="3EFCB0BA">
      <w:start w:val="1"/>
      <w:numFmt w:val="japaneseCounting"/>
      <w:lvlText w:val="第%1章"/>
      <w:lvlJc w:val="left"/>
      <w:pPr>
        <w:ind w:left="1275" w:hanging="1275"/>
      </w:pPr>
      <w:rPr>
        <w:rFonts w:eastAsia="黑体"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52FA0566"/>
    <w:multiLevelType w:val="hybridMultilevel"/>
    <w:tmpl w:val="669E1A38"/>
    <w:lvl w:ilvl="0" w:tplc="D73EE28A">
      <w:start w:val="1"/>
      <w:numFmt w:val="lowerLetter"/>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53854A12"/>
    <w:multiLevelType w:val="multilevel"/>
    <w:tmpl w:val="CD0E4DFE"/>
    <w:lvl w:ilvl="0">
      <w:start w:val="1"/>
      <w:numFmt w:val="decimal"/>
      <w:lvlText w:val="%1"/>
      <w:lvlJc w:val="left"/>
      <w:pPr>
        <w:ind w:left="380" w:hanging="380"/>
      </w:pPr>
      <w:rPr>
        <w:rFonts w:hint="default"/>
      </w:rPr>
    </w:lvl>
    <w:lvl w:ilvl="1">
      <w:start w:val="3"/>
      <w:numFmt w:val="decimal"/>
      <w:lvlText w:val="%1.%2"/>
      <w:lvlJc w:val="left"/>
      <w:pPr>
        <w:ind w:left="380" w:hanging="380"/>
      </w:pPr>
      <w:rPr>
        <w:rFonts w:ascii="Times New Roman" w:hAnsi="Times New Roman" w:cs="Times New Roman"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0" w15:restartNumberingAfterBreak="0">
    <w:nsid w:val="6A440F73"/>
    <w:multiLevelType w:val="hybridMultilevel"/>
    <w:tmpl w:val="C0C6E158"/>
    <w:lvl w:ilvl="0" w:tplc="A02E955E">
      <w:start w:val="1"/>
      <w:numFmt w:val="decimal"/>
      <w:lvlText w:val="[%1]"/>
      <w:lvlJc w:val="left"/>
      <w:pPr>
        <w:ind w:left="900" w:hanging="420"/>
      </w:pPr>
    </w:lvl>
    <w:lvl w:ilvl="1" w:tplc="04090019">
      <w:start w:val="1"/>
      <w:numFmt w:val="lowerLetter"/>
      <w:lvlText w:val="%2)"/>
      <w:lvlJc w:val="left"/>
      <w:pPr>
        <w:ind w:left="1320" w:hanging="420"/>
      </w:pPr>
    </w:lvl>
    <w:lvl w:ilvl="2" w:tplc="0409001B">
      <w:start w:val="1"/>
      <w:numFmt w:val="lowerRoman"/>
      <w:lvlText w:val="%3."/>
      <w:lvlJc w:val="right"/>
      <w:pPr>
        <w:ind w:left="1740" w:hanging="420"/>
      </w:pPr>
    </w:lvl>
    <w:lvl w:ilvl="3" w:tplc="0409000F">
      <w:start w:val="1"/>
      <w:numFmt w:val="decimal"/>
      <w:lvlText w:val="%4."/>
      <w:lvlJc w:val="left"/>
      <w:pPr>
        <w:ind w:left="2160" w:hanging="420"/>
      </w:pPr>
    </w:lvl>
    <w:lvl w:ilvl="4" w:tplc="04090019">
      <w:start w:val="1"/>
      <w:numFmt w:val="lowerLetter"/>
      <w:lvlText w:val="%5)"/>
      <w:lvlJc w:val="left"/>
      <w:pPr>
        <w:ind w:left="2580" w:hanging="420"/>
      </w:pPr>
    </w:lvl>
    <w:lvl w:ilvl="5" w:tplc="0409001B">
      <w:start w:val="1"/>
      <w:numFmt w:val="lowerRoman"/>
      <w:lvlText w:val="%6."/>
      <w:lvlJc w:val="right"/>
      <w:pPr>
        <w:ind w:left="3000" w:hanging="420"/>
      </w:pPr>
    </w:lvl>
    <w:lvl w:ilvl="6" w:tplc="0409000F">
      <w:start w:val="1"/>
      <w:numFmt w:val="decimal"/>
      <w:lvlText w:val="%7."/>
      <w:lvlJc w:val="left"/>
      <w:pPr>
        <w:ind w:left="3420" w:hanging="420"/>
      </w:pPr>
    </w:lvl>
    <w:lvl w:ilvl="7" w:tplc="04090019">
      <w:start w:val="1"/>
      <w:numFmt w:val="lowerLetter"/>
      <w:lvlText w:val="%8)"/>
      <w:lvlJc w:val="left"/>
      <w:pPr>
        <w:ind w:left="3840" w:hanging="420"/>
      </w:pPr>
    </w:lvl>
    <w:lvl w:ilvl="8" w:tplc="0409001B">
      <w:start w:val="1"/>
      <w:numFmt w:val="lowerRoman"/>
      <w:lvlText w:val="%9."/>
      <w:lvlJc w:val="right"/>
      <w:pPr>
        <w:ind w:left="4260" w:hanging="420"/>
      </w:pPr>
    </w:lvl>
  </w:abstractNum>
  <w:abstractNum w:abstractNumId="11" w15:restartNumberingAfterBreak="0">
    <w:nsid w:val="6DC0338A"/>
    <w:multiLevelType w:val="hybridMultilevel"/>
    <w:tmpl w:val="F75AE818"/>
    <w:lvl w:ilvl="0" w:tplc="35847FE2">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78005ED3"/>
    <w:multiLevelType w:val="hybridMultilevel"/>
    <w:tmpl w:val="EE3E5A36"/>
    <w:lvl w:ilvl="0" w:tplc="FDEA8BE2">
      <w:start w:val="1"/>
      <w:numFmt w:val="decimal"/>
      <w:lvlText w:val="%1．"/>
      <w:lvlJc w:val="left"/>
      <w:pPr>
        <w:ind w:left="1100" w:hanging="720"/>
      </w:pPr>
      <w:rPr>
        <w:rFonts w:hint="default"/>
      </w:rPr>
    </w:lvl>
    <w:lvl w:ilvl="1" w:tplc="04090019" w:tentative="1">
      <w:start w:val="1"/>
      <w:numFmt w:val="lowerLetter"/>
      <w:lvlText w:val="%2)"/>
      <w:lvlJc w:val="left"/>
      <w:pPr>
        <w:ind w:left="1220" w:hanging="420"/>
      </w:pPr>
    </w:lvl>
    <w:lvl w:ilvl="2" w:tplc="0409001B" w:tentative="1">
      <w:start w:val="1"/>
      <w:numFmt w:val="lowerRoman"/>
      <w:lvlText w:val="%3."/>
      <w:lvlJc w:val="right"/>
      <w:pPr>
        <w:ind w:left="1640" w:hanging="420"/>
      </w:pPr>
    </w:lvl>
    <w:lvl w:ilvl="3" w:tplc="0409000F" w:tentative="1">
      <w:start w:val="1"/>
      <w:numFmt w:val="decimal"/>
      <w:lvlText w:val="%4."/>
      <w:lvlJc w:val="left"/>
      <w:pPr>
        <w:ind w:left="2060" w:hanging="420"/>
      </w:pPr>
    </w:lvl>
    <w:lvl w:ilvl="4" w:tplc="04090019" w:tentative="1">
      <w:start w:val="1"/>
      <w:numFmt w:val="lowerLetter"/>
      <w:lvlText w:val="%5)"/>
      <w:lvlJc w:val="left"/>
      <w:pPr>
        <w:ind w:left="2480" w:hanging="420"/>
      </w:pPr>
    </w:lvl>
    <w:lvl w:ilvl="5" w:tplc="0409001B" w:tentative="1">
      <w:start w:val="1"/>
      <w:numFmt w:val="lowerRoman"/>
      <w:lvlText w:val="%6."/>
      <w:lvlJc w:val="right"/>
      <w:pPr>
        <w:ind w:left="2900" w:hanging="420"/>
      </w:pPr>
    </w:lvl>
    <w:lvl w:ilvl="6" w:tplc="0409000F" w:tentative="1">
      <w:start w:val="1"/>
      <w:numFmt w:val="decimal"/>
      <w:lvlText w:val="%7."/>
      <w:lvlJc w:val="left"/>
      <w:pPr>
        <w:ind w:left="3320" w:hanging="420"/>
      </w:pPr>
    </w:lvl>
    <w:lvl w:ilvl="7" w:tplc="04090019" w:tentative="1">
      <w:start w:val="1"/>
      <w:numFmt w:val="lowerLetter"/>
      <w:lvlText w:val="%8)"/>
      <w:lvlJc w:val="left"/>
      <w:pPr>
        <w:ind w:left="3740" w:hanging="420"/>
      </w:pPr>
    </w:lvl>
    <w:lvl w:ilvl="8" w:tplc="0409001B" w:tentative="1">
      <w:start w:val="1"/>
      <w:numFmt w:val="lowerRoman"/>
      <w:lvlText w:val="%9."/>
      <w:lvlJc w:val="right"/>
      <w:pPr>
        <w:ind w:left="4160" w:hanging="420"/>
      </w:pPr>
    </w:lvl>
  </w:abstractNum>
  <w:abstractNum w:abstractNumId="13" w15:restartNumberingAfterBreak="0">
    <w:nsid w:val="7A1F42C1"/>
    <w:multiLevelType w:val="hybridMultilevel"/>
    <w:tmpl w:val="E2C4F8C6"/>
    <w:lvl w:ilvl="0" w:tplc="5BCE4C7A">
      <w:start w:val="1"/>
      <w:numFmt w:val="lowerLetter"/>
      <w:lvlText w:val="(%1)"/>
      <w:lvlJc w:val="left"/>
      <w:pPr>
        <w:ind w:left="360" w:hanging="360"/>
      </w:pPr>
      <w:rPr>
        <w:rFonts w:ascii="宋体" w:eastAsia="宋体" w:hAnsi="宋体" w:cs="Songti SC"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3"/>
  </w:num>
  <w:num w:numId="2">
    <w:abstractNumId w:val="9"/>
  </w:num>
  <w:num w:numId="3">
    <w:abstractNumId w:val="3"/>
  </w:num>
  <w:num w:numId="4">
    <w:abstractNumId w:val="4"/>
  </w:num>
  <w:num w:numId="5">
    <w:abstractNumId w:val="0"/>
  </w:num>
  <w:num w:numId="6">
    <w:abstractNumId w:val="1"/>
  </w:num>
  <w:num w:numId="7">
    <w:abstractNumId w:val="11"/>
  </w:num>
  <w:num w:numId="8">
    <w:abstractNumId w:val="8"/>
  </w:num>
  <w:num w:numId="9">
    <w:abstractNumId w:val="7"/>
  </w:num>
  <w:num w:numId="10">
    <w:abstractNumId w:val="12"/>
  </w:num>
  <w:num w:numId="11">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2"/>
  </w:num>
  <w:num w:numId="13">
    <w:abstractNumId w:val="2"/>
  </w:num>
  <w:num w:numId="14">
    <w:abstractNumId w:val="10"/>
  </w:num>
  <w:num w:numId="15">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高辉辉">
    <w15:presenceInfo w15:providerId="None" w15:userId="高辉辉"/>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F2D4E"/>
    <w:rsid w:val="000026E1"/>
    <w:rsid w:val="00021B71"/>
    <w:rsid w:val="00023095"/>
    <w:rsid w:val="000267AD"/>
    <w:rsid w:val="000302ED"/>
    <w:rsid w:val="00034404"/>
    <w:rsid w:val="00034FEC"/>
    <w:rsid w:val="00037614"/>
    <w:rsid w:val="00045AAD"/>
    <w:rsid w:val="000514DE"/>
    <w:rsid w:val="0006332C"/>
    <w:rsid w:val="00063E5E"/>
    <w:rsid w:val="000650D1"/>
    <w:rsid w:val="0006673D"/>
    <w:rsid w:val="000720CB"/>
    <w:rsid w:val="00075FBE"/>
    <w:rsid w:val="000B034B"/>
    <w:rsid w:val="000B0901"/>
    <w:rsid w:val="000C084F"/>
    <w:rsid w:val="000D62B1"/>
    <w:rsid w:val="000D7879"/>
    <w:rsid w:val="000E0990"/>
    <w:rsid w:val="000F6E65"/>
    <w:rsid w:val="000F6F58"/>
    <w:rsid w:val="00104C7B"/>
    <w:rsid w:val="001215D0"/>
    <w:rsid w:val="0012358C"/>
    <w:rsid w:val="00124AA2"/>
    <w:rsid w:val="00130640"/>
    <w:rsid w:val="00141866"/>
    <w:rsid w:val="0014204D"/>
    <w:rsid w:val="00146AEC"/>
    <w:rsid w:val="00150344"/>
    <w:rsid w:val="00153298"/>
    <w:rsid w:val="001714A5"/>
    <w:rsid w:val="00172E5E"/>
    <w:rsid w:val="00173111"/>
    <w:rsid w:val="001769E7"/>
    <w:rsid w:val="00177C92"/>
    <w:rsid w:val="00181683"/>
    <w:rsid w:val="0018353A"/>
    <w:rsid w:val="00184F61"/>
    <w:rsid w:val="0019541C"/>
    <w:rsid w:val="00195D32"/>
    <w:rsid w:val="001972BE"/>
    <w:rsid w:val="001A0554"/>
    <w:rsid w:val="001A51CB"/>
    <w:rsid w:val="001A52BF"/>
    <w:rsid w:val="001A6578"/>
    <w:rsid w:val="001C3175"/>
    <w:rsid w:val="001D38A4"/>
    <w:rsid w:val="001D7D98"/>
    <w:rsid w:val="001E2A4A"/>
    <w:rsid w:val="001E4290"/>
    <w:rsid w:val="001F6788"/>
    <w:rsid w:val="00202ED6"/>
    <w:rsid w:val="00221EAF"/>
    <w:rsid w:val="00222377"/>
    <w:rsid w:val="00223175"/>
    <w:rsid w:val="0023361D"/>
    <w:rsid w:val="00235011"/>
    <w:rsid w:val="00241CC7"/>
    <w:rsid w:val="002454B2"/>
    <w:rsid w:val="00255D09"/>
    <w:rsid w:val="002571F4"/>
    <w:rsid w:val="00257FCC"/>
    <w:rsid w:val="00280E53"/>
    <w:rsid w:val="002811D0"/>
    <w:rsid w:val="002858AA"/>
    <w:rsid w:val="002B351E"/>
    <w:rsid w:val="002C0F16"/>
    <w:rsid w:val="002D4F3E"/>
    <w:rsid w:val="002E2303"/>
    <w:rsid w:val="002E24C0"/>
    <w:rsid w:val="002F1D21"/>
    <w:rsid w:val="002F44B3"/>
    <w:rsid w:val="002F532F"/>
    <w:rsid w:val="00301F8E"/>
    <w:rsid w:val="003050F9"/>
    <w:rsid w:val="00312F40"/>
    <w:rsid w:val="00315CBB"/>
    <w:rsid w:val="00320DAE"/>
    <w:rsid w:val="00335896"/>
    <w:rsid w:val="003447EA"/>
    <w:rsid w:val="00352482"/>
    <w:rsid w:val="00370D28"/>
    <w:rsid w:val="00372C9D"/>
    <w:rsid w:val="003740B8"/>
    <w:rsid w:val="00375140"/>
    <w:rsid w:val="0038385E"/>
    <w:rsid w:val="00386FC1"/>
    <w:rsid w:val="00387B99"/>
    <w:rsid w:val="003964D9"/>
    <w:rsid w:val="00397DF6"/>
    <w:rsid w:val="003A0483"/>
    <w:rsid w:val="003A789B"/>
    <w:rsid w:val="003D2585"/>
    <w:rsid w:val="003D79A2"/>
    <w:rsid w:val="003E42AC"/>
    <w:rsid w:val="003E7590"/>
    <w:rsid w:val="003F5362"/>
    <w:rsid w:val="00403A41"/>
    <w:rsid w:val="0041308B"/>
    <w:rsid w:val="00415BBB"/>
    <w:rsid w:val="00433E24"/>
    <w:rsid w:val="004655D0"/>
    <w:rsid w:val="00475C39"/>
    <w:rsid w:val="004766E8"/>
    <w:rsid w:val="00481FE1"/>
    <w:rsid w:val="004934AA"/>
    <w:rsid w:val="004956C5"/>
    <w:rsid w:val="004B22E8"/>
    <w:rsid w:val="004B3DFE"/>
    <w:rsid w:val="004B5010"/>
    <w:rsid w:val="004C677C"/>
    <w:rsid w:val="004D0CE5"/>
    <w:rsid w:val="004D475C"/>
    <w:rsid w:val="004D7DB1"/>
    <w:rsid w:val="004E03E1"/>
    <w:rsid w:val="004E212D"/>
    <w:rsid w:val="004F34DB"/>
    <w:rsid w:val="00506B2E"/>
    <w:rsid w:val="00511FED"/>
    <w:rsid w:val="00514CFF"/>
    <w:rsid w:val="00514D0D"/>
    <w:rsid w:val="00521DD6"/>
    <w:rsid w:val="00525B05"/>
    <w:rsid w:val="00533C05"/>
    <w:rsid w:val="005353BE"/>
    <w:rsid w:val="0054335F"/>
    <w:rsid w:val="00546F1B"/>
    <w:rsid w:val="005508FF"/>
    <w:rsid w:val="00550D83"/>
    <w:rsid w:val="00565838"/>
    <w:rsid w:val="00566587"/>
    <w:rsid w:val="00577A98"/>
    <w:rsid w:val="00577E29"/>
    <w:rsid w:val="00590D68"/>
    <w:rsid w:val="005A1CFE"/>
    <w:rsid w:val="005E7BAD"/>
    <w:rsid w:val="00617336"/>
    <w:rsid w:val="00656778"/>
    <w:rsid w:val="00660224"/>
    <w:rsid w:val="00662089"/>
    <w:rsid w:val="00670EDA"/>
    <w:rsid w:val="00671716"/>
    <w:rsid w:val="00684E45"/>
    <w:rsid w:val="006A3E41"/>
    <w:rsid w:val="006A5454"/>
    <w:rsid w:val="006B5F53"/>
    <w:rsid w:val="006C3031"/>
    <w:rsid w:val="006D3D62"/>
    <w:rsid w:val="006E6F73"/>
    <w:rsid w:val="006F7C77"/>
    <w:rsid w:val="0071100F"/>
    <w:rsid w:val="00715721"/>
    <w:rsid w:val="00716838"/>
    <w:rsid w:val="00723328"/>
    <w:rsid w:val="00730489"/>
    <w:rsid w:val="0074078A"/>
    <w:rsid w:val="00765F48"/>
    <w:rsid w:val="00771D86"/>
    <w:rsid w:val="007720BF"/>
    <w:rsid w:val="00781DAF"/>
    <w:rsid w:val="0079785C"/>
    <w:rsid w:val="00797DE1"/>
    <w:rsid w:val="007A0FC8"/>
    <w:rsid w:val="007A34E9"/>
    <w:rsid w:val="007B0CAE"/>
    <w:rsid w:val="007B1900"/>
    <w:rsid w:val="007B65C5"/>
    <w:rsid w:val="007C5067"/>
    <w:rsid w:val="007D338F"/>
    <w:rsid w:val="007E41D2"/>
    <w:rsid w:val="007F141B"/>
    <w:rsid w:val="007F7B59"/>
    <w:rsid w:val="00804008"/>
    <w:rsid w:val="0080610F"/>
    <w:rsid w:val="00815285"/>
    <w:rsid w:val="00815731"/>
    <w:rsid w:val="00816AC0"/>
    <w:rsid w:val="00821EB0"/>
    <w:rsid w:val="00832BFC"/>
    <w:rsid w:val="00840809"/>
    <w:rsid w:val="00847638"/>
    <w:rsid w:val="008503C7"/>
    <w:rsid w:val="00852728"/>
    <w:rsid w:val="008555C5"/>
    <w:rsid w:val="00855AFB"/>
    <w:rsid w:val="00856066"/>
    <w:rsid w:val="0086036F"/>
    <w:rsid w:val="00864847"/>
    <w:rsid w:val="00867146"/>
    <w:rsid w:val="00873B0D"/>
    <w:rsid w:val="0087742F"/>
    <w:rsid w:val="0088088C"/>
    <w:rsid w:val="00886EC0"/>
    <w:rsid w:val="008978A1"/>
    <w:rsid w:val="008A58C0"/>
    <w:rsid w:val="008C0B0A"/>
    <w:rsid w:val="008C2CE4"/>
    <w:rsid w:val="008C68BA"/>
    <w:rsid w:val="008D6DF2"/>
    <w:rsid w:val="008D7A1B"/>
    <w:rsid w:val="008E2854"/>
    <w:rsid w:val="008F29EE"/>
    <w:rsid w:val="008F2D4E"/>
    <w:rsid w:val="009010A2"/>
    <w:rsid w:val="009015FB"/>
    <w:rsid w:val="0090290C"/>
    <w:rsid w:val="0090626C"/>
    <w:rsid w:val="0091016C"/>
    <w:rsid w:val="0091123A"/>
    <w:rsid w:val="0092136B"/>
    <w:rsid w:val="00921E04"/>
    <w:rsid w:val="009458D5"/>
    <w:rsid w:val="00945CCC"/>
    <w:rsid w:val="009473FB"/>
    <w:rsid w:val="009571E5"/>
    <w:rsid w:val="00961409"/>
    <w:rsid w:val="0096501E"/>
    <w:rsid w:val="00972597"/>
    <w:rsid w:val="00985DF8"/>
    <w:rsid w:val="009A12C0"/>
    <w:rsid w:val="009A401F"/>
    <w:rsid w:val="009B7A46"/>
    <w:rsid w:val="009C6F52"/>
    <w:rsid w:val="009D2CB0"/>
    <w:rsid w:val="009D5B65"/>
    <w:rsid w:val="009E5F9A"/>
    <w:rsid w:val="009F1389"/>
    <w:rsid w:val="009F325E"/>
    <w:rsid w:val="009F3F21"/>
    <w:rsid w:val="009F486F"/>
    <w:rsid w:val="00A07E1C"/>
    <w:rsid w:val="00A123D6"/>
    <w:rsid w:val="00A12457"/>
    <w:rsid w:val="00A13033"/>
    <w:rsid w:val="00A1520E"/>
    <w:rsid w:val="00A23951"/>
    <w:rsid w:val="00A30FF7"/>
    <w:rsid w:val="00A34265"/>
    <w:rsid w:val="00A4126B"/>
    <w:rsid w:val="00A563D1"/>
    <w:rsid w:val="00A76CDF"/>
    <w:rsid w:val="00A80D12"/>
    <w:rsid w:val="00A94095"/>
    <w:rsid w:val="00A9460A"/>
    <w:rsid w:val="00AA602F"/>
    <w:rsid w:val="00AB2609"/>
    <w:rsid w:val="00AB76F0"/>
    <w:rsid w:val="00AC743E"/>
    <w:rsid w:val="00AD5839"/>
    <w:rsid w:val="00AD7921"/>
    <w:rsid w:val="00AF3CF5"/>
    <w:rsid w:val="00AF6D78"/>
    <w:rsid w:val="00B00EA2"/>
    <w:rsid w:val="00B03C03"/>
    <w:rsid w:val="00B075C3"/>
    <w:rsid w:val="00B123A1"/>
    <w:rsid w:val="00B15AAF"/>
    <w:rsid w:val="00B30274"/>
    <w:rsid w:val="00B422B2"/>
    <w:rsid w:val="00B466A6"/>
    <w:rsid w:val="00B5411D"/>
    <w:rsid w:val="00B57592"/>
    <w:rsid w:val="00B65CF6"/>
    <w:rsid w:val="00B74F9C"/>
    <w:rsid w:val="00B83263"/>
    <w:rsid w:val="00B90A22"/>
    <w:rsid w:val="00B94570"/>
    <w:rsid w:val="00B94762"/>
    <w:rsid w:val="00B94913"/>
    <w:rsid w:val="00B94C3F"/>
    <w:rsid w:val="00BC09C6"/>
    <w:rsid w:val="00BC5C15"/>
    <w:rsid w:val="00BD6576"/>
    <w:rsid w:val="00BE2769"/>
    <w:rsid w:val="00BF2BBF"/>
    <w:rsid w:val="00BF50B7"/>
    <w:rsid w:val="00C0633E"/>
    <w:rsid w:val="00C153CD"/>
    <w:rsid w:val="00C16046"/>
    <w:rsid w:val="00C17B2A"/>
    <w:rsid w:val="00C25434"/>
    <w:rsid w:val="00C27728"/>
    <w:rsid w:val="00C278AE"/>
    <w:rsid w:val="00C46D39"/>
    <w:rsid w:val="00C522EA"/>
    <w:rsid w:val="00C57732"/>
    <w:rsid w:val="00C627E8"/>
    <w:rsid w:val="00C6539C"/>
    <w:rsid w:val="00C715C3"/>
    <w:rsid w:val="00CA082F"/>
    <w:rsid w:val="00CA310F"/>
    <w:rsid w:val="00CA3B10"/>
    <w:rsid w:val="00CA3DD5"/>
    <w:rsid w:val="00CB268B"/>
    <w:rsid w:val="00CB6D7E"/>
    <w:rsid w:val="00CD024B"/>
    <w:rsid w:val="00CD1F01"/>
    <w:rsid w:val="00CD7C04"/>
    <w:rsid w:val="00CE258E"/>
    <w:rsid w:val="00CE3B75"/>
    <w:rsid w:val="00CF5E2E"/>
    <w:rsid w:val="00D052B4"/>
    <w:rsid w:val="00D06CAC"/>
    <w:rsid w:val="00D13A66"/>
    <w:rsid w:val="00D22C00"/>
    <w:rsid w:val="00D3179C"/>
    <w:rsid w:val="00D36C11"/>
    <w:rsid w:val="00D42148"/>
    <w:rsid w:val="00D61478"/>
    <w:rsid w:val="00D62655"/>
    <w:rsid w:val="00D70D5D"/>
    <w:rsid w:val="00D93030"/>
    <w:rsid w:val="00DA5961"/>
    <w:rsid w:val="00DB3D2E"/>
    <w:rsid w:val="00DC1682"/>
    <w:rsid w:val="00DC1B78"/>
    <w:rsid w:val="00DE0B87"/>
    <w:rsid w:val="00DE3DF5"/>
    <w:rsid w:val="00DE4AA3"/>
    <w:rsid w:val="00DF1084"/>
    <w:rsid w:val="00DF14EB"/>
    <w:rsid w:val="00DF7897"/>
    <w:rsid w:val="00E10F3A"/>
    <w:rsid w:val="00E17EF9"/>
    <w:rsid w:val="00E23302"/>
    <w:rsid w:val="00E24D91"/>
    <w:rsid w:val="00E317CF"/>
    <w:rsid w:val="00E370CA"/>
    <w:rsid w:val="00E50816"/>
    <w:rsid w:val="00E67785"/>
    <w:rsid w:val="00E766CD"/>
    <w:rsid w:val="00E84E00"/>
    <w:rsid w:val="00E84E60"/>
    <w:rsid w:val="00E851B3"/>
    <w:rsid w:val="00E85497"/>
    <w:rsid w:val="00E9032A"/>
    <w:rsid w:val="00E935F3"/>
    <w:rsid w:val="00E96E06"/>
    <w:rsid w:val="00EA1FB4"/>
    <w:rsid w:val="00EA21E8"/>
    <w:rsid w:val="00EA257A"/>
    <w:rsid w:val="00EA78A5"/>
    <w:rsid w:val="00EB0D61"/>
    <w:rsid w:val="00ED1297"/>
    <w:rsid w:val="00ED1628"/>
    <w:rsid w:val="00ED2330"/>
    <w:rsid w:val="00ED41C9"/>
    <w:rsid w:val="00ED59D2"/>
    <w:rsid w:val="00ED703B"/>
    <w:rsid w:val="00EE45C3"/>
    <w:rsid w:val="00EE79E1"/>
    <w:rsid w:val="00EF1C4A"/>
    <w:rsid w:val="00EF3908"/>
    <w:rsid w:val="00EF6D9E"/>
    <w:rsid w:val="00F06C5A"/>
    <w:rsid w:val="00F1587E"/>
    <w:rsid w:val="00F22AA7"/>
    <w:rsid w:val="00F24900"/>
    <w:rsid w:val="00F3205F"/>
    <w:rsid w:val="00F33643"/>
    <w:rsid w:val="00F34D95"/>
    <w:rsid w:val="00F43A52"/>
    <w:rsid w:val="00F503F6"/>
    <w:rsid w:val="00F52740"/>
    <w:rsid w:val="00F534E7"/>
    <w:rsid w:val="00F546B3"/>
    <w:rsid w:val="00F60F95"/>
    <w:rsid w:val="00F62E69"/>
    <w:rsid w:val="00F62F11"/>
    <w:rsid w:val="00F76956"/>
    <w:rsid w:val="00F8206D"/>
    <w:rsid w:val="00F87461"/>
    <w:rsid w:val="00FB0BBB"/>
    <w:rsid w:val="00FB5039"/>
    <w:rsid w:val="00FB7FE2"/>
    <w:rsid w:val="00FD001D"/>
    <w:rsid w:val="00FD4261"/>
    <w:rsid w:val="00FD7FDB"/>
    <w:rsid w:val="00FF5DD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6A327E2"/>
  <w15:chartTrackingRefBased/>
  <w15:docId w15:val="{99F1044B-6674-4770-968B-4811F782A1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EE45C3"/>
    <w:pPr>
      <w:widowControl w:val="0"/>
      <w:spacing w:line="400" w:lineRule="exact"/>
      <w:jc w:val="both"/>
    </w:pPr>
    <w:rPr>
      <w:rFonts w:ascii="Times New Roman" w:eastAsia="宋体" w:hAnsi="Times New Roman"/>
      <w:sz w:val="24"/>
      <w:szCs w:val="24"/>
    </w:rPr>
  </w:style>
  <w:style w:type="paragraph" w:styleId="1">
    <w:name w:val="heading 1"/>
    <w:basedOn w:val="a"/>
    <w:next w:val="a"/>
    <w:link w:val="10"/>
    <w:uiPriority w:val="9"/>
    <w:qFormat/>
    <w:rsid w:val="00D70D5D"/>
    <w:pPr>
      <w:keepNext/>
      <w:keepLines/>
      <w:spacing w:line="420" w:lineRule="auto"/>
      <w:jc w:val="center"/>
      <w:outlineLvl w:val="0"/>
    </w:pPr>
    <w:rPr>
      <w:rFonts w:ascii="黑体" w:eastAsia="黑体" w:hAnsi="黑体"/>
      <w:bCs/>
      <w:kern w:val="44"/>
      <w:sz w:val="32"/>
      <w:szCs w:val="36"/>
    </w:rPr>
  </w:style>
  <w:style w:type="paragraph" w:styleId="2">
    <w:name w:val="heading 2"/>
    <w:basedOn w:val="a"/>
    <w:next w:val="a"/>
    <w:link w:val="20"/>
    <w:uiPriority w:val="9"/>
    <w:unhideWhenUsed/>
    <w:qFormat/>
    <w:rsid w:val="000650D1"/>
    <w:pPr>
      <w:keepNext/>
      <w:keepLines/>
      <w:spacing w:line="415" w:lineRule="auto"/>
      <w:jc w:val="left"/>
      <w:outlineLvl w:val="1"/>
    </w:pPr>
    <w:rPr>
      <w:rFonts w:asciiTheme="majorHAnsi" w:eastAsia="黑体" w:hAnsiTheme="majorHAnsi" w:cstheme="majorBidi"/>
      <w:bCs/>
      <w:sz w:val="28"/>
      <w:szCs w:val="32"/>
    </w:rPr>
  </w:style>
  <w:style w:type="paragraph" w:styleId="3">
    <w:name w:val="heading 3"/>
    <w:basedOn w:val="a"/>
    <w:next w:val="a"/>
    <w:link w:val="30"/>
    <w:uiPriority w:val="9"/>
    <w:unhideWhenUsed/>
    <w:qFormat/>
    <w:rsid w:val="000650D1"/>
    <w:pPr>
      <w:keepNext/>
      <w:keepLines/>
      <w:spacing w:before="260" w:after="260" w:line="416" w:lineRule="auto"/>
      <w:jc w:val="left"/>
      <w:outlineLvl w:val="2"/>
    </w:pPr>
    <w:rPr>
      <w:rFonts w:eastAsia="黑体"/>
      <w:bCs/>
      <w:szCs w:val="32"/>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D70D5D"/>
    <w:rPr>
      <w:rFonts w:ascii="黑体" w:eastAsia="黑体" w:hAnsi="黑体"/>
      <w:bCs/>
      <w:kern w:val="44"/>
      <w:sz w:val="32"/>
      <w:szCs w:val="36"/>
    </w:rPr>
  </w:style>
  <w:style w:type="character" w:customStyle="1" w:styleId="20">
    <w:name w:val="标题 2 字符"/>
    <w:basedOn w:val="a0"/>
    <w:link w:val="2"/>
    <w:uiPriority w:val="9"/>
    <w:rsid w:val="000650D1"/>
    <w:rPr>
      <w:rFonts w:asciiTheme="majorHAnsi" w:eastAsia="黑体" w:hAnsiTheme="majorHAnsi" w:cstheme="majorBidi"/>
      <w:bCs/>
      <w:sz w:val="28"/>
      <w:szCs w:val="32"/>
    </w:rPr>
  </w:style>
  <w:style w:type="character" w:customStyle="1" w:styleId="30">
    <w:name w:val="标题 3 字符"/>
    <w:basedOn w:val="a0"/>
    <w:link w:val="3"/>
    <w:uiPriority w:val="9"/>
    <w:rsid w:val="000650D1"/>
    <w:rPr>
      <w:rFonts w:ascii="Times New Roman" w:eastAsia="黑体" w:hAnsi="Times New Roman"/>
      <w:bCs/>
      <w:sz w:val="24"/>
      <w:szCs w:val="32"/>
    </w:rPr>
  </w:style>
  <w:style w:type="paragraph" w:styleId="a3">
    <w:name w:val="List Paragraph"/>
    <w:basedOn w:val="a"/>
    <w:uiPriority w:val="34"/>
    <w:qFormat/>
    <w:rsid w:val="008F2D4E"/>
    <w:pPr>
      <w:ind w:firstLineChars="200" w:firstLine="420"/>
    </w:pPr>
  </w:style>
  <w:style w:type="character" w:styleId="a4">
    <w:name w:val="annotation reference"/>
    <w:basedOn w:val="a0"/>
    <w:semiHidden/>
    <w:unhideWhenUsed/>
    <w:rsid w:val="002F44B3"/>
    <w:rPr>
      <w:sz w:val="21"/>
      <w:szCs w:val="21"/>
    </w:rPr>
  </w:style>
  <w:style w:type="paragraph" w:styleId="a5">
    <w:name w:val="annotation text"/>
    <w:basedOn w:val="a"/>
    <w:link w:val="a6"/>
    <w:semiHidden/>
    <w:unhideWhenUsed/>
    <w:rsid w:val="002F44B3"/>
    <w:pPr>
      <w:spacing w:line="240" w:lineRule="auto"/>
      <w:jc w:val="left"/>
    </w:pPr>
    <w:rPr>
      <w:rFonts w:cs="Times New Roman"/>
    </w:rPr>
  </w:style>
  <w:style w:type="character" w:customStyle="1" w:styleId="a6">
    <w:name w:val="批注文字 字符"/>
    <w:basedOn w:val="a0"/>
    <w:link w:val="a5"/>
    <w:semiHidden/>
    <w:rsid w:val="002F44B3"/>
    <w:rPr>
      <w:rFonts w:ascii="Times New Roman" w:eastAsia="宋体" w:hAnsi="Times New Roman" w:cs="Times New Roman"/>
      <w:sz w:val="24"/>
      <w:szCs w:val="24"/>
    </w:rPr>
  </w:style>
  <w:style w:type="character" w:customStyle="1" w:styleId="EqsChar">
    <w:name w:val="Eqs. Char"/>
    <w:link w:val="Eqs"/>
    <w:locked/>
    <w:rsid w:val="002F44B3"/>
    <w:rPr>
      <w:rFonts w:ascii="Times New Roman" w:eastAsia="楷体" w:hAnsi="Times New Roman" w:cs="Times New Roman"/>
    </w:rPr>
  </w:style>
  <w:style w:type="paragraph" w:customStyle="1" w:styleId="Eqs">
    <w:name w:val="Eqs."/>
    <w:basedOn w:val="a7"/>
    <w:link w:val="EqsChar"/>
    <w:qFormat/>
    <w:rsid w:val="002F44B3"/>
    <w:pPr>
      <w:jc w:val="right"/>
    </w:pPr>
    <w:rPr>
      <w:rFonts w:cs="Times New Roman"/>
      <w:szCs w:val="22"/>
    </w:rPr>
  </w:style>
  <w:style w:type="paragraph" w:styleId="a7">
    <w:name w:val="No Spacing"/>
    <w:aliases w:val="Photo"/>
    <w:link w:val="a8"/>
    <w:uiPriority w:val="1"/>
    <w:qFormat/>
    <w:rsid w:val="00D06CAC"/>
    <w:pPr>
      <w:widowControl w:val="0"/>
      <w:spacing w:line="360" w:lineRule="auto"/>
      <w:jc w:val="center"/>
    </w:pPr>
    <w:rPr>
      <w:rFonts w:ascii="Times New Roman" w:eastAsia="楷体" w:hAnsi="Times New Roman"/>
      <w:szCs w:val="24"/>
    </w:rPr>
  </w:style>
  <w:style w:type="paragraph" w:styleId="a9">
    <w:name w:val="Balloon Text"/>
    <w:basedOn w:val="a"/>
    <w:link w:val="aa"/>
    <w:uiPriority w:val="99"/>
    <w:semiHidden/>
    <w:unhideWhenUsed/>
    <w:rsid w:val="002F44B3"/>
    <w:pPr>
      <w:spacing w:line="240" w:lineRule="auto"/>
    </w:pPr>
    <w:rPr>
      <w:sz w:val="18"/>
      <w:szCs w:val="18"/>
    </w:rPr>
  </w:style>
  <w:style w:type="character" w:customStyle="1" w:styleId="aa">
    <w:name w:val="批注框文本 字符"/>
    <w:basedOn w:val="a0"/>
    <w:link w:val="a9"/>
    <w:uiPriority w:val="99"/>
    <w:semiHidden/>
    <w:rsid w:val="002F44B3"/>
    <w:rPr>
      <w:rFonts w:ascii="Times New Roman" w:eastAsia="宋体" w:hAnsi="Times New Roman"/>
      <w:sz w:val="18"/>
      <w:szCs w:val="18"/>
    </w:rPr>
  </w:style>
  <w:style w:type="character" w:styleId="ab">
    <w:name w:val="Placeholder Text"/>
    <w:basedOn w:val="a0"/>
    <w:uiPriority w:val="99"/>
    <w:semiHidden/>
    <w:rsid w:val="002F44B3"/>
    <w:rPr>
      <w:color w:val="808080"/>
    </w:rPr>
  </w:style>
  <w:style w:type="paragraph" w:styleId="ac">
    <w:name w:val="header"/>
    <w:basedOn w:val="a"/>
    <w:link w:val="ad"/>
    <w:uiPriority w:val="99"/>
    <w:unhideWhenUsed/>
    <w:rsid w:val="002F44B3"/>
    <w:pPr>
      <w:pBdr>
        <w:bottom w:val="single" w:sz="6" w:space="1" w:color="auto"/>
      </w:pBdr>
      <w:tabs>
        <w:tab w:val="center" w:pos="4153"/>
        <w:tab w:val="right" w:pos="8306"/>
      </w:tabs>
      <w:snapToGrid w:val="0"/>
      <w:spacing w:line="240" w:lineRule="auto"/>
      <w:jc w:val="center"/>
    </w:pPr>
    <w:rPr>
      <w:sz w:val="18"/>
      <w:szCs w:val="18"/>
    </w:rPr>
  </w:style>
  <w:style w:type="character" w:customStyle="1" w:styleId="ad">
    <w:name w:val="页眉 字符"/>
    <w:basedOn w:val="a0"/>
    <w:link w:val="ac"/>
    <w:uiPriority w:val="99"/>
    <w:rsid w:val="002F44B3"/>
    <w:rPr>
      <w:rFonts w:ascii="Times New Roman" w:eastAsia="宋体" w:hAnsi="Times New Roman"/>
      <w:sz w:val="18"/>
      <w:szCs w:val="18"/>
    </w:rPr>
  </w:style>
  <w:style w:type="paragraph" w:styleId="ae">
    <w:name w:val="footer"/>
    <w:basedOn w:val="a"/>
    <w:link w:val="af"/>
    <w:uiPriority w:val="99"/>
    <w:unhideWhenUsed/>
    <w:rsid w:val="002F44B3"/>
    <w:pPr>
      <w:tabs>
        <w:tab w:val="center" w:pos="4153"/>
        <w:tab w:val="right" w:pos="8306"/>
      </w:tabs>
      <w:snapToGrid w:val="0"/>
      <w:spacing w:line="240" w:lineRule="auto"/>
      <w:jc w:val="left"/>
    </w:pPr>
    <w:rPr>
      <w:sz w:val="18"/>
      <w:szCs w:val="18"/>
    </w:rPr>
  </w:style>
  <w:style w:type="character" w:customStyle="1" w:styleId="af">
    <w:name w:val="页脚 字符"/>
    <w:basedOn w:val="a0"/>
    <w:link w:val="ae"/>
    <w:uiPriority w:val="99"/>
    <w:rsid w:val="002F44B3"/>
    <w:rPr>
      <w:rFonts w:ascii="Times New Roman" w:eastAsia="宋体" w:hAnsi="Times New Roman"/>
      <w:sz w:val="18"/>
      <w:szCs w:val="18"/>
    </w:rPr>
  </w:style>
  <w:style w:type="table" w:styleId="af0">
    <w:name w:val="Table Grid"/>
    <w:basedOn w:val="a1"/>
    <w:uiPriority w:val="39"/>
    <w:rsid w:val="002F44B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ntstyle01">
    <w:name w:val="fontstyle01"/>
    <w:basedOn w:val="a0"/>
    <w:rsid w:val="002F44B3"/>
    <w:rPr>
      <w:rFonts w:ascii="宋体" w:eastAsia="宋体" w:hAnsi="宋体" w:hint="eastAsia"/>
      <w:b w:val="0"/>
      <w:bCs w:val="0"/>
      <w:i w:val="0"/>
      <w:iCs w:val="0"/>
      <w:color w:val="000000"/>
      <w:sz w:val="24"/>
      <w:szCs w:val="24"/>
    </w:rPr>
  </w:style>
  <w:style w:type="character" w:customStyle="1" w:styleId="fontstyle21">
    <w:name w:val="fontstyle21"/>
    <w:basedOn w:val="a0"/>
    <w:rsid w:val="002F44B3"/>
    <w:rPr>
      <w:rFonts w:ascii="Times New Roman" w:hAnsi="Times New Roman" w:cs="Times New Roman" w:hint="default"/>
      <w:b w:val="0"/>
      <w:bCs w:val="0"/>
      <w:i w:val="0"/>
      <w:iCs w:val="0"/>
      <w:color w:val="000000"/>
      <w:sz w:val="24"/>
      <w:szCs w:val="24"/>
    </w:rPr>
  </w:style>
  <w:style w:type="character" w:customStyle="1" w:styleId="fontstyle31">
    <w:name w:val="fontstyle31"/>
    <w:basedOn w:val="a0"/>
    <w:rsid w:val="002F44B3"/>
    <w:rPr>
      <w:rFonts w:ascii="Times New Roman" w:hAnsi="Times New Roman" w:cs="Times New Roman" w:hint="default"/>
      <w:b w:val="0"/>
      <w:bCs w:val="0"/>
      <w:i/>
      <w:iCs/>
      <w:color w:val="000000"/>
      <w:sz w:val="24"/>
      <w:szCs w:val="24"/>
    </w:rPr>
  </w:style>
  <w:style w:type="character" w:customStyle="1" w:styleId="fontstyle11">
    <w:name w:val="fontstyle11"/>
    <w:basedOn w:val="a0"/>
    <w:rsid w:val="002F44B3"/>
    <w:rPr>
      <w:rFonts w:ascii="TimesNewRomanPSMT" w:hAnsi="TimesNewRomanPSMT" w:cs="TimesNewRomanPSMT" w:hint="default"/>
      <w:b w:val="0"/>
      <w:bCs w:val="0"/>
      <w:i w:val="0"/>
      <w:iCs w:val="0"/>
      <w:color w:val="000000"/>
      <w:sz w:val="24"/>
      <w:szCs w:val="24"/>
    </w:rPr>
  </w:style>
  <w:style w:type="character" w:customStyle="1" w:styleId="fontstyle41">
    <w:name w:val="fontstyle41"/>
    <w:basedOn w:val="a0"/>
    <w:rsid w:val="002F44B3"/>
    <w:rPr>
      <w:rFonts w:ascii="MicrosoftYaHei" w:hAnsi="MicrosoftYaHei" w:hint="default"/>
      <w:b w:val="0"/>
      <w:bCs w:val="0"/>
      <w:i w:val="0"/>
      <w:iCs w:val="0"/>
      <w:color w:val="000000"/>
      <w:sz w:val="26"/>
      <w:szCs w:val="26"/>
    </w:rPr>
  </w:style>
  <w:style w:type="character" w:styleId="af1">
    <w:name w:val="Hyperlink"/>
    <w:basedOn w:val="a0"/>
    <w:uiPriority w:val="99"/>
    <w:unhideWhenUsed/>
    <w:rsid w:val="00D42148"/>
    <w:rPr>
      <w:color w:val="0563C1" w:themeColor="hyperlink"/>
      <w:u w:val="single"/>
    </w:rPr>
  </w:style>
  <w:style w:type="paragraph" w:styleId="11">
    <w:name w:val="toc 1"/>
    <w:basedOn w:val="a"/>
    <w:next w:val="a"/>
    <w:autoRedefine/>
    <w:uiPriority w:val="39"/>
    <w:unhideWhenUsed/>
    <w:rsid w:val="00D42148"/>
    <w:pPr>
      <w:spacing w:before="120"/>
      <w:jc w:val="left"/>
    </w:pPr>
    <w:rPr>
      <w:rFonts w:asciiTheme="minorHAnsi" w:eastAsiaTheme="minorHAnsi"/>
      <w:b/>
      <w:bCs/>
      <w:i/>
      <w:iCs/>
    </w:rPr>
  </w:style>
  <w:style w:type="paragraph" w:styleId="21">
    <w:name w:val="toc 2"/>
    <w:basedOn w:val="a"/>
    <w:next w:val="a"/>
    <w:autoRedefine/>
    <w:uiPriority w:val="39"/>
    <w:unhideWhenUsed/>
    <w:rsid w:val="00D42148"/>
    <w:pPr>
      <w:spacing w:before="120"/>
      <w:ind w:left="240"/>
      <w:jc w:val="left"/>
    </w:pPr>
    <w:rPr>
      <w:rFonts w:asciiTheme="minorHAnsi" w:eastAsiaTheme="minorHAnsi"/>
      <w:b/>
      <w:bCs/>
      <w:sz w:val="22"/>
      <w:szCs w:val="22"/>
    </w:rPr>
  </w:style>
  <w:style w:type="character" w:customStyle="1" w:styleId="a8">
    <w:name w:val="无间隔 字符"/>
    <w:aliases w:val="Photo 字符"/>
    <w:basedOn w:val="a0"/>
    <w:link w:val="a7"/>
    <w:uiPriority w:val="1"/>
    <w:locked/>
    <w:rsid w:val="00D06CAC"/>
    <w:rPr>
      <w:rFonts w:ascii="Times New Roman" w:eastAsia="楷体" w:hAnsi="Times New Roman"/>
      <w:szCs w:val="24"/>
    </w:rPr>
  </w:style>
  <w:style w:type="paragraph" w:styleId="TOC">
    <w:name w:val="TOC Heading"/>
    <w:basedOn w:val="1"/>
    <w:next w:val="a"/>
    <w:uiPriority w:val="39"/>
    <w:unhideWhenUsed/>
    <w:qFormat/>
    <w:rsid w:val="00D42148"/>
    <w:pPr>
      <w:widowControl/>
      <w:spacing w:before="480" w:line="276" w:lineRule="auto"/>
      <w:ind w:firstLineChars="200" w:firstLine="200"/>
      <w:outlineLvl w:val="9"/>
    </w:pPr>
    <w:rPr>
      <w:rFonts w:asciiTheme="majorHAnsi" w:eastAsiaTheme="majorEastAsia" w:hAnsiTheme="majorHAnsi" w:cstheme="majorBidi"/>
      <w:color w:val="2E74B5" w:themeColor="accent1" w:themeShade="BF"/>
      <w:kern w:val="0"/>
      <w:sz w:val="28"/>
      <w:szCs w:val="28"/>
    </w:rPr>
  </w:style>
  <w:style w:type="paragraph" w:styleId="31">
    <w:name w:val="toc 3"/>
    <w:basedOn w:val="a"/>
    <w:next w:val="a"/>
    <w:autoRedefine/>
    <w:uiPriority w:val="39"/>
    <w:unhideWhenUsed/>
    <w:rsid w:val="002D4F3E"/>
    <w:pPr>
      <w:ind w:left="480"/>
      <w:jc w:val="left"/>
    </w:pPr>
    <w:rPr>
      <w:rFonts w:asciiTheme="minorHAnsi" w:eastAsiaTheme="minorHAnsi"/>
      <w:sz w:val="20"/>
      <w:szCs w:val="20"/>
    </w:rPr>
  </w:style>
  <w:style w:type="paragraph" w:styleId="4">
    <w:name w:val="toc 4"/>
    <w:basedOn w:val="a"/>
    <w:next w:val="a"/>
    <w:autoRedefine/>
    <w:uiPriority w:val="39"/>
    <w:unhideWhenUsed/>
    <w:rsid w:val="00565838"/>
    <w:pPr>
      <w:ind w:left="720"/>
      <w:jc w:val="left"/>
    </w:pPr>
    <w:rPr>
      <w:rFonts w:asciiTheme="minorHAnsi" w:eastAsiaTheme="minorHAnsi"/>
      <w:sz w:val="20"/>
      <w:szCs w:val="20"/>
    </w:rPr>
  </w:style>
  <w:style w:type="paragraph" w:styleId="5">
    <w:name w:val="toc 5"/>
    <w:basedOn w:val="a"/>
    <w:next w:val="a"/>
    <w:autoRedefine/>
    <w:uiPriority w:val="39"/>
    <w:unhideWhenUsed/>
    <w:rsid w:val="00565838"/>
    <w:pPr>
      <w:ind w:left="960"/>
      <w:jc w:val="left"/>
    </w:pPr>
    <w:rPr>
      <w:rFonts w:asciiTheme="minorHAnsi" w:eastAsiaTheme="minorHAnsi"/>
      <w:sz w:val="20"/>
      <w:szCs w:val="20"/>
    </w:rPr>
  </w:style>
  <w:style w:type="paragraph" w:styleId="6">
    <w:name w:val="toc 6"/>
    <w:basedOn w:val="a"/>
    <w:next w:val="a"/>
    <w:autoRedefine/>
    <w:uiPriority w:val="39"/>
    <w:unhideWhenUsed/>
    <w:rsid w:val="00565838"/>
    <w:pPr>
      <w:ind w:left="1200"/>
      <w:jc w:val="left"/>
    </w:pPr>
    <w:rPr>
      <w:rFonts w:asciiTheme="minorHAnsi" w:eastAsiaTheme="minorHAnsi"/>
      <w:sz w:val="20"/>
      <w:szCs w:val="20"/>
    </w:rPr>
  </w:style>
  <w:style w:type="paragraph" w:styleId="7">
    <w:name w:val="toc 7"/>
    <w:basedOn w:val="a"/>
    <w:next w:val="a"/>
    <w:autoRedefine/>
    <w:uiPriority w:val="39"/>
    <w:unhideWhenUsed/>
    <w:rsid w:val="00565838"/>
    <w:pPr>
      <w:ind w:left="1440"/>
      <w:jc w:val="left"/>
    </w:pPr>
    <w:rPr>
      <w:rFonts w:asciiTheme="minorHAnsi" w:eastAsiaTheme="minorHAnsi"/>
      <w:sz w:val="20"/>
      <w:szCs w:val="20"/>
    </w:rPr>
  </w:style>
  <w:style w:type="paragraph" w:styleId="8">
    <w:name w:val="toc 8"/>
    <w:basedOn w:val="a"/>
    <w:next w:val="a"/>
    <w:autoRedefine/>
    <w:uiPriority w:val="39"/>
    <w:unhideWhenUsed/>
    <w:rsid w:val="00565838"/>
    <w:pPr>
      <w:ind w:left="1680"/>
      <w:jc w:val="left"/>
    </w:pPr>
    <w:rPr>
      <w:rFonts w:asciiTheme="minorHAnsi" w:eastAsiaTheme="minorHAnsi"/>
      <w:sz w:val="20"/>
      <w:szCs w:val="20"/>
    </w:rPr>
  </w:style>
  <w:style w:type="paragraph" w:styleId="9">
    <w:name w:val="toc 9"/>
    <w:basedOn w:val="a"/>
    <w:next w:val="a"/>
    <w:autoRedefine/>
    <w:uiPriority w:val="39"/>
    <w:unhideWhenUsed/>
    <w:rsid w:val="00565838"/>
    <w:pPr>
      <w:ind w:left="1920"/>
      <w:jc w:val="left"/>
    </w:pPr>
    <w:rPr>
      <w:rFonts w:asciiTheme="minorHAnsi" w:eastAsia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17086870">
      <w:bodyDiv w:val="1"/>
      <w:marLeft w:val="0"/>
      <w:marRight w:val="0"/>
      <w:marTop w:val="0"/>
      <w:marBottom w:val="0"/>
      <w:divBdr>
        <w:top w:val="none" w:sz="0" w:space="0" w:color="auto"/>
        <w:left w:val="none" w:sz="0" w:space="0" w:color="auto"/>
        <w:bottom w:val="none" w:sz="0" w:space="0" w:color="auto"/>
        <w:right w:val="none" w:sz="0" w:space="0" w:color="auto"/>
      </w:divBdr>
    </w:div>
    <w:div w:id="328169510">
      <w:bodyDiv w:val="1"/>
      <w:marLeft w:val="0"/>
      <w:marRight w:val="0"/>
      <w:marTop w:val="0"/>
      <w:marBottom w:val="0"/>
      <w:divBdr>
        <w:top w:val="none" w:sz="0" w:space="0" w:color="auto"/>
        <w:left w:val="none" w:sz="0" w:space="0" w:color="auto"/>
        <w:bottom w:val="none" w:sz="0" w:space="0" w:color="auto"/>
        <w:right w:val="none" w:sz="0" w:space="0" w:color="auto"/>
      </w:divBdr>
    </w:div>
    <w:div w:id="350498006">
      <w:bodyDiv w:val="1"/>
      <w:marLeft w:val="0"/>
      <w:marRight w:val="0"/>
      <w:marTop w:val="0"/>
      <w:marBottom w:val="0"/>
      <w:divBdr>
        <w:top w:val="none" w:sz="0" w:space="0" w:color="auto"/>
        <w:left w:val="none" w:sz="0" w:space="0" w:color="auto"/>
        <w:bottom w:val="none" w:sz="0" w:space="0" w:color="auto"/>
        <w:right w:val="none" w:sz="0" w:space="0" w:color="auto"/>
      </w:divBdr>
      <w:divsChild>
        <w:div w:id="788669326">
          <w:marLeft w:val="0"/>
          <w:marRight w:val="0"/>
          <w:marTop w:val="0"/>
          <w:marBottom w:val="0"/>
          <w:divBdr>
            <w:top w:val="none" w:sz="0" w:space="0" w:color="auto"/>
            <w:left w:val="none" w:sz="0" w:space="0" w:color="auto"/>
            <w:bottom w:val="none" w:sz="0" w:space="0" w:color="auto"/>
            <w:right w:val="none" w:sz="0" w:space="0" w:color="auto"/>
          </w:divBdr>
          <w:divsChild>
            <w:div w:id="3754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864815">
      <w:bodyDiv w:val="1"/>
      <w:marLeft w:val="0"/>
      <w:marRight w:val="0"/>
      <w:marTop w:val="0"/>
      <w:marBottom w:val="0"/>
      <w:divBdr>
        <w:top w:val="none" w:sz="0" w:space="0" w:color="auto"/>
        <w:left w:val="none" w:sz="0" w:space="0" w:color="auto"/>
        <w:bottom w:val="none" w:sz="0" w:space="0" w:color="auto"/>
        <w:right w:val="none" w:sz="0" w:space="0" w:color="auto"/>
      </w:divBdr>
    </w:div>
    <w:div w:id="927272229">
      <w:bodyDiv w:val="1"/>
      <w:marLeft w:val="0"/>
      <w:marRight w:val="0"/>
      <w:marTop w:val="0"/>
      <w:marBottom w:val="0"/>
      <w:divBdr>
        <w:top w:val="none" w:sz="0" w:space="0" w:color="auto"/>
        <w:left w:val="none" w:sz="0" w:space="0" w:color="auto"/>
        <w:bottom w:val="none" w:sz="0" w:space="0" w:color="auto"/>
        <w:right w:val="none" w:sz="0" w:space="0" w:color="auto"/>
      </w:divBdr>
    </w:div>
    <w:div w:id="1585652068">
      <w:bodyDiv w:val="1"/>
      <w:marLeft w:val="0"/>
      <w:marRight w:val="0"/>
      <w:marTop w:val="0"/>
      <w:marBottom w:val="0"/>
      <w:divBdr>
        <w:top w:val="none" w:sz="0" w:space="0" w:color="auto"/>
        <w:left w:val="none" w:sz="0" w:space="0" w:color="auto"/>
        <w:bottom w:val="none" w:sz="0" w:space="0" w:color="auto"/>
        <w:right w:val="none" w:sz="0" w:space="0" w:color="auto"/>
      </w:divBdr>
      <w:divsChild>
        <w:div w:id="1328511971">
          <w:marLeft w:val="0"/>
          <w:marRight w:val="0"/>
          <w:marTop w:val="0"/>
          <w:marBottom w:val="0"/>
          <w:divBdr>
            <w:top w:val="none" w:sz="0" w:space="0" w:color="auto"/>
            <w:left w:val="none" w:sz="0" w:space="0" w:color="auto"/>
            <w:bottom w:val="none" w:sz="0" w:space="0" w:color="auto"/>
            <w:right w:val="none" w:sz="0" w:space="0" w:color="auto"/>
          </w:divBdr>
          <w:divsChild>
            <w:div w:id="1001278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23.bin"/><Relationship Id="rId299" Type="http://schemas.openxmlformats.org/officeDocument/2006/relationships/image" Target="media/image184.wmf"/><Relationship Id="rId21" Type="http://schemas.microsoft.com/office/2007/relationships/hdphoto" Target="media/hdphoto2.wdp"/><Relationship Id="rId63" Type="http://schemas.microsoft.com/office/2007/relationships/hdphoto" Target="media/hdphoto9.wdp"/><Relationship Id="rId159" Type="http://schemas.openxmlformats.org/officeDocument/2006/relationships/oleObject" Target="embeddings/oleObject41.bin"/><Relationship Id="rId324" Type="http://schemas.openxmlformats.org/officeDocument/2006/relationships/image" Target="media/image197.jpeg"/><Relationship Id="rId366" Type="http://schemas.openxmlformats.org/officeDocument/2006/relationships/oleObject" Target="embeddings/oleObject117.bin"/><Relationship Id="rId170" Type="http://schemas.openxmlformats.org/officeDocument/2006/relationships/image" Target="media/image104.wmf"/><Relationship Id="rId226" Type="http://schemas.openxmlformats.org/officeDocument/2006/relationships/oleObject" Target="embeddings/oleObject59.bin"/><Relationship Id="rId268" Type="http://schemas.openxmlformats.org/officeDocument/2006/relationships/oleObject" Target="embeddings/oleObject78.bin"/><Relationship Id="rId32" Type="http://schemas.microsoft.com/office/2007/relationships/hdphoto" Target="media/hdphoto7.wdp"/><Relationship Id="rId74" Type="http://schemas.openxmlformats.org/officeDocument/2006/relationships/oleObject" Target="embeddings/oleObject9.bin"/><Relationship Id="rId128" Type="http://schemas.openxmlformats.org/officeDocument/2006/relationships/oleObject" Target="embeddings/oleObject27.bin"/><Relationship Id="rId335" Type="http://schemas.openxmlformats.org/officeDocument/2006/relationships/image" Target="media/image203.tif"/><Relationship Id="rId5" Type="http://schemas.openxmlformats.org/officeDocument/2006/relationships/webSettings" Target="webSettings.xml"/><Relationship Id="rId181" Type="http://schemas.openxmlformats.org/officeDocument/2006/relationships/image" Target="media/image111.emf"/><Relationship Id="rId237" Type="http://schemas.openxmlformats.org/officeDocument/2006/relationships/image" Target="media/image153.wmf"/><Relationship Id="rId279" Type="http://schemas.openxmlformats.org/officeDocument/2006/relationships/image" Target="media/image174.wmf"/><Relationship Id="rId43" Type="http://schemas.openxmlformats.org/officeDocument/2006/relationships/image" Target="media/image24.wmf"/><Relationship Id="rId139" Type="http://schemas.openxmlformats.org/officeDocument/2006/relationships/image" Target="media/image87.wmf"/><Relationship Id="rId290" Type="http://schemas.openxmlformats.org/officeDocument/2006/relationships/oleObject" Target="embeddings/oleObject90.bin"/><Relationship Id="rId304" Type="http://schemas.openxmlformats.org/officeDocument/2006/relationships/oleObject" Target="embeddings/oleObject97.bin"/><Relationship Id="rId346" Type="http://schemas.openxmlformats.org/officeDocument/2006/relationships/oleObject" Target="embeddings/oleObject111.bin"/><Relationship Id="rId85" Type="http://schemas.openxmlformats.org/officeDocument/2006/relationships/image" Target="media/image54.wmf"/><Relationship Id="rId150" Type="http://schemas.openxmlformats.org/officeDocument/2006/relationships/oleObject" Target="embeddings/oleObject38.bin"/><Relationship Id="rId192" Type="http://schemas.openxmlformats.org/officeDocument/2006/relationships/image" Target="media/image122.emf"/><Relationship Id="rId206" Type="http://schemas.openxmlformats.org/officeDocument/2006/relationships/oleObject" Target="embeddings/oleObject56.bin"/><Relationship Id="rId248" Type="http://schemas.openxmlformats.org/officeDocument/2006/relationships/image" Target="media/image158.wmf"/><Relationship Id="rId12" Type="http://schemas.microsoft.com/office/2007/relationships/hdphoto" Target="media/hdphoto1.wdp"/><Relationship Id="rId108" Type="http://schemas.openxmlformats.org/officeDocument/2006/relationships/image" Target="media/image68.png"/><Relationship Id="rId315" Type="http://schemas.openxmlformats.org/officeDocument/2006/relationships/image" Target="media/image192.wmf"/><Relationship Id="rId357" Type="http://schemas.openxmlformats.org/officeDocument/2006/relationships/image" Target="media/image219.png"/><Relationship Id="rId54" Type="http://schemas.openxmlformats.org/officeDocument/2006/relationships/image" Target="media/image31.png"/><Relationship Id="rId96" Type="http://schemas.openxmlformats.org/officeDocument/2006/relationships/oleObject" Target="embeddings/oleObject17.bin"/><Relationship Id="rId161" Type="http://schemas.openxmlformats.org/officeDocument/2006/relationships/oleObject" Target="embeddings/oleObject42.bin"/><Relationship Id="rId217" Type="http://schemas.openxmlformats.org/officeDocument/2006/relationships/image" Target="media/image140.tif"/><Relationship Id="rId259" Type="http://schemas.openxmlformats.org/officeDocument/2006/relationships/image" Target="media/image165.wmf"/><Relationship Id="rId23" Type="http://schemas.microsoft.com/office/2007/relationships/hdphoto" Target="media/hdphoto3.wdp"/><Relationship Id="rId119" Type="http://schemas.openxmlformats.org/officeDocument/2006/relationships/image" Target="media/image76.wmf"/><Relationship Id="rId270" Type="http://schemas.openxmlformats.org/officeDocument/2006/relationships/oleObject" Target="embeddings/oleObject79.bin"/><Relationship Id="rId326" Type="http://schemas.openxmlformats.org/officeDocument/2006/relationships/package" Target="embeddings/Microsoft_Visio___3.vsdx"/><Relationship Id="rId65" Type="http://schemas.openxmlformats.org/officeDocument/2006/relationships/oleObject" Target="embeddings/oleObject7.bin"/><Relationship Id="rId130" Type="http://schemas.openxmlformats.org/officeDocument/2006/relationships/oleObject" Target="embeddings/oleObject28.bin"/><Relationship Id="rId368" Type="http://schemas.openxmlformats.org/officeDocument/2006/relationships/image" Target="media/image229.wmf"/><Relationship Id="rId172" Type="http://schemas.openxmlformats.org/officeDocument/2006/relationships/image" Target="media/image105.wmf"/><Relationship Id="rId228" Type="http://schemas.openxmlformats.org/officeDocument/2006/relationships/oleObject" Target="embeddings/oleObject60.bin"/><Relationship Id="rId281" Type="http://schemas.openxmlformats.org/officeDocument/2006/relationships/image" Target="media/image175.wmf"/><Relationship Id="rId337" Type="http://schemas.openxmlformats.org/officeDocument/2006/relationships/image" Target="media/image205.png"/><Relationship Id="rId34" Type="http://schemas.openxmlformats.org/officeDocument/2006/relationships/image" Target="media/image19.png"/><Relationship Id="rId76" Type="http://schemas.openxmlformats.org/officeDocument/2006/relationships/oleObject" Target="embeddings/oleObject10.bin"/><Relationship Id="rId141" Type="http://schemas.openxmlformats.org/officeDocument/2006/relationships/image" Target="media/image88.wmf"/><Relationship Id="rId7" Type="http://schemas.openxmlformats.org/officeDocument/2006/relationships/endnotes" Target="endnotes.xml"/><Relationship Id="rId183" Type="http://schemas.openxmlformats.org/officeDocument/2006/relationships/image" Target="media/image113.emf"/><Relationship Id="rId239" Type="http://schemas.openxmlformats.org/officeDocument/2006/relationships/oleObject" Target="embeddings/oleObject66.bin"/><Relationship Id="rId250" Type="http://schemas.openxmlformats.org/officeDocument/2006/relationships/image" Target="media/image159.wmf"/><Relationship Id="rId292" Type="http://schemas.openxmlformats.org/officeDocument/2006/relationships/oleObject" Target="embeddings/oleObject91.bin"/><Relationship Id="rId306" Type="http://schemas.openxmlformats.org/officeDocument/2006/relationships/oleObject" Target="embeddings/oleObject98.bin"/><Relationship Id="rId45" Type="http://schemas.openxmlformats.org/officeDocument/2006/relationships/image" Target="media/image25.wmf"/><Relationship Id="rId87" Type="http://schemas.openxmlformats.org/officeDocument/2006/relationships/oleObject" Target="embeddings/oleObject13.bin"/><Relationship Id="rId110" Type="http://schemas.openxmlformats.org/officeDocument/2006/relationships/image" Target="media/image69.wmf"/><Relationship Id="rId348" Type="http://schemas.openxmlformats.org/officeDocument/2006/relationships/oleObject" Target="embeddings/oleObject113.bin"/><Relationship Id="rId152" Type="http://schemas.openxmlformats.org/officeDocument/2006/relationships/image" Target="media/image94.png"/><Relationship Id="rId194" Type="http://schemas.openxmlformats.org/officeDocument/2006/relationships/image" Target="media/image124.wmf"/><Relationship Id="rId208" Type="http://schemas.openxmlformats.org/officeDocument/2006/relationships/oleObject" Target="embeddings/oleObject57.bin"/><Relationship Id="rId261" Type="http://schemas.openxmlformats.org/officeDocument/2006/relationships/image" Target="media/image166.wmf"/><Relationship Id="rId14" Type="http://schemas.openxmlformats.org/officeDocument/2006/relationships/image" Target="media/image5.gif"/><Relationship Id="rId56" Type="http://schemas.openxmlformats.org/officeDocument/2006/relationships/image" Target="media/image33.png"/><Relationship Id="rId317" Type="http://schemas.openxmlformats.org/officeDocument/2006/relationships/image" Target="media/image193.wmf"/><Relationship Id="rId359" Type="http://schemas.openxmlformats.org/officeDocument/2006/relationships/image" Target="media/image221.png"/><Relationship Id="rId98" Type="http://schemas.openxmlformats.org/officeDocument/2006/relationships/oleObject" Target="embeddings/oleObject18.bin"/><Relationship Id="rId121" Type="http://schemas.openxmlformats.org/officeDocument/2006/relationships/oleObject" Target="embeddings/oleObject24.bin"/><Relationship Id="rId163" Type="http://schemas.openxmlformats.org/officeDocument/2006/relationships/oleObject" Target="embeddings/oleObject43.bin"/><Relationship Id="rId219" Type="http://schemas.openxmlformats.org/officeDocument/2006/relationships/image" Target="media/image142.tiff"/><Relationship Id="rId370" Type="http://schemas.openxmlformats.org/officeDocument/2006/relationships/hyperlink" Target="http://doi.org/10.1364/OE.18.013187" TargetMode="External"/><Relationship Id="rId230" Type="http://schemas.openxmlformats.org/officeDocument/2006/relationships/oleObject" Target="embeddings/oleObject61.bin"/><Relationship Id="rId25" Type="http://schemas.microsoft.com/office/2007/relationships/hdphoto" Target="media/hdphoto4.wdp"/><Relationship Id="rId67" Type="http://schemas.openxmlformats.org/officeDocument/2006/relationships/image" Target="media/image41.wmf"/><Relationship Id="rId272" Type="http://schemas.openxmlformats.org/officeDocument/2006/relationships/oleObject" Target="embeddings/oleObject80.bin"/><Relationship Id="rId328" Type="http://schemas.openxmlformats.org/officeDocument/2006/relationships/oleObject" Target="embeddings/oleObject107.bin"/><Relationship Id="rId132" Type="http://schemas.openxmlformats.org/officeDocument/2006/relationships/oleObject" Target="embeddings/oleObject29.bin"/><Relationship Id="rId174" Type="http://schemas.openxmlformats.org/officeDocument/2006/relationships/image" Target="media/image106.wmf"/><Relationship Id="rId241" Type="http://schemas.openxmlformats.org/officeDocument/2006/relationships/oleObject" Target="embeddings/oleObject67.bin"/><Relationship Id="rId36" Type="http://schemas.openxmlformats.org/officeDocument/2006/relationships/image" Target="media/image20.png"/><Relationship Id="rId283" Type="http://schemas.openxmlformats.org/officeDocument/2006/relationships/image" Target="media/image176.wmf"/><Relationship Id="rId339" Type="http://schemas.openxmlformats.org/officeDocument/2006/relationships/image" Target="media/image207.png"/><Relationship Id="rId78" Type="http://schemas.openxmlformats.org/officeDocument/2006/relationships/image" Target="media/image49.wmf"/><Relationship Id="rId99" Type="http://schemas.openxmlformats.org/officeDocument/2006/relationships/image" Target="media/image62.wmf"/><Relationship Id="rId101" Type="http://schemas.openxmlformats.org/officeDocument/2006/relationships/image" Target="media/image64.wmf"/><Relationship Id="rId122" Type="http://schemas.openxmlformats.org/officeDocument/2006/relationships/image" Target="media/image78.wmf"/><Relationship Id="rId143" Type="http://schemas.openxmlformats.org/officeDocument/2006/relationships/image" Target="media/image89.wmf"/><Relationship Id="rId164" Type="http://schemas.openxmlformats.org/officeDocument/2006/relationships/image" Target="media/image101.wmf"/><Relationship Id="rId185" Type="http://schemas.openxmlformats.org/officeDocument/2006/relationships/image" Target="media/image115.emf"/><Relationship Id="rId350" Type="http://schemas.openxmlformats.org/officeDocument/2006/relationships/oleObject" Target="embeddings/oleObject114.bin"/><Relationship Id="rId371" Type="http://schemas.openxmlformats.org/officeDocument/2006/relationships/fontTable" Target="fontTable.xml"/><Relationship Id="rId9" Type="http://schemas.openxmlformats.org/officeDocument/2006/relationships/image" Target="media/image2.png"/><Relationship Id="rId210" Type="http://schemas.openxmlformats.org/officeDocument/2006/relationships/image" Target="media/image133.tif"/><Relationship Id="rId26" Type="http://schemas.openxmlformats.org/officeDocument/2006/relationships/image" Target="media/image14.png"/><Relationship Id="rId231" Type="http://schemas.openxmlformats.org/officeDocument/2006/relationships/image" Target="media/image150.wmf"/><Relationship Id="rId252" Type="http://schemas.openxmlformats.org/officeDocument/2006/relationships/oleObject" Target="embeddings/oleObject73.bin"/><Relationship Id="rId273" Type="http://schemas.openxmlformats.org/officeDocument/2006/relationships/oleObject" Target="embeddings/oleObject81.bin"/><Relationship Id="rId294" Type="http://schemas.openxmlformats.org/officeDocument/2006/relationships/oleObject" Target="embeddings/oleObject92.bin"/><Relationship Id="rId308" Type="http://schemas.openxmlformats.org/officeDocument/2006/relationships/oleObject" Target="embeddings/oleObject99.bin"/><Relationship Id="rId329" Type="http://schemas.openxmlformats.org/officeDocument/2006/relationships/image" Target="media/image200.wmf"/><Relationship Id="rId47" Type="http://schemas.openxmlformats.org/officeDocument/2006/relationships/image" Target="media/image26.wmf"/><Relationship Id="rId68" Type="http://schemas.openxmlformats.org/officeDocument/2006/relationships/oleObject" Target="embeddings/oleObject8.bin"/><Relationship Id="rId89" Type="http://schemas.openxmlformats.org/officeDocument/2006/relationships/oleObject" Target="embeddings/oleObject14.bin"/><Relationship Id="rId112" Type="http://schemas.openxmlformats.org/officeDocument/2006/relationships/image" Target="media/image71.wmf"/><Relationship Id="rId133" Type="http://schemas.openxmlformats.org/officeDocument/2006/relationships/image" Target="media/image84.wmf"/><Relationship Id="rId154" Type="http://schemas.openxmlformats.org/officeDocument/2006/relationships/image" Target="media/image96.wmf"/><Relationship Id="rId175" Type="http://schemas.openxmlformats.org/officeDocument/2006/relationships/oleObject" Target="embeddings/oleObject49.bin"/><Relationship Id="rId340" Type="http://schemas.openxmlformats.org/officeDocument/2006/relationships/image" Target="media/image208.png"/><Relationship Id="rId361" Type="http://schemas.openxmlformats.org/officeDocument/2006/relationships/image" Target="media/image223.png"/><Relationship Id="rId196" Type="http://schemas.openxmlformats.org/officeDocument/2006/relationships/image" Target="media/image125.wmf"/><Relationship Id="rId200" Type="http://schemas.openxmlformats.org/officeDocument/2006/relationships/image" Target="media/image127.wmf"/><Relationship Id="rId16" Type="http://schemas.openxmlformats.org/officeDocument/2006/relationships/image" Target="media/image7.png"/><Relationship Id="rId221" Type="http://schemas.openxmlformats.org/officeDocument/2006/relationships/image" Target="media/image144.emf"/><Relationship Id="rId242" Type="http://schemas.openxmlformats.org/officeDocument/2006/relationships/image" Target="media/image155.wmf"/><Relationship Id="rId263" Type="http://schemas.openxmlformats.org/officeDocument/2006/relationships/image" Target="media/image167.wmf"/><Relationship Id="rId284" Type="http://schemas.openxmlformats.org/officeDocument/2006/relationships/oleObject" Target="embeddings/oleObject87.bin"/><Relationship Id="rId319" Type="http://schemas.openxmlformats.org/officeDocument/2006/relationships/image" Target="media/image194.wmf"/><Relationship Id="rId37" Type="http://schemas.openxmlformats.org/officeDocument/2006/relationships/image" Target="media/image21.emf"/><Relationship Id="rId58" Type="http://schemas.openxmlformats.org/officeDocument/2006/relationships/image" Target="media/image35.png"/><Relationship Id="rId79" Type="http://schemas.openxmlformats.org/officeDocument/2006/relationships/image" Target="media/image50.wmf"/><Relationship Id="rId102" Type="http://schemas.openxmlformats.org/officeDocument/2006/relationships/oleObject" Target="embeddings/oleObject19.bin"/><Relationship Id="rId123" Type="http://schemas.openxmlformats.org/officeDocument/2006/relationships/oleObject" Target="embeddings/oleObject25.bin"/><Relationship Id="rId144" Type="http://schemas.openxmlformats.org/officeDocument/2006/relationships/oleObject" Target="embeddings/oleObject35.bin"/><Relationship Id="rId330" Type="http://schemas.openxmlformats.org/officeDocument/2006/relationships/oleObject" Target="embeddings/oleObject108.bin"/><Relationship Id="rId90" Type="http://schemas.openxmlformats.org/officeDocument/2006/relationships/image" Target="media/image57.wmf"/><Relationship Id="rId165" Type="http://schemas.openxmlformats.org/officeDocument/2006/relationships/oleObject" Target="embeddings/oleObject44.bin"/><Relationship Id="rId186" Type="http://schemas.openxmlformats.org/officeDocument/2006/relationships/image" Target="media/image116.emf"/><Relationship Id="rId351" Type="http://schemas.openxmlformats.org/officeDocument/2006/relationships/oleObject" Target="embeddings/oleObject115.bin"/><Relationship Id="rId372" Type="http://schemas.microsoft.com/office/2011/relationships/people" Target="people.xml"/><Relationship Id="rId211" Type="http://schemas.openxmlformats.org/officeDocument/2006/relationships/image" Target="media/image134.tiff"/><Relationship Id="rId232" Type="http://schemas.openxmlformats.org/officeDocument/2006/relationships/oleObject" Target="embeddings/oleObject62.bin"/><Relationship Id="rId253" Type="http://schemas.openxmlformats.org/officeDocument/2006/relationships/image" Target="media/image160.emf"/><Relationship Id="rId274" Type="http://schemas.openxmlformats.org/officeDocument/2006/relationships/oleObject" Target="embeddings/oleObject82.bin"/><Relationship Id="rId295" Type="http://schemas.openxmlformats.org/officeDocument/2006/relationships/image" Target="media/image182.wmf"/><Relationship Id="rId309" Type="http://schemas.openxmlformats.org/officeDocument/2006/relationships/image" Target="media/image189.wmf"/><Relationship Id="rId27" Type="http://schemas.openxmlformats.org/officeDocument/2006/relationships/image" Target="media/image15.png"/><Relationship Id="rId48" Type="http://schemas.openxmlformats.org/officeDocument/2006/relationships/oleObject" Target="embeddings/oleObject5.bin"/><Relationship Id="rId69" Type="http://schemas.openxmlformats.org/officeDocument/2006/relationships/image" Target="media/image42.wmf"/><Relationship Id="rId113" Type="http://schemas.openxmlformats.org/officeDocument/2006/relationships/image" Target="media/image72.wmf"/><Relationship Id="rId134" Type="http://schemas.openxmlformats.org/officeDocument/2006/relationships/oleObject" Target="embeddings/oleObject30.bin"/><Relationship Id="rId320" Type="http://schemas.openxmlformats.org/officeDocument/2006/relationships/oleObject" Target="embeddings/oleObject105.bin"/><Relationship Id="rId80" Type="http://schemas.openxmlformats.org/officeDocument/2006/relationships/oleObject" Target="embeddings/oleObject11.bin"/><Relationship Id="rId155" Type="http://schemas.openxmlformats.org/officeDocument/2006/relationships/oleObject" Target="embeddings/oleObject39.bin"/><Relationship Id="rId176" Type="http://schemas.openxmlformats.org/officeDocument/2006/relationships/image" Target="media/image107.wmf"/><Relationship Id="rId197" Type="http://schemas.openxmlformats.org/officeDocument/2006/relationships/oleObject" Target="embeddings/oleObject52.bin"/><Relationship Id="rId341" Type="http://schemas.openxmlformats.org/officeDocument/2006/relationships/image" Target="media/image209.tif"/><Relationship Id="rId362" Type="http://schemas.openxmlformats.org/officeDocument/2006/relationships/image" Target="media/image224.png"/><Relationship Id="rId201" Type="http://schemas.openxmlformats.org/officeDocument/2006/relationships/oleObject" Target="embeddings/oleObject54.bin"/><Relationship Id="rId222" Type="http://schemas.openxmlformats.org/officeDocument/2006/relationships/image" Target="media/image145.tiff"/><Relationship Id="rId243" Type="http://schemas.openxmlformats.org/officeDocument/2006/relationships/oleObject" Target="embeddings/oleObject68.bin"/><Relationship Id="rId264" Type="http://schemas.openxmlformats.org/officeDocument/2006/relationships/oleObject" Target="embeddings/oleObject76.bin"/><Relationship Id="rId285" Type="http://schemas.openxmlformats.org/officeDocument/2006/relationships/image" Target="media/image177.wmf"/><Relationship Id="rId17" Type="http://schemas.openxmlformats.org/officeDocument/2006/relationships/image" Target="media/image8.png"/><Relationship Id="rId38" Type="http://schemas.openxmlformats.org/officeDocument/2006/relationships/package" Target="embeddings/Microsoft_Visio___.vsdx"/><Relationship Id="rId59" Type="http://schemas.openxmlformats.org/officeDocument/2006/relationships/image" Target="media/image36.png"/><Relationship Id="rId103" Type="http://schemas.openxmlformats.org/officeDocument/2006/relationships/image" Target="media/image65.wmf"/><Relationship Id="rId124" Type="http://schemas.openxmlformats.org/officeDocument/2006/relationships/image" Target="media/image79.wmf"/><Relationship Id="rId310" Type="http://schemas.openxmlformats.org/officeDocument/2006/relationships/oleObject" Target="embeddings/oleObject100.bin"/><Relationship Id="rId70" Type="http://schemas.openxmlformats.org/officeDocument/2006/relationships/image" Target="media/image43.wmf"/><Relationship Id="rId91" Type="http://schemas.openxmlformats.org/officeDocument/2006/relationships/image" Target="media/image58.wmf"/><Relationship Id="rId145" Type="http://schemas.openxmlformats.org/officeDocument/2006/relationships/image" Target="media/image90.wmf"/><Relationship Id="rId166" Type="http://schemas.openxmlformats.org/officeDocument/2006/relationships/image" Target="media/image102.wmf"/><Relationship Id="rId187" Type="http://schemas.openxmlformats.org/officeDocument/2006/relationships/image" Target="media/image117.emf"/><Relationship Id="rId331" Type="http://schemas.openxmlformats.org/officeDocument/2006/relationships/image" Target="media/image201.wmf"/><Relationship Id="rId352" Type="http://schemas.openxmlformats.org/officeDocument/2006/relationships/oleObject" Target="embeddings/oleObject116.bin"/><Relationship Id="rId373" Type="http://schemas.openxmlformats.org/officeDocument/2006/relationships/theme" Target="theme/theme1.xml"/><Relationship Id="rId1" Type="http://schemas.openxmlformats.org/officeDocument/2006/relationships/customXml" Target="../customXml/item1.xml"/><Relationship Id="rId212" Type="http://schemas.openxmlformats.org/officeDocument/2006/relationships/image" Target="media/image135.png"/><Relationship Id="rId233" Type="http://schemas.openxmlformats.org/officeDocument/2006/relationships/image" Target="media/image151.wmf"/><Relationship Id="rId254" Type="http://schemas.openxmlformats.org/officeDocument/2006/relationships/image" Target="media/image161.emf"/><Relationship Id="rId28" Type="http://schemas.microsoft.com/office/2007/relationships/hdphoto" Target="media/hdphoto5.wdp"/><Relationship Id="rId49" Type="http://schemas.openxmlformats.org/officeDocument/2006/relationships/image" Target="media/image27.wmf"/><Relationship Id="rId114" Type="http://schemas.openxmlformats.org/officeDocument/2006/relationships/image" Target="media/image73.wmf"/><Relationship Id="rId275" Type="http://schemas.openxmlformats.org/officeDocument/2006/relationships/image" Target="media/image172.wmf"/><Relationship Id="rId296" Type="http://schemas.openxmlformats.org/officeDocument/2006/relationships/oleObject" Target="embeddings/oleObject93.bin"/><Relationship Id="rId300" Type="http://schemas.openxmlformats.org/officeDocument/2006/relationships/oleObject" Target="embeddings/oleObject95.bin"/><Relationship Id="rId60" Type="http://schemas.openxmlformats.org/officeDocument/2006/relationships/image" Target="media/image37.emf"/><Relationship Id="rId81" Type="http://schemas.openxmlformats.org/officeDocument/2006/relationships/image" Target="media/image51.wmf"/><Relationship Id="rId135" Type="http://schemas.openxmlformats.org/officeDocument/2006/relationships/image" Target="media/image85.wmf"/><Relationship Id="rId156" Type="http://schemas.openxmlformats.org/officeDocument/2006/relationships/image" Target="media/image97.wmf"/><Relationship Id="rId177" Type="http://schemas.openxmlformats.org/officeDocument/2006/relationships/oleObject" Target="embeddings/oleObject50.bin"/><Relationship Id="rId198" Type="http://schemas.openxmlformats.org/officeDocument/2006/relationships/image" Target="media/image126.wmf"/><Relationship Id="rId321" Type="http://schemas.openxmlformats.org/officeDocument/2006/relationships/image" Target="media/image195.wmf"/><Relationship Id="rId342" Type="http://schemas.openxmlformats.org/officeDocument/2006/relationships/image" Target="media/image210.tif"/><Relationship Id="rId363" Type="http://schemas.openxmlformats.org/officeDocument/2006/relationships/image" Target="media/image225.png"/><Relationship Id="rId202" Type="http://schemas.openxmlformats.org/officeDocument/2006/relationships/image" Target="media/image128.wmf"/><Relationship Id="rId223" Type="http://schemas.openxmlformats.org/officeDocument/2006/relationships/image" Target="media/image146.wmf"/><Relationship Id="rId244" Type="http://schemas.openxmlformats.org/officeDocument/2006/relationships/image" Target="media/image156.wmf"/><Relationship Id="rId18" Type="http://schemas.openxmlformats.org/officeDocument/2006/relationships/image" Target="media/image9.png"/><Relationship Id="rId39" Type="http://schemas.openxmlformats.org/officeDocument/2006/relationships/image" Target="media/image22.wmf"/><Relationship Id="rId265" Type="http://schemas.openxmlformats.org/officeDocument/2006/relationships/image" Target="media/image168.wmf"/><Relationship Id="rId286" Type="http://schemas.openxmlformats.org/officeDocument/2006/relationships/oleObject" Target="embeddings/oleObject88.bin"/><Relationship Id="rId50" Type="http://schemas.openxmlformats.org/officeDocument/2006/relationships/oleObject" Target="embeddings/oleObject6.bin"/><Relationship Id="rId104" Type="http://schemas.openxmlformats.org/officeDocument/2006/relationships/oleObject" Target="embeddings/oleObject20.bin"/><Relationship Id="rId125" Type="http://schemas.openxmlformats.org/officeDocument/2006/relationships/image" Target="media/image80.wmf"/><Relationship Id="rId146" Type="http://schemas.openxmlformats.org/officeDocument/2006/relationships/oleObject" Target="embeddings/oleObject36.bin"/><Relationship Id="rId167" Type="http://schemas.openxmlformats.org/officeDocument/2006/relationships/oleObject" Target="embeddings/oleObject45.bin"/><Relationship Id="rId188" Type="http://schemas.openxmlformats.org/officeDocument/2006/relationships/image" Target="media/image118.emf"/><Relationship Id="rId311" Type="http://schemas.openxmlformats.org/officeDocument/2006/relationships/image" Target="media/image190.wmf"/><Relationship Id="rId332" Type="http://schemas.openxmlformats.org/officeDocument/2006/relationships/oleObject" Target="embeddings/oleObject109.bin"/><Relationship Id="rId353" Type="http://schemas.openxmlformats.org/officeDocument/2006/relationships/image" Target="media/image215.png"/><Relationship Id="rId71" Type="http://schemas.openxmlformats.org/officeDocument/2006/relationships/image" Target="media/image44.wmf"/><Relationship Id="rId92" Type="http://schemas.openxmlformats.org/officeDocument/2006/relationships/oleObject" Target="embeddings/oleObject15.bin"/><Relationship Id="rId213" Type="http://schemas.openxmlformats.org/officeDocument/2006/relationships/image" Target="media/image136.tif"/><Relationship Id="rId234" Type="http://schemas.openxmlformats.org/officeDocument/2006/relationships/oleObject" Target="embeddings/oleObject63.bin"/><Relationship Id="rId2" Type="http://schemas.openxmlformats.org/officeDocument/2006/relationships/numbering" Target="numbering.xml"/><Relationship Id="rId29" Type="http://schemas.openxmlformats.org/officeDocument/2006/relationships/image" Target="media/image16.png"/><Relationship Id="rId255" Type="http://schemas.openxmlformats.org/officeDocument/2006/relationships/image" Target="media/image162.jpeg"/><Relationship Id="rId276" Type="http://schemas.openxmlformats.org/officeDocument/2006/relationships/oleObject" Target="embeddings/oleObject83.bin"/><Relationship Id="rId297" Type="http://schemas.openxmlformats.org/officeDocument/2006/relationships/image" Target="media/image183.wmf"/><Relationship Id="rId40" Type="http://schemas.openxmlformats.org/officeDocument/2006/relationships/oleObject" Target="embeddings/oleObject1.bin"/><Relationship Id="rId115" Type="http://schemas.openxmlformats.org/officeDocument/2006/relationships/oleObject" Target="embeddings/oleObject22.bin"/><Relationship Id="rId136" Type="http://schemas.openxmlformats.org/officeDocument/2006/relationships/oleObject" Target="embeddings/oleObject31.bin"/><Relationship Id="rId157" Type="http://schemas.openxmlformats.org/officeDocument/2006/relationships/oleObject" Target="embeddings/oleObject40.bin"/><Relationship Id="rId178" Type="http://schemas.openxmlformats.org/officeDocument/2006/relationships/image" Target="media/image108.emf"/><Relationship Id="rId301" Type="http://schemas.openxmlformats.org/officeDocument/2006/relationships/image" Target="media/image185.wmf"/><Relationship Id="rId322" Type="http://schemas.openxmlformats.org/officeDocument/2006/relationships/oleObject" Target="embeddings/oleObject106.bin"/><Relationship Id="rId343" Type="http://schemas.openxmlformats.org/officeDocument/2006/relationships/image" Target="media/image211.tiff"/><Relationship Id="rId364" Type="http://schemas.openxmlformats.org/officeDocument/2006/relationships/image" Target="media/image226.png"/><Relationship Id="rId61" Type="http://schemas.openxmlformats.org/officeDocument/2006/relationships/package" Target="embeddings/Microsoft_Visio___1.vsdx"/><Relationship Id="rId82" Type="http://schemas.openxmlformats.org/officeDocument/2006/relationships/image" Target="media/image52.wmf"/><Relationship Id="rId199" Type="http://schemas.openxmlformats.org/officeDocument/2006/relationships/oleObject" Target="embeddings/oleObject53.bin"/><Relationship Id="rId203" Type="http://schemas.openxmlformats.org/officeDocument/2006/relationships/oleObject" Target="embeddings/oleObject55.bin"/><Relationship Id="rId19" Type="http://schemas.openxmlformats.org/officeDocument/2006/relationships/image" Target="media/image10.png"/><Relationship Id="rId224" Type="http://schemas.openxmlformats.org/officeDocument/2006/relationships/oleObject" Target="embeddings/oleObject58.bin"/><Relationship Id="rId245" Type="http://schemas.openxmlformats.org/officeDocument/2006/relationships/oleObject" Target="embeddings/oleObject69.bin"/><Relationship Id="rId266" Type="http://schemas.openxmlformats.org/officeDocument/2006/relationships/oleObject" Target="embeddings/oleObject77.bin"/><Relationship Id="rId287" Type="http://schemas.openxmlformats.org/officeDocument/2006/relationships/image" Target="media/image178.wmf"/><Relationship Id="rId30" Type="http://schemas.microsoft.com/office/2007/relationships/hdphoto" Target="media/hdphoto6.wdp"/><Relationship Id="rId105" Type="http://schemas.openxmlformats.org/officeDocument/2006/relationships/image" Target="media/image66.wmf"/><Relationship Id="rId126" Type="http://schemas.openxmlformats.org/officeDocument/2006/relationships/oleObject" Target="embeddings/oleObject26.bin"/><Relationship Id="rId147" Type="http://schemas.openxmlformats.org/officeDocument/2006/relationships/image" Target="media/image91.wmf"/><Relationship Id="rId168" Type="http://schemas.openxmlformats.org/officeDocument/2006/relationships/image" Target="media/image103.wmf"/><Relationship Id="rId312" Type="http://schemas.openxmlformats.org/officeDocument/2006/relationships/oleObject" Target="embeddings/oleObject101.bin"/><Relationship Id="rId333" Type="http://schemas.openxmlformats.org/officeDocument/2006/relationships/image" Target="media/image202.wmf"/><Relationship Id="rId354" Type="http://schemas.openxmlformats.org/officeDocument/2006/relationships/image" Target="media/image216.png"/><Relationship Id="rId51" Type="http://schemas.openxmlformats.org/officeDocument/2006/relationships/image" Target="media/image28.png"/><Relationship Id="rId72" Type="http://schemas.openxmlformats.org/officeDocument/2006/relationships/image" Target="media/image45.wmf"/><Relationship Id="rId93" Type="http://schemas.openxmlformats.org/officeDocument/2006/relationships/image" Target="media/image59.wmf"/><Relationship Id="rId189" Type="http://schemas.openxmlformats.org/officeDocument/2006/relationships/image" Target="media/image119.emf"/><Relationship Id="rId3" Type="http://schemas.openxmlformats.org/officeDocument/2006/relationships/styles" Target="styles.xml"/><Relationship Id="rId214" Type="http://schemas.openxmlformats.org/officeDocument/2006/relationships/image" Target="media/image137.png"/><Relationship Id="rId235" Type="http://schemas.openxmlformats.org/officeDocument/2006/relationships/image" Target="media/image152.wmf"/><Relationship Id="rId256" Type="http://schemas.openxmlformats.org/officeDocument/2006/relationships/image" Target="media/image163.jpeg"/><Relationship Id="rId277" Type="http://schemas.openxmlformats.org/officeDocument/2006/relationships/image" Target="media/image173.wmf"/><Relationship Id="rId298" Type="http://schemas.openxmlformats.org/officeDocument/2006/relationships/oleObject" Target="embeddings/oleObject94.bin"/><Relationship Id="rId116" Type="http://schemas.openxmlformats.org/officeDocument/2006/relationships/image" Target="media/image74.wmf"/><Relationship Id="rId137" Type="http://schemas.openxmlformats.org/officeDocument/2006/relationships/image" Target="media/image86.wmf"/><Relationship Id="rId158" Type="http://schemas.openxmlformats.org/officeDocument/2006/relationships/image" Target="media/image98.wmf"/><Relationship Id="rId302" Type="http://schemas.openxmlformats.org/officeDocument/2006/relationships/oleObject" Target="embeddings/oleObject96.bin"/><Relationship Id="rId323" Type="http://schemas.openxmlformats.org/officeDocument/2006/relationships/image" Target="media/image196.jpeg"/><Relationship Id="rId344" Type="http://schemas.openxmlformats.org/officeDocument/2006/relationships/image" Target="media/image212.tiff"/><Relationship Id="rId20" Type="http://schemas.openxmlformats.org/officeDocument/2006/relationships/image" Target="media/image11.png"/><Relationship Id="rId41" Type="http://schemas.openxmlformats.org/officeDocument/2006/relationships/image" Target="media/image23.wmf"/><Relationship Id="rId62" Type="http://schemas.openxmlformats.org/officeDocument/2006/relationships/image" Target="media/image38.png"/><Relationship Id="rId83" Type="http://schemas.openxmlformats.org/officeDocument/2006/relationships/image" Target="media/image53.wmf"/><Relationship Id="rId179" Type="http://schemas.openxmlformats.org/officeDocument/2006/relationships/image" Target="media/image109.emf"/><Relationship Id="rId365" Type="http://schemas.openxmlformats.org/officeDocument/2006/relationships/image" Target="media/image227.wmf"/><Relationship Id="rId190" Type="http://schemas.openxmlformats.org/officeDocument/2006/relationships/image" Target="media/image120.emf"/><Relationship Id="rId204" Type="http://schemas.openxmlformats.org/officeDocument/2006/relationships/image" Target="media/image129.tiff"/><Relationship Id="rId225" Type="http://schemas.openxmlformats.org/officeDocument/2006/relationships/image" Target="media/image147.wmf"/><Relationship Id="rId246" Type="http://schemas.openxmlformats.org/officeDocument/2006/relationships/image" Target="media/image157.wmf"/><Relationship Id="rId267" Type="http://schemas.openxmlformats.org/officeDocument/2006/relationships/image" Target="media/image169.wmf"/><Relationship Id="rId288" Type="http://schemas.openxmlformats.org/officeDocument/2006/relationships/oleObject" Target="embeddings/oleObject89.bin"/><Relationship Id="rId106" Type="http://schemas.openxmlformats.org/officeDocument/2006/relationships/oleObject" Target="embeddings/oleObject21.bin"/><Relationship Id="rId127" Type="http://schemas.openxmlformats.org/officeDocument/2006/relationships/image" Target="media/image81.wmf"/><Relationship Id="rId313" Type="http://schemas.openxmlformats.org/officeDocument/2006/relationships/image" Target="media/image191.wmf"/><Relationship Id="rId10" Type="http://schemas.openxmlformats.org/officeDocument/2006/relationships/footer" Target="footer1.xml"/><Relationship Id="rId31" Type="http://schemas.openxmlformats.org/officeDocument/2006/relationships/image" Target="media/image17.png"/><Relationship Id="rId52" Type="http://schemas.openxmlformats.org/officeDocument/2006/relationships/image" Target="media/image29.png"/><Relationship Id="rId73" Type="http://schemas.openxmlformats.org/officeDocument/2006/relationships/image" Target="media/image46.wmf"/><Relationship Id="rId94" Type="http://schemas.openxmlformats.org/officeDocument/2006/relationships/oleObject" Target="embeddings/oleObject16.bin"/><Relationship Id="rId148" Type="http://schemas.openxmlformats.org/officeDocument/2006/relationships/oleObject" Target="embeddings/oleObject37.bin"/><Relationship Id="rId169" Type="http://schemas.openxmlformats.org/officeDocument/2006/relationships/oleObject" Target="embeddings/oleObject46.bin"/><Relationship Id="rId334" Type="http://schemas.openxmlformats.org/officeDocument/2006/relationships/oleObject" Target="embeddings/oleObject110.bin"/><Relationship Id="rId355" Type="http://schemas.openxmlformats.org/officeDocument/2006/relationships/image" Target="media/image217.png"/><Relationship Id="rId4" Type="http://schemas.openxmlformats.org/officeDocument/2006/relationships/settings" Target="settings.xml"/><Relationship Id="rId180" Type="http://schemas.openxmlformats.org/officeDocument/2006/relationships/image" Target="media/image110.emf"/><Relationship Id="rId215" Type="http://schemas.openxmlformats.org/officeDocument/2006/relationships/image" Target="media/image138.tiff"/><Relationship Id="rId236" Type="http://schemas.openxmlformats.org/officeDocument/2006/relationships/oleObject" Target="embeddings/oleObject64.bin"/><Relationship Id="rId257" Type="http://schemas.openxmlformats.org/officeDocument/2006/relationships/image" Target="media/image164.emf"/><Relationship Id="rId278" Type="http://schemas.openxmlformats.org/officeDocument/2006/relationships/oleObject" Target="embeddings/oleObject84.bin"/><Relationship Id="rId303" Type="http://schemas.openxmlformats.org/officeDocument/2006/relationships/image" Target="media/image186.wmf"/><Relationship Id="rId42" Type="http://schemas.openxmlformats.org/officeDocument/2006/relationships/oleObject" Target="embeddings/oleObject2.bin"/><Relationship Id="rId84" Type="http://schemas.openxmlformats.org/officeDocument/2006/relationships/oleObject" Target="embeddings/oleObject12.bin"/><Relationship Id="rId138" Type="http://schemas.openxmlformats.org/officeDocument/2006/relationships/oleObject" Target="embeddings/oleObject32.bin"/><Relationship Id="rId345" Type="http://schemas.openxmlformats.org/officeDocument/2006/relationships/image" Target="media/image213.wmf"/><Relationship Id="rId191" Type="http://schemas.openxmlformats.org/officeDocument/2006/relationships/image" Target="media/image121.emf"/><Relationship Id="rId205" Type="http://schemas.openxmlformats.org/officeDocument/2006/relationships/image" Target="media/image130.wmf"/><Relationship Id="rId247" Type="http://schemas.openxmlformats.org/officeDocument/2006/relationships/oleObject" Target="embeddings/oleObject70.bin"/><Relationship Id="rId107" Type="http://schemas.openxmlformats.org/officeDocument/2006/relationships/image" Target="media/image67.wmf"/><Relationship Id="rId289" Type="http://schemas.openxmlformats.org/officeDocument/2006/relationships/image" Target="media/image179.wmf"/><Relationship Id="rId11" Type="http://schemas.openxmlformats.org/officeDocument/2006/relationships/image" Target="media/image3.png"/><Relationship Id="rId53" Type="http://schemas.openxmlformats.org/officeDocument/2006/relationships/image" Target="media/image30.png"/><Relationship Id="rId149" Type="http://schemas.openxmlformats.org/officeDocument/2006/relationships/image" Target="media/image92.wmf"/><Relationship Id="rId314" Type="http://schemas.openxmlformats.org/officeDocument/2006/relationships/oleObject" Target="embeddings/oleObject102.bin"/><Relationship Id="rId356" Type="http://schemas.openxmlformats.org/officeDocument/2006/relationships/image" Target="media/image218.png"/><Relationship Id="rId95" Type="http://schemas.openxmlformats.org/officeDocument/2006/relationships/image" Target="media/image60.wmf"/><Relationship Id="rId160" Type="http://schemas.openxmlformats.org/officeDocument/2006/relationships/image" Target="media/image99.wmf"/><Relationship Id="rId216" Type="http://schemas.openxmlformats.org/officeDocument/2006/relationships/image" Target="media/image139.png"/><Relationship Id="rId258" Type="http://schemas.openxmlformats.org/officeDocument/2006/relationships/package" Target="embeddings/Microsoft_Visio___2.vsdx"/><Relationship Id="rId22" Type="http://schemas.openxmlformats.org/officeDocument/2006/relationships/image" Target="media/image12.png"/><Relationship Id="rId64" Type="http://schemas.openxmlformats.org/officeDocument/2006/relationships/image" Target="media/image39.wmf"/><Relationship Id="rId118" Type="http://schemas.openxmlformats.org/officeDocument/2006/relationships/image" Target="media/image75.wmf"/><Relationship Id="rId325" Type="http://schemas.openxmlformats.org/officeDocument/2006/relationships/image" Target="media/image198.emf"/><Relationship Id="rId367" Type="http://schemas.openxmlformats.org/officeDocument/2006/relationships/image" Target="media/image228.tif"/><Relationship Id="rId171" Type="http://schemas.openxmlformats.org/officeDocument/2006/relationships/oleObject" Target="embeddings/oleObject47.bin"/><Relationship Id="rId227" Type="http://schemas.openxmlformats.org/officeDocument/2006/relationships/image" Target="media/image148.wmf"/><Relationship Id="rId269" Type="http://schemas.openxmlformats.org/officeDocument/2006/relationships/image" Target="media/image170.wmf"/><Relationship Id="rId33" Type="http://schemas.openxmlformats.org/officeDocument/2006/relationships/image" Target="media/image18.png"/><Relationship Id="rId129" Type="http://schemas.openxmlformats.org/officeDocument/2006/relationships/image" Target="media/image82.wmf"/><Relationship Id="rId280" Type="http://schemas.openxmlformats.org/officeDocument/2006/relationships/oleObject" Target="embeddings/oleObject85.bin"/><Relationship Id="rId336" Type="http://schemas.openxmlformats.org/officeDocument/2006/relationships/image" Target="media/image204.png"/><Relationship Id="rId75" Type="http://schemas.openxmlformats.org/officeDocument/2006/relationships/image" Target="media/image47.wmf"/><Relationship Id="rId140" Type="http://schemas.openxmlformats.org/officeDocument/2006/relationships/oleObject" Target="embeddings/oleObject33.bin"/><Relationship Id="rId182" Type="http://schemas.openxmlformats.org/officeDocument/2006/relationships/image" Target="media/image112.emf"/><Relationship Id="rId6" Type="http://schemas.openxmlformats.org/officeDocument/2006/relationships/footnotes" Target="footnotes.xml"/><Relationship Id="rId238" Type="http://schemas.openxmlformats.org/officeDocument/2006/relationships/oleObject" Target="embeddings/oleObject65.bin"/><Relationship Id="rId291" Type="http://schemas.openxmlformats.org/officeDocument/2006/relationships/image" Target="media/image180.wmf"/><Relationship Id="rId305" Type="http://schemas.openxmlformats.org/officeDocument/2006/relationships/image" Target="media/image187.wmf"/><Relationship Id="rId347" Type="http://schemas.openxmlformats.org/officeDocument/2006/relationships/oleObject" Target="embeddings/oleObject112.bin"/><Relationship Id="rId44" Type="http://schemas.openxmlformats.org/officeDocument/2006/relationships/oleObject" Target="embeddings/oleObject3.bin"/><Relationship Id="rId86" Type="http://schemas.openxmlformats.org/officeDocument/2006/relationships/image" Target="media/image55.wmf"/><Relationship Id="rId151" Type="http://schemas.openxmlformats.org/officeDocument/2006/relationships/image" Target="media/image93.emf"/><Relationship Id="rId193" Type="http://schemas.openxmlformats.org/officeDocument/2006/relationships/image" Target="media/image123.emf"/><Relationship Id="rId207" Type="http://schemas.openxmlformats.org/officeDocument/2006/relationships/image" Target="media/image131.wmf"/><Relationship Id="rId249" Type="http://schemas.openxmlformats.org/officeDocument/2006/relationships/oleObject" Target="embeddings/oleObject71.bin"/><Relationship Id="rId13" Type="http://schemas.openxmlformats.org/officeDocument/2006/relationships/image" Target="media/image4.png"/><Relationship Id="rId109" Type="http://schemas.microsoft.com/office/2007/relationships/hdphoto" Target="media/hdphoto10.wdp"/><Relationship Id="rId260" Type="http://schemas.openxmlformats.org/officeDocument/2006/relationships/oleObject" Target="embeddings/oleObject74.bin"/><Relationship Id="rId316" Type="http://schemas.openxmlformats.org/officeDocument/2006/relationships/oleObject" Target="embeddings/oleObject103.bin"/><Relationship Id="rId55" Type="http://schemas.openxmlformats.org/officeDocument/2006/relationships/image" Target="media/image32.png"/><Relationship Id="rId97" Type="http://schemas.openxmlformats.org/officeDocument/2006/relationships/image" Target="media/image61.wmf"/><Relationship Id="rId120" Type="http://schemas.openxmlformats.org/officeDocument/2006/relationships/image" Target="media/image77.wmf"/><Relationship Id="rId358" Type="http://schemas.openxmlformats.org/officeDocument/2006/relationships/image" Target="media/image220.png"/><Relationship Id="rId162" Type="http://schemas.openxmlformats.org/officeDocument/2006/relationships/image" Target="media/image100.wmf"/><Relationship Id="rId218" Type="http://schemas.openxmlformats.org/officeDocument/2006/relationships/image" Target="media/image141.png"/><Relationship Id="rId271" Type="http://schemas.openxmlformats.org/officeDocument/2006/relationships/image" Target="media/image171.wmf"/><Relationship Id="rId24" Type="http://schemas.openxmlformats.org/officeDocument/2006/relationships/image" Target="media/image13.png"/><Relationship Id="rId66" Type="http://schemas.openxmlformats.org/officeDocument/2006/relationships/image" Target="media/image40.wmf"/><Relationship Id="rId131" Type="http://schemas.openxmlformats.org/officeDocument/2006/relationships/image" Target="media/image83.wmf"/><Relationship Id="rId327" Type="http://schemas.openxmlformats.org/officeDocument/2006/relationships/image" Target="media/image199.wmf"/><Relationship Id="rId369" Type="http://schemas.openxmlformats.org/officeDocument/2006/relationships/oleObject" Target="embeddings/oleObject118.bin"/><Relationship Id="rId173" Type="http://schemas.openxmlformats.org/officeDocument/2006/relationships/oleObject" Target="embeddings/oleObject48.bin"/><Relationship Id="rId229" Type="http://schemas.openxmlformats.org/officeDocument/2006/relationships/image" Target="media/image149.wmf"/><Relationship Id="rId240" Type="http://schemas.openxmlformats.org/officeDocument/2006/relationships/image" Target="media/image154.wmf"/><Relationship Id="rId35" Type="http://schemas.microsoft.com/office/2007/relationships/hdphoto" Target="media/hdphoto8.wdp"/><Relationship Id="rId77" Type="http://schemas.openxmlformats.org/officeDocument/2006/relationships/image" Target="media/image48.wmf"/><Relationship Id="rId100" Type="http://schemas.openxmlformats.org/officeDocument/2006/relationships/image" Target="media/image63.wmf"/><Relationship Id="rId282" Type="http://schemas.openxmlformats.org/officeDocument/2006/relationships/oleObject" Target="embeddings/oleObject86.bin"/><Relationship Id="rId338" Type="http://schemas.openxmlformats.org/officeDocument/2006/relationships/image" Target="media/image206.png"/><Relationship Id="rId8" Type="http://schemas.openxmlformats.org/officeDocument/2006/relationships/image" Target="media/image1.jpeg"/><Relationship Id="rId142" Type="http://schemas.openxmlformats.org/officeDocument/2006/relationships/oleObject" Target="embeddings/oleObject34.bin"/><Relationship Id="rId184" Type="http://schemas.openxmlformats.org/officeDocument/2006/relationships/image" Target="media/image114.emf"/><Relationship Id="rId251" Type="http://schemas.openxmlformats.org/officeDocument/2006/relationships/oleObject" Target="embeddings/oleObject72.bin"/><Relationship Id="rId46" Type="http://schemas.openxmlformats.org/officeDocument/2006/relationships/oleObject" Target="embeddings/oleObject4.bin"/><Relationship Id="rId293" Type="http://schemas.openxmlformats.org/officeDocument/2006/relationships/image" Target="media/image181.wmf"/><Relationship Id="rId307" Type="http://schemas.openxmlformats.org/officeDocument/2006/relationships/image" Target="media/image188.wmf"/><Relationship Id="rId349" Type="http://schemas.openxmlformats.org/officeDocument/2006/relationships/image" Target="media/image214.wmf"/><Relationship Id="rId88" Type="http://schemas.openxmlformats.org/officeDocument/2006/relationships/image" Target="media/image56.wmf"/><Relationship Id="rId111" Type="http://schemas.openxmlformats.org/officeDocument/2006/relationships/image" Target="media/image70.wmf"/><Relationship Id="rId153" Type="http://schemas.openxmlformats.org/officeDocument/2006/relationships/image" Target="media/image95.png"/><Relationship Id="rId195" Type="http://schemas.openxmlformats.org/officeDocument/2006/relationships/oleObject" Target="embeddings/oleObject51.bin"/><Relationship Id="rId209" Type="http://schemas.openxmlformats.org/officeDocument/2006/relationships/image" Target="media/image132.tiff"/><Relationship Id="rId360" Type="http://schemas.openxmlformats.org/officeDocument/2006/relationships/image" Target="media/image222.png"/><Relationship Id="rId220" Type="http://schemas.openxmlformats.org/officeDocument/2006/relationships/image" Target="media/image143.emf"/><Relationship Id="rId15" Type="http://schemas.openxmlformats.org/officeDocument/2006/relationships/image" Target="media/image6.gif"/><Relationship Id="rId57" Type="http://schemas.openxmlformats.org/officeDocument/2006/relationships/image" Target="media/image34.png"/><Relationship Id="rId262" Type="http://schemas.openxmlformats.org/officeDocument/2006/relationships/oleObject" Target="embeddings/oleObject75.bin"/><Relationship Id="rId318" Type="http://schemas.openxmlformats.org/officeDocument/2006/relationships/oleObject" Target="embeddings/oleObject104.bin"/></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AD1A16F-34B1-449C-A89F-147D8FFC01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807</TotalTime>
  <Pages>66</Pages>
  <Words>7978</Words>
  <Characters>45478</Characters>
  <Application>Microsoft Office Word</Application>
  <DocSecurity>0</DocSecurity>
  <Lines>378</Lines>
  <Paragraphs>106</Paragraphs>
  <ScaleCrop>false</ScaleCrop>
  <Company>bupt</Company>
  <LinksUpToDate>false</LinksUpToDate>
  <CharactersWithSpaces>53350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高辉辉</dc:creator>
  <cp:keywords/>
  <dc:description/>
  <cp:lastModifiedBy>高辉辉</cp:lastModifiedBy>
  <cp:revision>21</cp:revision>
  <dcterms:created xsi:type="dcterms:W3CDTF">2017-12-14T13:47:00Z</dcterms:created>
  <dcterms:modified xsi:type="dcterms:W3CDTF">2017-12-15T16:57:00Z</dcterms:modified>
</cp:coreProperties>
</file>