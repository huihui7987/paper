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148" w:rsidRDefault="00D42148" w:rsidP="00D42148">
      <w:pPr>
        <w:wordWrap w:val="0"/>
        <w:spacing w:line="240" w:lineRule="auto"/>
        <w:jc w:val="right"/>
        <w:rPr>
          <w:rFonts w:asciiTheme="minorHAnsi" w:eastAsiaTheme="minorEastAsia" w:hAnsiTheme="minorHAnsi"/>
          <w:b/>
          <w:sz w:val="28"/>
          <w:szCs w:val="28"/>
        </w:rPr>
      </w:pPr>
      <w:r>
        <w:rPr>
          <w:rFonts w:asciiTheme="minorHAnsi" w:hAnsiTheme="minorHAnsi" w:hint="eastAsia"/>
          <w:b/>
          <w:sz w:val="28"/>
          <w:szCs w:val="28"/>
        </w:rPr>
        <w:t>密级：</w:t>
      </w:r>
      <w:r>
        <w:rPr>
          <w:rFonts w:asciiTheme="minorHAnsi" w:hAnsiTheme="minorHAnsi"/>
          <w:b/>
          <w:sz w:val="28"/>
          <w:szCs w:val="28"/>
        </w:rPr>
        <w:t xml:space="preserve">    </w:t>
      </w:r>
      <w:r>
        <w:rPr>
          <w:rFonts w:asciiTheme="minorHAnsi" w:hAnsiTheme="minorHAnsi" w:hint="eastAsia"/>
          <w:b/>
          <w:sz w:val="28"/>
          <w:szCs w:val="28"/>
        </w:rPr>
        <w:t>保密期限：</w:t>
      </w:r>
      <w:r>
        <w:rPr>
          <w:rFonts w:asciiTheme="minorHAnsi" w:hAnsiTheme="minorHAnsi"/>
          <w:b/>
          <w:sz w:val="28"/>
          <w:szCs w:val="28"/>
        </w:rPr>
        <w:t xml:space="preserve">      </w:t>
      </w:r>
    </w:p>
    <w:p w:rsidR="00D42148" w:rsidRDefault="00D42148" w:rsidP="00D42148">
      <w:pPr>
        <w:spacing w:line="240" w:lineRule="auto"/>
        <w:rPr>
          <w:rFonts w:asciiTheme="minorHAnsi" w:hAnsiTheme="minorHAnsi"/>
          <w:b/>
          <w:sz w:val="28"/>
          <w:szCs w:val="28"/>
        </w:rPr>
      </w:pPr>
    </w:p>
    <w:p w:rsidR="00D42148" w:rsidRDefault="00D42148" w:rsidP="00D42148">
      <w:pPr>
        <w:spacing w:line="240" w:lineRule="auto"/>
        <w:jc w:val="center"/>
        <w:rPr>
          <w:rFonts w:asciiTheme="minorHAnsi" w:hAnsiTheme="minorHAnsi"/>
          <w:sz w:val="21"/>
          <w:szCs w:val="22"/>
        </w:rPr>
      </w:pPr>
      <w:r>
        <w:rPr>
          <w:rFonts w:asciiTheme="minorHAnsi" w:hAnsiTheme="minorHAnsi"/>
          <w:sz w:val="21"/>
        </w:rPr>
        <w:t xml:space="preserve"> </w:t>
      </w:r>
      <w:r>
        <w:rPr>
          <w:rFonts w:asciiTheme="minorHAnsi" w:hAnsiTheme="minorHAnsi"/>
          <w:noProof/>
          <w:sz w:val="21"/>
        </w:rPr>
        <w:drawing>
          <wp:inline distT="0" distB="0" distL="0" distR="0">
            <wp:extent cx="4714875" cy="1143000"/>
            <wp:effectExtent l="0" t="0" r="9525" b="0"/>
            <wp:docPr id="907" name="图片 907"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64"/>
          <w:szCs w:val="52"/>
        </w:rPr>
      </w:pPr>
      <w:r>
        <w:rPr>
          <w:rFonts w:ascii="黑体" w:eastAsia="黑体" w:hAnsiTheme="minorHAnsi" w:hint="eastAsia"/>
          <w:b/>
          <w:sz w:val="64"/>
          <w:szCs w:val="52"/>
        </w:rPr>
        <w:t>硕士学位论文</w:t>
      </w:r>
    </w:p>
    <w:p w:rsidR="00D42148" w:rsidRDefault="00D42148" w:rsidP="00D42148">
      <w:pPr>
        <w:spacing w:line="240" w:lineRule="auto"/>
        <w:jc w:val="center"/>
        <w:rPr>
          <w:rFonts w:asciiTheme="minorHAnsi" w:eastAsiaTheme="minorEastAsia" w:hAnsiTheme="minorHAnsi"/>
          <w:sz w:val="21"/>
          <w:szCs w:val="22"/>
        </w:rPr>
      </w:pPr>
    </w:p>
    <w:p w:rsidR="00D42148" w:rsidRDefault="00D42148" w:rsidP="00D42148">
      <w:pPr>
        <w:spacing w:line="240" w:lineRule="auto"/>
        <w:jc w:val="center"/>
        <w:rPr>
          <w:rFonts w:asciiTheme="minorHAnsi" w:hAnsiTheme="minorHAnsi"/>
          <w:sz w:val="21"/>
        </w:rPr>
      </w:pPr>
      <w:r>
        <w:rPr>
          <w:rFonts w:asciiTheme="minorHAnsi" w:hAnsiTheme="minorHAnsi"/>
          <w:noProof/>
          <w:sz w:val="21"/>
        </w:rPr>
        <w:drawing>
          <wp:inline distT="0" distB="0" distL="0" distR="0">
            <wp:extent cx="1114425" cy="1095375"/>
            <wp:effectExtent l="0" t="0" r="9525" b="9525"/>
            <wp:docPr id="901" name="图片 90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52"/>
          <w:szCs w:val="52"/>
        </w:rPr>
      </w:pPr>
      <w:r>
        <w:rPr>
          <w:rFonts w:ascii="黑体" w:eastAsia="黑体" w:hAnsiTheme="minorHAnsi" w:hint="eastAsia"/>
          <w:b/>
          <w:sz w:val="52"/>
          <w:szCs w:val="52"/>
        </w:rPr>
        <w:t xml:space="preserve">  </w:t>
      </w:r>
    </w:p>
    <w:p w:rsidR="00D42148" w:rsidRDefault="00D42148" w:rsidP="00D42148">
      <w:pPr>
        <w:spacing w:line="240" w:lineRule="auto"/>
        <w:jc w:val="center"/>
        <w:rPr>
          <w:rFonts w:asciiTheme="minorHAnsi" w:eastAsiaTheme="minorEastAsia" w:hAnsiTheme="minorHAnsi"/>
          <w:b/>
          <w:sz w:val="36"/>
          <w:szCs w:val="32"/>
          <w:u w:val="single"/>
        </w:rPr>
      </w:pPr>
      <w:r>
        <w:rPr>
          <w:rFonts w:asciiTheme="minorHAnsi" w:hAnsiTheme="minorHAnsi" w:hint="eastAsia"/>
          <w:b/>
          <w:sz w:val="36"/>
          <w:szCs w:val="32"/>
        </w:rPr>
        <w:t>题目：</w:t>
      </w:r>
      <w:r>
        <w:rPr>
          <w:rFonts w:asciiTheme="minorHAnsi" w:hAnsiTheme="minorHAnsi" w:hint="eastAsia"/>
          <w:b/>
          <w:sz w:val="36"/>
          <w:szCs w:val="32"/>
          <w:u w:val="single"/>
        </w:rPr>
        <w:t xml:space="preserve"> </w:t>
      </w:r>
      <w:r>
        <w:rPr>
          <w:rFonts w:asciiTheme="minorHAnsi" w:hAnsiTheme="minorHAnsi" w:hint="eastAsia"/>
          <w:b/>
          <w:sz w:val="36"/>
          <w:szCs w:val="32"/>
          <w:u w:val="single"/>
        </w:rPr>
        <w:t>基于微环谐振腔的微分运算研究</w:t>
      </w:r>
      <w:r>
        <w:rPr>
          <w:rFonts w:asciiTheme="minorHAnsi" w:eastAsiaTheme="minorEastAsia" w:hAnsiTheme="minorHAnsi"/>
          <w:b/>
          <w:sz w:val="36"/>
          <w:szCs w:val="32"/>
          <w:u w:val="single"/>
        </w:rPr>
        <w:t xml:space="preserve"> </w:t>
      </w:r>
    </w:p>
    <w:p w:rsidR="00D42148" w:rsidRDefault="00D42148" w:rsidP="00D42148">
      <w:pPr>
        <w:spacing w:line="240" w:lineRule="auto"/>
        <w:ind w:firstLineChars="300" w:firstLine="1084"/>
        <w:rPr>
          <w:rFonts w:asciiTheme="minorHAnsi" w:hAnsiTheme="minorHAnsi"/>
          <w:b/>
          <w:sz w:val="36"/>
          <w:szCs w:val="32"/>
        </w:rPr>
      </w:pPr>
      <w:r>
        <w:rPr>
          <w:rFonts w:asciiTheme="minorHAnsi" w:hAnsiTheme="minorHAnsi"/>
          <w:b/>
          <w:sz w:val="36"/>
          <w:szCs w:val="32"/>
        </w:rPr>
        <w:t xml:space="preserve">    </w:t>
      </w:r>
    </w:p>
    <w:p w:rsidR="00D42148" w:rsidRDefault="00D42148" w:rsidP="00D42148">
      <w:pPr>
        <w:tabs>
          <w:tab w:val="left" w:pos="1680"/>
        </w:tabs>
        <w:spacing w:line="240" w:lineRule="auto"/>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号：</w:t>
      </w:r>
      <w:r>
        <w:rPr>
          <w:rFonts w:asciiTheme="minorHAnsi" w:hAnsiTheme="minorHAnsi"/>
          <w:b/>
          <w:sz w:val="28"/>
          <w:szCs w:val="28"/>
          <w:u w:val="single"/>
        </w:rPr>
        <w:t xml:space="preserve">   2015111695</w:t>
      </w:r>
      <w:r>
        <w:rPr>
          <w:rFonts w:cs="Times New Roman"/>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姓</w:t>
      </w:r>
      <w:r>
        <w:rPr>
          <w:rFonts w:asciiTheme="minorHAnsi" w:hAnsiTheme="minorHAnsi"/>
          <w:b/>
          <w:sz w:val="28"/>
          <w:szCs w:val="28"/>
        </w:rPr>
        <w:t xml:space="preserve">    </w:t>
      </w:r>
      <w:r>
        <w:rPr>
          <w:rFonts w:asciiTheme="minorHAnsi" w:hAnsiTheme="minorHAnsi" w:hint="eastAsia"/>
          <w:b/>
          <w:sz w:val="28"/>
          <w:szCs w:val="28"/>
        </w:rPr>
        <w:t>名：</w:t>
      </w:r>
      <w:r>
        <w:rPr>
          <w:rFonts w:asciiTheme="minorHAnsi" w:hAnsiTheme="minorHAnsi"/>
          <w:b/>
          <w:sz w:val="28"/>
          <w:szCs w:val="28"/>
          <w:u w:val="single"/>
        </w:rPr>
        <w:t xml:space="preserve">    </w:t>
      </w:r>
      <w:r w:rsidR="002B351E">
        <w:rPr>
          <w:rFonts w:asciiTheme="minorHAnsi" w:hAnsiTheme="minorHAnsi" w:hint="eastAsia"/>
          <w:b/>
          <w:sz w:val="28"/>
          <w:szCs w:val="28"/>
          <w:u w:val="single"/>
        </w:rPr>
        <w:t>高增礼</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专</w:t>
      </w:r>
      <w:r>
        <w:rPr>
          <w:rFonts w:asciiTheme="minorHAnsi" w:hAnsiTheme="minorHAnsi"/>
          <w:b/>
          <w:sz w:val="28"/>
          <w:szCs w:val="28"/>
        </w:rPr>
        <w:t xml:space="preserve">    </w:t>
      </w:r>
      <w:r>
        <w:rPr>
          <w:rFonts w:asciiTheme="minorHAnsi" w:hAnsiTheme="minorHAnsi" w:hint="eastAsia"/>
          <w:b/>
          <w:sz w:val="28"/>
          <w:szCs w:val="28"/>
        </w:rPr>
        <w:t>业：</w:t>
      </w:r>
      <w:r>
        <w:rPr>
          <w:rFonts w:asciiTheme="minorHAnsi" w:hAnsiTheme="minorHAnsi"/>
          <w:b/>
          <w:sz w:val="28"/>
          <w:szCs w:val="28"/>
          <w:u w:val="single"/>
        </w:rPr>
        <w:t xml:space="preserve">   </w:t>
      </w:r>
      <w:r w:rsidR="002B351E">
        <w:rPr>
          <w:rFonts w:asciiTheme="minorHAnsi" w:hAnsiTheme="minorHAnsi" w:hint="eastAsia"/>
          <w:b/>
          <w:sz w:val="28"/>
          <w:szCs w:val="28"/>
          <w:u w:val="single"/>
        </w:rPr>
        <w:t>光学工程</w:t>
      </w:r>
      <w:r w:rsidR="002B351E">
        <w:rPr>
          <w:rFonts w:asciiTheme="minorHAnsi" w:hAnsiTheme="minorHAnsi" w:hint="eastAsia"/>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导</w:t>
      </w:r>
      <w:r>
        <w:rPr>
          <w:rFonts w:asciiTheme="minorHAnsi" w:hAnsiTheme="minorHAnsi"/>
          <w:b/>
          <w:sz w:val="28"/>
          <w:szCs w:val="28"/>
        </w:rPr>
        <w:t xml:space="preserve">    </w:t>
      </w:r>
      <w:r>
        <w:rPr>
          <w:rFonts w:asciiTheme="minorHAnsi" w:hAnsiTheme="minorHAnsi" w:hint="eastAsia"/>
          <w:b/>
          <w:sz w:val="28"/>
          <w:szCs w:val="28"/>
        </w:rPr>
        <w:t>师：</w:t>
      </w:r>
      <w:r>
        <w:rPr>
          <w:rFonts w:asciiTheme="minorHAnsi" w:hAnsiTheme="minorHAnsi"/>
          <w:b/>
          <w:sz w:val="28"/>
          <w:szCs w:val="28"/>
          <w:u w:val="single"/>
        </w:rPr>
        <w:t xml:space="preserve">    </w:t>
      </w:r>
      <w:proofErr w:type="gramStart"/>
      <w:r>
        <w:rPr>
          <w:rFonts w:asciiTheme="minorHAnsi" w:hAnsiTheme="minorHAnsi" w:hint="eastAsia"/>
          <w:b/>
          <w:sz w:val="28"/>
          <w:szCs w:val="28"/>
          <w:u w:val="single"/>
        </w:rPr>
        <w:t>王葵如</w:t>
      </w:r>
      <w:proofErr w:type="gramEnd"/>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院：</w:t>
      </w:r>
      <w:r>
        <w:rPr>
          <w:rFonts w:asciiTheme="minorHAnsi" w:hAnsiTheme="minorHAnsi" w:hint="eastAsia"/>
          <w:b/>
          <w:sz w:val="28"/>
          <w:szCs w:val="28"/>
          <w:u w:val="single"/>
        </w:rPr>
        <w:t>信息光子学与光通信研究院</w:t>
      </w:r>
    </w:p>
    <w:p w:rsidR="00D42148" w:rsidRDefault="00D42148" w:rsidP="00D42148">
      <w:pPr>
        <w:spacing w:line="240" w:lineRule="auto"/>
        <w:ind w:firstLineChars="890" w:firstLine="2502"/>
        <w:rPr>
          <w:rFonts w:asciiTheme="minorHAnsi" w:hAnsiTheme="minorHAnsi"/>
          <w:b/>
          <w:sz w:val="28"/>
          <w:szCs w:val="28"/>
          <w:u w:val="single"/>
        </w:rPr>
      </w:pPr>
    </w:p>
    <w:p w:rsidR="00D42148" w:rsidRDefault="002B351E" w:rsidP="00D42148">
      <w:pPr>
        <w:spacing w:line="240" w:lineRule="auto"/>
        <w:ind w:firstLineChars="1121" w:firstLine="3151"/>
        <w:rPr>
          <w:rFonts w:cs="Times New Roman"/>
          <w:b/>
          <w:sz w:val="28"/>
          <w:szCs w:val="28"/>
        </w:rPr>
      </w:pPr>
      <w:r>
        <w:rPr>
          <w:rFonts w:cs="Times New Roman"/>
          <w:b/>
          <w:sz w:val="28"/>
          <w:szCs w:val="28"/>
        </w:rPr>
        <w:t>2017</w:t>
      </w:r>
      <w:r w:rsidR="00D42148">
        <w:rPr>
          <w:rFonts w:cs="Times New Roman" w:hint="eastAsia"/>
          <w:b/>
          <w:sz w:val="28"/>
          <w:szCs w:val="28"/>
        </w:rPr>
        <w:t>年</w:t>
      </w:r>
      <w:r w:rsidR="00D42148">
        <w:rPr>
          <w:rFonts w:cs="Times New Roman"/>
          <w:b/>
          <w:sz w:val="28"/>
          <w:szCs w:val="28"/>
        </w:rPr>
        <w:t xml:space="preserve"> </w:t>
      </w:r>
      <w:r>
        <w:rPr>
          <w:rFonts w:cs="Times New Roman"/>
          <w:b/>
          <w:sz w:val="28"/>
          <w:szCs w:val="28"/>
        </w:rPr>
        <w:t>12</w:t>
      </w:r>
      <w:r w:rsidR="00D42148">
        <w:rPr>
          <w:rFonts w:cs="Times New Roman" w:hint="eastAsia"/>
          <w:b/>
          <w:sz w:val="28"/>
          <w:szCs w:val="28"/>
        </w:rPr>
        <w:t>月</w:t>
      </w:r>
      <w:r w:rsidR="00D42148">
        <w:rPr>
          <w:rFonts w:cs="Times New Roman"/>
          <w:b/>
          <w:sz w:val="28"/>
          <w:szCs w:val="28"/>
        </w:rPr>
        <w:t xml:space="preserve"> 07 </w:t>
      </w:r>
      <w:r w:rsidR="00D42148">
        <w:rPr>
          <w:rFonts w:cs="Times New Roman" w:hint="eastAsia"/>
          <w:b/>
          <w:sz w:val="28"/>
          <w:szCs w:val="28"/>
        </w:rPr>
        <w:t>日</w:t>
      </w:r>
    </w:p>
    <w:p w:rsidR="00D42148" w:rsidRDefault="00D42148" w:rsidP="00D42148">
      <w:pPr>
        <w:spacing w:line="240" w:lineRule="auto"/>
        <w:ind w:firstLineChars="1490" w:firstLine="4188"/>
        <w:rPr>
          <w:rFonts w:cs="Times New Roman"/>
          <w:b/>
          <w:sz w:val="28"/>
          <w:szCs w:val="28"/>
        </w:rPr>
      </w:pPr>
    </w:p>
    <w:p w:rsidR="00D42148" w:rsidRDefault="00D42148" w:rsidP="00D42148">
      <w:pPr>
        <w:ind w:firstLine="643"/>
        <w:jc w:val="center"/>
        <w:rPr>
          <w:rFonts w:ascii="Time New Roman" w:eastAsiaTheme="minorEastAsia" w:hAnsiTheme="minorHAnsi"/>
          <w:b/>
          <w:sz w:val="32"/>
          <w:szCs w:val="32"/>
        </w:rPr>
      </w:pPr>
    </w:p>
    <w:p w:rsidR="00D42148" w:rsidRDefault="00D42148" w:rsidP="00D42148">
      <w:pPr>
        <w:widowControl/>
        <w:spacing w:line="240" w:lineRule="auto"/>
        <w:jc w:val="left"/>
        <w:rPr>
          <w:rFonts w:ascii="Time New Roman" w:hAnsiTheme="minorHAnsi"/>
          <w:b/>
          <w:sz w:val="32"/>
          <w:szCs w:val="32"/>
        </w:rPr>
      </w:pPr>
      <w:r>
        <w:rPr>
          <w:rFonts w:ascii="Time New Roman" w:hAnsiTheme="minorHAnsi"/>
          <w:b/>
          <w:kern w:val="0"/>
          <w:sz w:val="32"/>
          <w:szCs w:val="32"/>
        </w:rPr>
        <w:br w:type="page"/>
      </w: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lastRenderedPageBreak/>
        <w:t>独创性（或创新性）声明</w:t>
      </w:r>
    </w:p>
    <w:p w:rsidR="00D42148" w:rsidRDefault="00D42148" w:rsidP="00D42148">
      <w:pPr>
        <w:ind w:firstLine="480"/>
        <w:rPr>
          <w:rFonts w:asciiTheme="minorHAnsi" w:hAnsi="Time New Roman" w:hint="eastAsia"/>
        </w:rPr>
      </w:pPr>
      <w:r>
        <w:rPr>
          <w:rFonts w:asciiTheme="minorHAnsi" w:hAnsiTheme="minorHAnsi"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42148" w:rsidRDefault="00D42148" w:rsidP="00D42148">
      <w:pPr>
        <w:ind w:firstLine="480"/>
        <w:rPr>
          <w:rFonts w:ascii="Time New Roman" w:hAnsiTheme="minorHAnsi"/>
        </w:rPr>
      </w:pPr>
      <w:r>
        <w:rPr>
          <w:rFonts w:ascii="Time New Roman" w:hAnsiTheme="minorHAnsi" w:hint="eastAsia"/>
        </w:rPr>
        <w:t>申请学位论文与资料若有不实之处，本人承担一切相关责任。</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sz w:val="21"/>
          <w:szCs w:val="22"/>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t>关于论文使用授权的说明</w:t>
      </w:r>
    </w:p>
    <w:p w:rsidR="00D42148" w:rsidRDefault="00D42148" w:rsidP="00D42148">
      <w:pPr>
        <w:ind w:firstLine="480"/>
        <w:rPr>
          <w:rFonts w:ascii="Time New Roman" w:hAnsi="Time New Roman" w:hint="eastAsia"/>
        </w:rPr>
      </w:pPr>
      <w:r>
        <w:rPr>
          <w:rFonts w:ascii="Time New Roman" w:hAnsi="Calibri"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42148" w:rsidRDefault="00D42148" w:rsidP="00D42148">
      <w:pPr>
        <w:ind w:firstLine="480"/>
        <w:rPr>
          <w:rFonts w:ascii="Time New Roman" w:hAnsiTheme="minorHAnsi"/>
        </w:rPr>
      </w:pPr>
      <w:r>
        <w:rPr>
          <w:rFonts w:ascii="Time New Roman" w:hAnsiTheme="minorHAnsi" w:hint="eastAsia"/>
        </w:rPr>
        <w:t>本学位论文不属于保密范围，适用本授权书。</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导师签名：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spacing w:line="240" w:lineRule="auto"/>
        <w:ind w:firstLineChars="1490" w:firstLine="3576"/>
        <w:rPr>
          <w:rFonts w:cs="Times New Roman"/>
        </w:rPr>
      </w:pPr>
    </w:p>
    <w:p w:rsidR="00D42148" w:rsidRDefault="00D42148" w:rsidP="00D42148">
      <w:pPr>
        <w:pStyle w:val="a7"/>
        <w:rPr>
          <w:szCs w:val="22"/>
        </w:rPr>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widowControl/>
        <w:spacing w:line="240" w:lineRule="auto"/>
        <w:jc w:val="left"/>
        <w:rPr>
          <w:rFonts w:ascii="黑体" w:eastAsia="黑体" w:hAnsi="黑体"/>
          <w:kern w:val="0"/>
          <w:sz w:val="32"/>
          <w:szCs w:val="32"/>
        </w:rPr>
        <w:sectPr w:rsidR="00D42148">
          <w:footerReference w:type="default" r:id="rId10"/>
          <w:pgSz w:w="11906" w:h="16838"/>
          <w:pgMar w:top="1440" w:right="1800" w:bottom="1440" w:left="1800" w:header="851" w:footer="624" w:gutter="0"/>
          <w:pgNumType w:fmt="upperRoman"/>
          <w:cols w:space="720"/>
          <w:docGrid w:type="lines" w:linePitch="326"/>
        </w:sectPr>
      </w:pPr>
    </w:p>
    <w:p w:rsidR="00D42148" w:rsidRDefault="005A1CFE" w:rsidP="00D42148">
      <w:pPr>
        <w:ind w:firstLineChars="100" w:firstLine="320"/>
        <w:jc w:val="center"/>
        <w:rPr>
          <w:rFonts w:ascii="黑体" w:eastAsia="黑体" w:hAnsi="黑体"/>
          <w:sz w:val="32"/>
          <w:szCs w:val="32"/>
        </w:rPr>
      </w:pPr>
      <w:r>
        <w:rPr>
          <w:rFonts w:ascii="黑体" w:eastAsia="黑体" w:hAnsi="黑体" w:hint="eastAsia"/>
          <w:sz w:val="32"/>
          <w:szCs w:val="32"/>
        </w:rPr>
        <w:lastRenderedPageBreak/>
        <w:t>基于微环谐振腔的微分运算研究</w:t>
      </w:r>
    </w:p>
    <w:p w:rsidR="00D42148" w:rsidRDefault="00D42148" w:rsidP="00D42148">
      <w:pPr>
        <w:rPr>
          <w:b/>
          <w:sz w:val="32"/>
          <w:szCs w:val="32"/>
        </w:rPr>
      </w:pPr>
    </w:p>
    <w:p w:rsidR="001C3175" w:rsidRDefault="00D42148" w:rsidP="00765F48">
      <w:pPr>
        <w:pStyle w:val="1"/>
        <w:ind w:firstLine="600"/>
        <w:rPr>
          <w:sz w:val="30"/>
          <w:szCs w:val="30"/>
        </w:rPr>
      </w:pPr>
      <w:bookmarkStart w:id="0" w:name="_Toc501121501"/>
      <w:r>
        <w:rPr>
          <w:rFonts w:hint="eastAsia"/>
          <w:sz w:val="30"/>
          <w:szCs w:val="30"/>
        </w:rPr>
        <w:t>摘</w:t>
      </w:r>
      <w:r>
        <w:rPr>
          <w:sz w:val="30"/>
          <w:szCs w:val="30"/>
        </w:rPr>
        <w:t xml:space="preserve">  </w:t>
      </w:r>
      <w:r>
        <w:rPr>
          <w:rFonts w:hint="eastAsia"/>
          <w:sz w:val="30"/>
          <w:szCs w:val="30"/>
        </w:rPr>
        <w:t>要</w:t>
      </w:r>
      <w:bookmarkEnd w:id="0"/>
    </w:p>
    <w:p w:rsidR="00765F48" w:rsidRPr="00765F48" w:rsidRDefault="00765F48" w:rsidP="00765F48"/>
    <w:p w:rsidR="001C3175" w:rsidRPr="003E7590" w:rsidRDefault="001C3175" w:rsidP="00F60F95">
      <w:pPr>
        <w:ind w:firstLine="420"/>
        <w:rPr>
          <w:sz w:val="28"/>
          <w:szCs w:val="28"/>
        </w:rPr>
      </w:pPr>
      <w:r w:rsidRPr="003E7590">
        <w:rPr>
          <w:rFonts w:hint="eastAsia"/>
          <w:sz w:val="28"/>
          <w:szCs w:val="28"/>
        </w:rPr>
        <w:t>全光信号处理可以克服电信号处理在速率和带宽上的局限性，因而越来越受到人们的关注。</w:t>
      </w:r>
      <w:r w:rsidR="00847638" w:rsidRPr="003E7590">
        <w:rPr>
          <w:rFonts w:cs="Times New Roman"/>
          <w:sz w:val="28"/>
          <w:szCs w:val="28"/>
        </w:rPr>
        <w:t>硅基微环谐振腔作为光电子集成技术中的最重要的器件之一，</w:t>
      </w:r>
      <w:r w:rsidR="001A6578" w:rsidRPr="003E7590">
        <w:rPr>
          <w:rFonts w:cs="Times New Roman"/>
          <w:sz w:val="28"/>
          <w:szCs w:val="28"/>
        </w:rPr>
        <w:t>具有尺寸小、制作工艺成熟，能够与</w:t>
      </w:r>
      <w:r w:rsidR="001A6578" w:rsidRPr="003E7590">
        <w:rPr>
          <w:rFonts w:cs="Times New Roman"/>
          <w:sz w:val="28"/>
          <w:szCs w:val="28"/>
        </w:rPr>
        <w:t>CMOS</w:t>
      </w:r>
      <w:r w:rsidR="001A6578" w:rsidRPr="003E7590">
        <w:rPr>
          <w:rFonts w:cs="Times New Roman"/>
          <w:sz w:val="28"/>
          <w:szCs w:val="28"/>
        </w:rPr>
        <w:t>技术兼容、便于光电集成等优点</w:t>
      </w:r>
      <w:r w:rsidR="00765F48">
        <w:rPr>
          <w:rFonts w:cs="Times New Roman" w:hint="eastAsia"/>
          <w:sz w:val="28"/>
          <w:szCs w:val="28"/>
        </w:rPr>
        <w:t>，</w:t>
      </w:r>
      <w:r w:rsidR="001A6578" w:rsidRPr="003E7590">
        <w:rPr>
          <w:rFonts w:cs="Times New Roman"/>
          <w:sz w:val="28"/>
          <w:szCs w:val="28"/>
        </w:rPr>
        <w:t>被认为具有广阔的发展前景。</w:t>
      </w:r>
      <w:r w:rsidR="00FD001D" w:rsidRPr="003E7590">
        <w:rPr>
          <w:rFonts w:hint="eastAsia"/>
          <w:sz w:val="28"/>
          <w:szCs w:val="28"/>
        </w:rPr>
        <w:t>常系数微分方程的求解在许多描述现象的动态变化的工程领域应用广泛</w:t>
      </w:r>
      <w:r w:rsidR="00FD001D" w:rsidRPr="003E7590">
        <w:rPr>
          <w:rFonts w:hint="eastAsia"/>
          <w:sz w:val="28"/>
          <w:szCs w:val="28"/>
        </w:rPr>
        <w:t>,</w:t>
      </w:r>
      <w:r w:rsidR="0019541C" w:rsidRPr="003E7590">
        <w:rPr>
          <w:rFonts w:hint="eastAsia"/>
          <w:sz w:val="28"/>
          <w:szCs w:val="28"/>
        </w:rPr>
        <w:t>而</w:t>
      </w:r>
      <w:r w:rsidR="002F1D21" w:rsidRPr="003E7590">
        <w:rPr>
          <w:rFonts w:hint="eastAsia"/>
          <w:sz w:val="28"/>
          <w:szCs w:val="28"/>
        </w:rPr>
        <w:t>全光微分器</w:t>
      </w:r>
      <w:r w:rsidR="0019541C" w:rsidRPr="003E7590">
        <w:rPr>
          <w:rFonts w:hint="eastAsia"/>
          <w:sz w:val="28"/>
          <w:szCs w:val="28"/>
        </w:rPr>
        <w:t>在特定波形产生</w:t>
      </w:r>
      <w:r w:rsidR="00F503F6" w:rsidRPr="003E7590">
        <w:rPr>
          <w:rFonts w:hint="eastAsia"/>
          <w:sz w:val="28"/>
          <w:szCs w:val="28"/>
        </w:rPr>
        <w:t>、</w:t>
      </w:r>
      <w:r w:rsidR="0019541C" w:rsidRPr="003E7590">
        <w:rPr>
          <w:rFonts w:hint="eastAsia"/>
          <w:sz w:val="28"/>
          <w:szCs w:val="28"/>
        </w:rPr>
        <w:t>脉冲整形</w:t>
      </w:r>
      <w:r w:rsidR="00F503F6" w:rsidRPr="003E7590">
        <w:rPr>
          <w:rFonts w:hint="eastAsia"/>
          <w:sz w:val="28"/>
          <w:szCs w:val="28"/>
        </w:rPr>
        <w:t>以及光学传感领域</w:t>
      </w:r>
      <w:r w:rsidR="00847638" w:rsidRPr="003E7590">
        <w:rPr>
          <w:rFonts w:hint="eastAsia"/>
          <w:sz w:val="28"/>
          <w:szCs w:val="28"/>
        </w:rPr>
        <w:t>发挥着重要作用</w:t>
      </w:r>
      <w:r w:rsidR="00723328" w:rsidRPr="003E7590">
        <w:rPr>
          <w:rFonts w:hint="eastAsia"/>
          <w:sz w:val="28"/>
          <w:szCs w:val="28"/>
        </w:rPr>
        <w:t>，</w:t>
      </w:r>
      <w:r w:rsidR="006B5F53" w:rsidRPr="003E7590">
        <w:rPr>
          <w:rFonts w:hint="eastAsia"/>
          <w:sz w:val="28"/>
          <w:szCs w:val="28"/>
        </w:rPr>
        <w:t>全光微分方程求解器与全光微分器是当前光信息处理领域研究最多、与实际应用结合最为密切的器件之一。</w:t>
      </w:r>
      <w:r w:rsidRPr="003E7590">
        <w:rPr>
          <w:rFonts w:hint="eastAsia"/>
          <w:sz w:val="28"/>
          <w:szCs w:val="28"/>
        </w:rPr>
        <w:t>本论文的主要工作围绕光学信息处理中的微分运算展开，主要有两方面的研究内容：基于微环谐振腔的常系数</w:t>
      </w:r>
      <w:r w:rsidR="00840809" w:rsidRPr="003E7590">
        <w:rPr>
          <w:rFonts w:hint="eastAsia"/>
          <w:sz w:val="28"/>
          <w:szCs w:val="28"/>
        </w:rPr>
        <w:t>可调的微分方程全光求解和基于跑道型微环谐振腔的全光微分器的研究，具体的研究内容如下：</w:t>
      </w:r>
    </w:p>
    <w:p w:rsidR="001C3175" w:rsidRPr="003E7590" w:rsidRDefault="0090626C" w:rsidP="00730489">
      <w:pPr>
        <w:ind w:firstLine="420"/>
        <w:rPr>
          <w:sz w:val="28"/>
          <w:szCs w:val="28"/>
        </w:rPr>
      </w:pPr>
      <w:r w:rsidRPr="003E7590">
        <w:rPr>
          <w:rFonts w:hint="eastAsia"/>
          <w:sz w:val="28"/>
          <w:szCs w:val="28"/>
        </w:rPr>
        <w:t>1</w:t>
      </w:r>
      <w:r w:rsidRPr="003E7590">
        <w:rPr>
          <w:sz w:val="28"/>
          <w:szCs w:val="28"/>
        </w:rPr>
        <w:t xml:space="preserve">. </w:t>
      </w:r>
      <w:r w:rsidR="001C3175" w:rsidRPr="003E7590">
        <w:rPr>
          <w:rFonts w:hint="eastAsia"/>
          <w:sz w:val="28"/>
          <w:szCs w:val="28"/>
        </w:rPr>
        <w:t>提出一种</w:t>
      </w:r>
      <w:r w:rsidR="001C3175" w:rsidRPr="003E7590">
        <w:rPr>
          <w:sz w:val="28"/>
          <w:szCs w:val="28"/>
        </w:rPr>
        <w:t>基于</w:t>
      </w:r>
      <w:r w:rsidR="001C3175" w:rsidRPr="003E7590">
        <w:rPr>
          <w:rFonts w:hint="eastAsia"/>
          <w:sz w:val="28"/>
          <w:szCs w:val="28"/>
        </w:rPr>
        <w:t>SOI</w:t>
      </w:r>
      <w:r w:rsidR="001C3175" w:rsidRPr="003E7590">
        <w:rPr>
          <w:sz w:val="28"/>
          <w:szCs w:val="28"/>
        </w:rPr>
        <w:t>微</w:t>
      </w:r>
      <w:r w:rsidR="001C3175" w:rsidRPr="003E7590">
        <w:rPr>
          <w:rFonts w:hint="eastAsia"/>
          <w:sz w:val="28"/>
          <w:szCs w:val="28"/>
        </w:rPr>
        <w:t>环内</w:t>
      </w:r>
      <w:r w:rsidR="001C3175" w:rsidRPr="003E7590">
        <w:rPr>
          <w:rFonts w:hint="eastAsia"/>
          <w:sz w:val="28"/>
          <w:szCs w:val="28"/>
        </w:rPr>
        <w:t>IRS</w:t>
      </w:r>
      <w:r w:rsidR="001C3175" w:rsidRPr="003E7590">
        <w:rPr>
          <w:rFonts w:hint="eastAsia"/>
          <w:sz w:val="28"/>
          <w:szCs w:val="28"/>
        </w:rPr>
        <w:t>效应的常系数一阶</w:t>
      </w:r>
      <w:r w:rsidR="001C3175" w:rsidRPr="003E7590">
        <w:rPr>
          <w:rFonts w:hint="eastAsia"/>
          <w:sz w:val="28"/>
          <w:szCs w:val="28"/>
        </w:rPr>
        <w:t>ODE</w:t>
      </w:r>
      <w:r w:rsidR="001C3175" w:rsidRPr="003E7590">
        <w:rPr>
          <w:rFonts w:hint="eastAsia"/>
          <w:sz w:val="28"/>
          <w:szCs w:val="28"/>
        </w:rPr>
        <w:t>全光求解方案。在逆</w:t>
      </w:r>
      <w:proofErr w:type="gramStart"/>
      <w:r w:rsidR="001C3175" w:rsidRPr="003E7590">
        <w:rPr>
          <w:rFonts w:hint="eastAsia"/>
          <w:sz w:val="28"/>
          <w:szCs w:val="28"/>
        </w:rPr>
        <w:t>喇曼</w:t>
      </w:r>
      <w:proofErr w:type="gramEnd"/>
      <w:r w:rsidR="001C3175" w:rsidRPr="003E7590">
        <w:rPr>
          <w:rFonts w:hint="eastAsia"/>
          <w:sz w:val="28"/>
          <w:szCs w:val="28"/>
        </w:rPr>
        <w:t>散射效应的作用下，通过调整输入上下载型微环的泵浦光功率影响微环内的光损耗，使微环的</w:t>
      </w:r>
      <w:r w:rsidR="001C3175" w:rsidRPr="003E7590">
        <w:rPr>
          <w:rFonts w:hint="eastAsia"/>
          <w:sz w:val="28"/>
          <w:szCs w:val="28"/>
        </w:rPr>
        <w:t>D</w:t>
      </w:r>
      <w:r w:rsidR="001C3175" w:rsidRPr="003E7590">
        <w:rPr>
          <w:sz w:val="28"/>
          <w:szCs w:val="28"/>
        </w:rPr>
        <w:t>rop</w:t>
      </w:r>
      <w:r w:rsidR="001C3175" w:rsidRPr="003E7590">
        <w:rPr>
          <w:rFonts w:hint="eastAsia"/>
          <w:sz w:val="28"/>
          <w:szCs w:val="28"/>
        </w:rPr>
        <w:t>端品质因数</w:t>
      </w:r>
      <w:r w:rsidR="001C3175" w:rsidRPr="003E7590">
        <w:rPr>
          <w:rFonts w:hint="eastAsia"/>
          <w:sz w:val="28"/>
          <w:szCs w:val="28"/>
        </w:rPr>
        <w:t>Q</w:t>
      </w:r>
      <w:r w:rsidR="001C3175" w:rsidRPr="003E7590">
        <w:rPr>
          <w:rFonts w:hint="eastAsia"/>
          <w:sz w:val="28"/>
          <w:szCs w:val="28"/>
        </w:rPr>
        <w:t>随之发生变化，从而实现了一阶微分方程常系数</w:t>
      </w:r>
      <w:r w:rsidR="001C3175" w:rsidRPr="003E7590">
        <w:rPr>
          <w:rFonts w:hint="eastAsia"/>
          <w:sz w:val="28"/>
          <w:szCs w:val="28"/>
        </w:rPr>
        <w:t>k</w:t>
      </w:r>
      <w:r w:rsidR="001C3175" w:rsidRPr="003E7590">
        <w:rPr>
          <w:rFonts w:hint="eastAsia"/>
          <w:sz w:val="28"/>
          <w:szCs w:val="28"/>
        </w:rPr>
        <w:t>的连续可调。本文探究</w:t>
      </w:r>
      <w:r w:rsidR="001C3175" w:rsidRPr="003E7590">
        <w:rPr>
          <w:sz w:val="28"/>
          <w:szCs w:val="28"/>
        </w:rPr>
        <w:t>了输入</w:t>
      </w:r>
      <w:r w:rsidR="001C3175" w:rsidRPr="003E7590">
        <w:rPr>
          <w:rFonts w:hint="eastAsia"/>
          <w:sz w:val="28"/>
          <w:szCs w:val="28"/>
        </w:rPr>
        <w:t>泵浦功率与微环谐振器内逆</w:t>
      </w:r>
      <w:proofErr w:type="gramStart"/>
      <w:r w:rsidR="001C3175" w:rsidRPr="003E7590">
        <w:rPr>
          <w:rFonts w:hint="eastAsia"/>
          <w:sz w:val="28"/>
          <w:szCs w:val="28"/>
        </w:rPr>
        <w:t>喇曼</w:t>
      </w:r>
      <w:proofErr w:type="gramEnd"/>
      <w:r w:rsidR="001C3175" w:rsidRPr="003E7590">
        <w:rPr>
          <w:rFonts w:hint="eastAsia"/>
          <w:sz w:val="28"/>
          <w:szCs w:val="28"/>
        </w:rPr>
        <w:t>散射效应的关系，仿真分析了泵浦功率与</w:t>
      </w:r>
      <w:r w:rsidR="001C3175" w:rsidRPr="003E7590">
        <w:rPr>
          <w:sz w:val="28"/>
          <w:szCs w:val="28"/>
        </w:rPr>
        <w:t>信号的脉冲宽度对</w:t>
      </w:r>
      <w:r w:rsidR="001C3175" w:rsidRPr="003E7590">
        <w:rPr>
          <w:rFonts w:hint="eastAsia"/>
          <w:sz w:val="28"/>
          <w:szCs w:val="28"/>
        </w:rPr>
        <w:t>常系数</w:t>
      </w:r>
      <w:r w:rsidR="001C3175" w:rsidRPr="003E7590">
        <w:rPr>
          <w:rFonts w:hint="eastAsia"/>
          <w:sz w:val="28"/>
          <w:szCs w:val="28"/>
        </w:rPr>
        <w:t>k</w:t>
      </w:r>
      <w:r w:rsidR="001C3175" w:rsidRPr="003E7590">
        <w:rPr>
          <w:rFonts w:hint="eastAsia"/>
          <w:sz w:val="28"/>
          <w:szCs w:val="28"/>
        </w:rPr>
        <w:t>的调节范围以及</w:t>
      </w:r>
      <w:r w:rsidR="001C3175" w:rsidRPr="003E7590">
        <w:rPr>
          <w:sz w:val="28"/>
          <w:szCs w:val="28"/>
        </w:rPr>
        <w:t>计算偏差的影响</w:t>
      </w:r>
      <w:r w:rsidR="001C3175" w:rsidRPr="003E7590">
        <w:rPr>
          <w:rFonts w:hint="eastAsia"/>
          <w:sz w:val="28"/>
          <w:szCs w:val="28"/>
        </w:rPr>
        <w:t>，最终，该方案利用微环</w:t>
      </w:r>
      <w:r w:rsidR="001C3175" w:rsidRPr="003E7590">
        <w:rPr>
          <w:rFonts w:hint="eastAsia"/>
          <w:sz w:val="28"/>
          <w:szCs w:val="28"/>
        </w:rPr>
        <w:t>IRS</w:t>
      </w:r>
      <w:r w:rsidR="001C3175" w:rsidRPr="003E7590">
        <w:rPr>
          <w:rFonts w:hint="eastAsia"/>
          <w:sz w:val="28"/>
          <w:szCs w:val="28"/>
        </w:rPr>
        <w:t>效应可以实现常系数</w:t>
      </w:r>
      <w:r w:rsidR="001C3175" w:rsidRPr="003E7590">
        <w:rPr>
          <w:rFonts w:hint="eastAsia"/>
          <w:sz w:val="28"/>
          <w:szCs w:val="28"/>
        </w:rPr>
        <w:t>k</w:t>
      </w:r>
      <w:r w:rsidR="001C3175" w:rsidRPr="003E7590">
        <w:rPr>
          <w:rFonts w:hint="eastAsia"/>
          <w:sz w:val="28"/>
          <w:szCs w:val="28"/>
        </w:rPr>
        <w:t>在</w:t>
      </w:r>
      <w:r w:rsidR="001C3175" w:rsidRPr="003E7590">
        <w:rPr>
          <w:rFonts w:hint="eastAsia"/>
          <w:sz w:val="28"/>
          <w:szCs w:val="28"/>
        </w:rPr>
        <w:t>0.035/ps~0.102/ps</w:t>
      </w:r>
      <w:r w:rsidR="001C3175" w:rsidRPr="003E7590">
        <w:rPr>
          <w:rFonts w:hint="eastAsia"/>
          <w:sz w:val="28"/>
          <w:szCs w:val="28"/>
        </w:rPr>
        <w:t>的范围内连续可调，误差不大于</w:t>
      </w:r>
      <w:r w:rsidR="001C3175" w:rsidRPr="003E7590">
        <w:rPr>
          <w:rFonts w:hint="eastAsia"/>
          <w:sz w:val="28"/>
          <w:szCs w:val="28"/>
        </w:rPr>
        <w:t>5%</w:t>
      </w:r>
      <w:r w:rsidR="001C3175" w:rsidRPr="003E7590">
        <w:rPr>
          <w:rFonts w:hint="eastAsia"/>
          <w:sz w:val="28"/>
          <w:szCs w:val="28"/>
        </w:rPr>
        <w:t>，实现了光控</w:t>
      </w:r>
      <w:proofErr w:type="gramStart"/>
      <w:r w:rsidR="001C3175" w:rsidRPr="003E7590">
        <w:rPr>
          <w:rFonts w:hint="eastAsia"/>
          <w:sz w:val="28"/>
          <w:szCs w:val="28"/>
        </w:rPr>
        <w:t>光实现</w:t>
      </w:r>
      <w:proofErr w:type="gramEnd"/>
      <w:r w:rsidR="001C3175" w:rsidRPr="003E7590">
        <w:rPr>
          <w:rFonts w:hint="eastAsia"/>
          <w:sz w:val="28"/>
          <w:szCs w:val="28"/>
        </w:rPr>
        <w:t>微分方程系数可调，</w:t>
      </w:r>
      <w:r w:rsidR="00F43A52" w:rsidRPr="003E7590">
        <w:rPr>
          <w:rFonts w:hint="eastAsia"/>
          <w:sz w:val="28"/>
          <w:szCs w:val="28"/>
        </w:rPr>
        <w:t>克服了电调微环中存在的调节速率低</w:t>
      </w:r>
      <w:r w:rsidR="00521DD6" w:rsidRPr="003E7590">
        <w:rPr>
          <w:rFonts w:hint="eastAsia"/>
          <w:sz w:val="28"/>
          <w:szCs w:val="28"/>
        </w:rPr>
        <w:t>、调节范围小的不足，</w:t>
      </w:r>
      <w:r w:rsidR="001C3175" w:rsidRPr="003E7590">
        <w:rPr>
          <w:rFonts w:hint="eastAsia"/>
          <w:sz w:val="28"/>
          <w:szCs w:val="28"/>
        </w:rPr>
        <w:t>给后面的研究提供一定的启发。</w:t>
      </w:r>
    </w:p>
    <w:p w:rsidR="001C3175" w:rsidRDefault="0090626C" w:rsidP="006B5F53">
      <w:pPr>
        <w:ind w:firstLine="320"/>
        <w:rPr>
          <w:sz w:val="28"/>
          <w:szCs w:val="28"/>
        </w:rPr>
      </w:pPr>
      <w:r w:rsidRPr="003E7590">
        <w:rPr>
          <w:rFonts w:hint="eastAsia"/>
          <w:sz w:val="28"/>
          <w:szCs w:val="28"/>
        </w:rPr>
        <w:t>2</w:t>
      </w:r>
      <w:r w:rsidRPr="003E7590">
        <w:rPr>
          <w:sz w:val="28"/>
          <w:szCs w:val="28"/>
        </w:rPr>
        <w:t>.</w:t>
      </w:r>
      <w:r w:rsidRPr="003E7590">
        <w:rPr>
          <w:rFonts w:hint="eastAsia"/>
          <w:sz w:val="28"/>
          <w:szCs w:val="28"/>
        </w:rPr>
        <w:t xml:space="preserve"> </w:t>
      </w:r>
      <w:r w:rsidR="001C3175" w:rsidRPr="003E7590">
        <w:rPr>
          <w:rFonts w:hint="eastAsia"/>
          <w:sz w:val="28"/>
          <w:szCs w:val="28"/>
        </w:rPr>
        <w:t>研究了基于跑道型谐振腔的全光微分器，针对跑道型微环谐振腔的参量模型进行了推导，得到了微环谐振腔的透射率</w:t>
      </w:r>
      <w:proofErr w:type="gramStart"/>
      <w:r w:rsidR="001C3175" w:rsidRPr="003E7590">
        <w:rPr>
          <w:rFonts w:hint="eastAsia"/>
          <w:sz w:val="28"/>
          <w:szCs w:val="28"/>
        </w:rPr>
        <w:t>谱以及</w:t>
      </w:r>
      <w:proofErr w:type="gramEnd"/>
      <w:r w:rsidR="001C3175" w:rsidRPr="003E7590">
        <w:rPr>
          <w:rFonts w:hint="eastAsia"/>
          <w:sz w:val="28"/>
          <w:szCs w:val="28"/>
        </w:rPr>
        <w:t>相位响应，论证了利用跑道型微环谐振腔实现对输入光信号进行微分的可行性。同时，波导的模式及其有效折射率、波导的横截面高度与宽度</w:t>
      </w:r>
      <w:r w:rsidR="00F60F95">
        <w:rPr>
          <w:rFonts w:hint="eastAsia"/>
          <w:sz w:val="28"/>
          <w:szCs w:val="28"/>
        </w:rPr>
        <w:t>、完全波导的弯曲半径大小与有效折射率以及耦合系数等进行详细的</w:t>
      </w:r>
      <w:r w:rsidR="001C3175" w:rsidRPr="003E7590">
        <w:rPr>
          <w:rFonts w:hint="eastAsia"/>
          <w:sz w:val="28"/>
          <w:szCs w:val="28"/>
        </w:rPr>
        <w:t>仿真，确定了最符合要求的波导结构与尺寸。利用</w:t>
      </w:r>
      <w:r w:rsidR="004B22E8" w:rsidRPr="003E7590">
        <w:rPr>
          <w:rFonts w:hint="eastAsia"/>
          <w:sz w:val="28"/>
          <w:szCs w:val="28"/>
        </w:rPr>
        <w:t>该跑道型全光微分器，</w:t>
      </w:r>
      <w:r w:rsidR="003E7590" w:rsidRPr="003E7590">
        <w:rPr>
          <w:rFonts w:hint="eastAsia"/>
          <w:sz w:val="28"/>
          <w:szCs w:val="28"/>
        </w:rPr>
        <w:t>最终</w:t>
      </w:r>
      <w:r w:rsidR="004B22E8" w:rsidRPr="003E7590">
        <w:rPr>
          <w:rFonts w:hint="eastAsia"/>
          <w:sz w:val="28"/>
          <w:szCs w:val="28"/>
        </w:rPr>
        <w:t>可以实现对输入信号</w:t>
      </w:r>
      <w:r w:rsidR="004B22E8" w:rsidRPr="003E7590">
        <w:rPr>
          <w:rFonts w:hint="eastAsia"/>
          <w:sz w:val="28"/>
          <w:szCs w:val="28"/>
        </w:rPr>
        <w:t>0</w:t>
      </w:r>
      <w:r w:rsidR="004B22E8" w:rsidRPr="003E7590">
        <w:rPr>
          <w:sz w:val="28"/>
          <w:szCs w:val="28"/>
        </w:rPr>
        <w:t>.4~1.5</w:t>
      </w:r>
      <w:r w:rsidR="004B22E8" w:rsidRPr="003E7590">
        <w:rPr>
          <w:rFonts w:hint="eastAsia"/>
          <w:sz w:val="28"/>
          <w:szCs w:val="28"/>
        </w:rPr>
        <w:t>阶的微分</w:t>
      </w:r>
      <w:r w:rsidR="001C3175" w:rsidRPr="003E7590">
        <w:rPr>
          <w:rFonts w:hint="eastAsia"/>
          <w:sz w:val="28"/>
          <w:szCs w:val="28"/>
        </w:rPr>
        <w:t>。</w:t>
      </w:r>
    </w:p>
    <w:p w:rsidR="001E4290" w:rsidRDefault="001E4290" w:rsidP="006B5F53">
      <w:pPr>
        <w:ind w:firstLine="320"/>
        <w:rPr>
          <w:sz w:val="28"/>
          <w:szCs w:val="28"/>
        </w:rPr>
      </w:pPr>
    </w:p>
    <w:p w:rsidR="00D42148" w:rsidRPr="001E4290" w:rsidRDefault="003E7590" w:rsidP="001E4290">
      <w:pPr>
        <w:rPr>
          <w:color w:val="000000" w:themeColor="text1"/>
          <w:sz w:val="28"/>
          <w:szCs w:val="28"/>
        </w:rPr>
        <w:sectPr w:rsidR="00D42148" w:rsidRPr="001E4290">
          <w:pgSz w:w="11906" w:h="16838"/>
          <w:pgMar w:top="1440" w:right="1800" w:bottom="1440" w:left="1800" w:header="851" w:footer="907" w:gutter="0"/>
          <w:pgNumType w:fmt="upperRoman" w:start="1"/>
          <w:cols w:space="720"/>
          <w:docGrid w:type="lines" w:linePitch="326"/>
        </w:sectPr>
      </w:pPr>
      <w:r>
        <w:rPr>
          <w:rFonts w:ascii="黑体" w:eastAsia="黑体" w:hAnsi="黑体" w:hint="eastAsia"/>
          <w:sz w:val="28"/>
          <w:szCs w:val="28"/>
        </w:rPr>
        <w:t>关键词：</w:t>
      </w:r>
      <w:r w:rsidR="00730489">
        <w:rPr>
          <w:rFonts w:hint="eastAsia"/>
          <w:color w:val="000000" w:themeColor="text1"/>
          <w:sz w:val="28"/>
          <w:szCs w:val="28"/>
        </w:rPr>
        <w:t>全光信号处理</w:t>
      </w:r>
      <w:r w:rsidR="001E4290">
        <w:rPr>
          <w:rFonts w:hint="eastAsia"/>
          <w:color w:val="000000" w:themeColor="text1"/>
          <w:sz w:val="28"/>
          <w:szCs w:val="28"/>
        </w:rPr>
        <w:t xml:space="preserve"> </w:t>
      </w:r>
      <w:r w:rsidR="00730489">
        <w:rPr>
          <w:rFonts w:hint="eastAsia"/>
          <w:color w:val="000000" w:themeColor="text1"/>
          <w:sz w:val="28"/>
          <w:szCs w:val="28"/>
        </w:rPr>
        <w:t>微环谐振腔</w:t>
      </w:r>
      <w:r w:rsidR="001E4290">
        <w:rPr>
          <w:rFonts w:hint="eastAsia"/>
          <w:color w:val="000000" w:themeColor="text1"/>
          <w:sz w:val="28"/>
          <w:szCs w:val="28"/>
        </w:rPr>
        <w:t xml:space="preserve"> </w:t>
      </w:r>
      <w:r w:rsidR="00730489">
        <w:rPr>
          <w:rFonts w:hint="eastAsia"/>
          <w:color w:val="000000" w:themeColor="text1"/>
          <w:sz w:val="28"/>
          <w:szCs w:val="28"/>
        </w:rPr>
        <w:t>全光微分方程求解</w:t>
      </w:r>
      <w:r w:rsidR="001E4290">
        <w:rPr>
          <w:rFonts w:hint="eastAsia"/>
          <w:color w:val="000000" w:themeColor="text1"/>
          <w:sz w:val="28"/>
          <w:szCs w:val="28"/>
        </w:rPr>
        <w:t xml:space="preserve"> </w:t>
      </w:r>
      <w:r w:rsidR="00730489">
        <w:rPr>
          <w:rFonts w:hint="eastAsia"/>
          <w:color w:val="000000" w:themeColor="text1"/>
          <w:sz w:val="28"/>
          <w:szCs w:val="28"/>
        </w:rPr>
        <w:t>全光微分器</w:t>
      </w:r>
    </w:p>
    <w:p w:rsidR="00D42148" w:rsidRDefault="00D42148" w:rsidP="005A1CFE">
      <w:pPr>
        <w:pStyle w:val="1"/>
        <w:ind w:firstLine="600"/>
        <w:rPr>
          <w:rFonts w:ascii="Times New Roman" w:hAnsi="Times New Roman" w:cs="Times New Roman"/>
          <w:sz w:val="30"/>
          <w:szCs w:val="30"/>
        </w:rPr>
      </w:pPr>
      <w:bookmarkStart w:id="1" w:name="_Toc501121502"/>
      <w:r w:rsidRPr="00F06C5A">
        <w:rPr>
          <w:rFonts w:ascii="Times New Roman" w:hAnsi="Times New Roman" w:cs="Times New Roman"/>
          <w:sz w:val="30"/>
          <w:szCs w:val="30"/>
        </w:rPr>
        <w:t>ABSTRACT</w:t>
      </w:r>
      <w:bookmarkEnd w:id="1"/>
    </w:p>
    <w:p w:rsidR="004934AA" w:rsidRDefault="004934AA" w:rsidP="004934AA"/>
    <w:p w:rsidR="004934AA" w:rsidRPr="004934AA" w:rsidRDefault="004934AA" w:rsidP="004934AA"/>
    <w:p w:rsidR="00397DF6" w:rsidRPr="002C0F16" w:rsidRDefault="00397DF6" w:rsidP="00397DF6">
      <w:pPr>
        <w:rPr>
          <w:sz w:val="28"/>
        </w:rPr>
      </w:pPr>
    </w:p>
    <w:p w:rsidR="0041308B" w:rsidRDefault="00E317CF" w:rsidP="00D42148">
      <w:pPr>
        <w:ind w:firstLine="420"/>
        <w:rPr>
          <w:sz w:val="28"/>
        </w:rPr>
      </w:pPr>
      <w:r w:rsidRPr="00E317CF">
        <w:rPr>
          <w:sz w:val="28"/>
        </w:rPr>
        <w:t>All</w:t>
      </w:r>
      <w:r w:rsidRPr="00E317CF">
        <w:rPr>
          <w:rFonts w:hint="eastAsia"/>
          <w:sz w:val="28"/>
        </w:rPr>
        <w:t>-</w:t>
      </w:r>
      <w:r w:rsidRPr="00E317CF">
        <w:rPr>
          <w:sz w:val="28"/>
        </w:rPr>
        <w:t xml:space="preserve">optical signal processing </w:t>
      </w:r>
      <w:r w:rsidRPr="00E317CF">
        <w:rPr>
          <w:rFonts w:hint="eastAsia"/>
          <w:sz w:val="28"/>
        </w:rPr>
        <w:t xml:space="preserve">has been attracting much interest because it </w:t>
      </w:r>
      <w:r w:rsidRPr="00E317CF">
        <w:rPr>
          <w:sz w:val="28"/>
        </w:rPr>
        <w:t>can overcome the speed and bandwidth limitations imposed by conventional electronic-based systems.</w:t>
      </w:r>
      <w:r w:rsidR="00397DF6" w:rsidRPr="00397DF6">
        <w:rPr>
          <w:sz w:val="28"/>
        </w:rPr>
        <w:t xml:space="preserve"> As one of the most important devices in the optoelectronic integrated tech</w:t>
      </w:r>
      <w:r w:rsidR="00566587">
        <w:rPr>
          <w:sz w:val="28"/>
        </w:rPr>
        <w:t>nology,</w:t>
      </w:r>
      <w:r w:rsidR="00566587" w:rsidRPr="00566587">
        <w:rPr>
          <w:rFonts w:eastAsiaTheme="minorEastAsia" w:hint="eastAsia"/>
        </w:rPr>
        <w:t xml:space="preserve"> </w:t>
      </w:r>
      <w:r w:rsidR="00566587">
        <w:rPr>
          <w:sz w:val="28"/>
        </w:rPr>
        <w:t>m</w:t>
      </w:r>
      <w:r w:rsidR="00566587" w:rsidRPr="00566587">
        <w:rPr>
          <w:sz w:val="28"/>
        </w:rPr>
        <w:t>icroring resonator</w:t>
      </w:r>
      <w:r w:rsidR="00566587" w:rsidRPr="00566587">
        <w:rPr>
          <w:rFonts w:hint="eastAsia"/>
          <w:sz w:val="28"/>
        </w:rPr>
        <w:t xml:space="preserve"> has important applications</w:t>
      </w:r>
      <w:r w:rsidR="00566587" w:rsidRPr="00566587">
        <w:rPr>
          <w:sz w:val="28"/>
        </w:rPr>
        <w:t xml:space="preserve"> in </w:t>
      </w:r>
      <w:r w:rsidR="00566587" w:rsidRPr="00566587">
        <w:rPr>
          <w:rFonts w:hint="eastAsia"/>
          <w:sz w:val="28"/>
        </w:rPr>
        <w:t xml:space="preserve">on-chip </w:t>
      </w:r>
      <w:r w:rsidR="00566587" w:rsidRPr="00566587">
        <w:rPr>
          <w:sz w:val="28"/>
        </w:rPr>
        <w:t xml:space="preserve">all-optical signal processing </w:t>
      </w:r>
      <w:r w:rsidR="00566587" w:rsidRPr="00566587">
        <w:rPr>
          <w:rFonts w:hint="eastAsia"/>
          <w:sz w:val="28"/>
        </w:rPr>
        <w:t xml:space="preserve">due to its </w:t>
      </w:r>
      <w:r w:rsidR="00566587" w:rsidRPr="00566587">
        <w:rPr>
          <w:sz w:val="28"/>
        </w:rPr>
        <w:t xml:space="preserve">compatibility with </w:t>
      </w:r>
      <w:r w:rsidR="00566587" w:rsidRPr="00566587">
        <w:rPr>
          <w:rFonts w:hint="eastAsia"/>
          <w:sz w:val="28"/>
        </w:rPr>
        <w:t>c</w:t>
      </w:r>
      <w:r w:rsidR="00566587" w:rsidRPr="00566587">
        <w:rPr>
          <w:sz w:val="28"/>
        </w:rPr>
        <w:t>omplementary</w:t>
      </w:r>
      <w:r w:rsidR="00566587" w:rsidRPr="00566587">
        <w:rPr>
          <w:rFonts w:hint="eastAsia"/>
          <w:sz w:val="28"/>
        </w:rPr>
        <w:t>-m</w:t>
      </w:r>
      <w:r w:rsidR="00566587" w:rsidRPr="00566587">
        <w:rPr>
          <w:sz w:val="28"/>
        </w:rPr>
        <w:t>etal</w:t>
      </w:r>
      <w:r w:rsidR="00566587" w:rsidRPr="00566587">
        <w:rPr>
          <w:rFonts w:hint="eastAsia"/>
          <w:sz w:val="28"/>
        </w:rPr>
        <w:t>-o</w:t>
      </w:r>
      <w:r w:rsidR="00566587" w:rsidRPr="00566587">
        <w:rPr>
          <w:sz w:val="28"/>
        </w:rPr>
        <w:t>xide</w:t>
      </w:r>
      <w:r w:rsidR="00566587" w:rsidRPr="00566587">
        <w:rPr>
          <w:rFonts w:hint="eastAsia"/>
          <w:sz w:val="28"/>
        </w:rPr>
        <w:t>-s</w:t>
      </w:r>
      <w:r w:rsidR="00566587" w:rsidRPr="00566587">
        <w:rPr>
          <w:sz w:val="28"/>
        </w:rPr>
        <w:t>emiconductor</w:t>
      </w:r>
      <w:r w:rsidR="00566587" w:rsidRPr="00566587">
        <w:rPr>
          <w:rFonts w:hint="eastAsia"/>
          <w:sz w:val="28"/>
        </w:rPr>
        <w:t xml:space="preserve"> (CMOS)</w:t>
      </w:r>
      <w:r w:rsidR="00566587" w:rsidRPr="00566587">
        <w:rPr>
          <w:sz w:val="28"/>
        </w:rPr>
        <w:t xml:space="preserve"> technology</w:t>
      </w:r>
      <w:r w:rsidR="00771D86">
        <w:rPr>
          <w:sz w:val="28"/>
        </w:rPr>
        <w:t>.</w:t>
      </w:r>
      <w:r w:rsidR="00781DAF" w:rsidRPr="00781DAF">
        <w:rPr>
          <w:sz w:val="21"/>
          <w:szCs w:val="22"/>
        </w:rPr>
        <w:t xml:space="preserve"> </w:t>
      </w:r>
      <w:r w:rsidR="00781DAF" w:rsidRPr="00781DAF">
        <w:rPr>
          <w:sz w:val="28"/>
        </w:rPr>
        <w:t xml:space="preserve">Differential equations are widely used in various systems that describe the dynamics changes of control systems, mechanical systems, electrical systems, meteorology, </w:t>
      </w:r>
      <w:r w:rsidR="00781DAF" w:rsidRPr="00781DAF">
        <w:rPr>
          <w:rFonts w:hint="eastAsia"/>
          <w:sz w:val="28"/>
        </w:rPr>
        <w:t xml:space="preserve">and </w:t>
      </w:r>
      <w:r w:rsidR="00781DAF" w:rsidRPr="00781DAF">
        <w:rPr>
          <w:sz w:val="28"/>
        </w:rPr>
        <w:t>ecosystems,</w:t>
      </w:r>
      <w:r w:rsidR="00781DAF" w:rsidRPr="00781DAF">
        <w:rPr>
          <w:rFonts w:hint="eastAsia"/>
          <w:sz w:val="28"/>
        </w:rPr>
        <w:t xml:space="preserve"> </w:t>
      </w:r>
      <w:r w:rsidR="00781DAF" w:rsidRPr="00781DAF">
        <w:rPr>
          <w:sz w:val="28"/>
        </w:rPr>
        <w:t>etc.</w:t>
      </w:r>
      <w:r w:rsidR="00781DAF" w:rsidRPr="00781DAF">
        <w:rPr>
          <w:rFonts w:hint="eastAsia"/>
          <w:sz w:val="28"/>
        </w:rPr>
        <w:t xml:space="preserve"> </w:t>
      </w:r>
      <w:r w:rsidR="00397DF6" w:rsidRPr="00397DF6">
        <w:rPr>
          <w:sz w:val="28"/>
        </w:rPr>
        <w:t xml:space="preserve">All-optical differentiator plays an important role in the field of specific waveform generation, pulse shaping and optical sensing. </w:t>
      </w:r>
      <w:r w:rsidR="009E5F9A" w:rsidRPr="009E5F9A">
        <w:rPr>
          <w:sz w:val="28"/>
        </w:rPr>
        <w:t>In recent years,</w:t>
      </w:r>
      <w:r w:rsidR="00481FE1">
        <w:rPr>
          <w:sz w:val="28"/>
        </w:rPr>
        <w:t xml:space="preserve"> </w:t>
      </w:r>
      <w:r w:rsidR="009E5F9A">
        <w:rPr>
          <w:sz w:val="28"/>
        </w:rPr>
        <w:t>a</w:t>
      </w:r>
      <w:r w:rsidR="00397DF6" w:rsidRPr="00397DF6">
        <w:rPr>
          <w:sz w:val="28"/>
        </w:rPr>
        <w:t xml:space="preserve">ll-optical </w:t>
      </w:r>
      <w:r w:rsidR="0080610F" w:rsidRPr="0080610F">
        <w:rPr>
          <w:sz w:val="28"/>
        </w:rPr>
        <w:t>differential operation</w:t>
      </w:r>
      <w:r w:rsidR="0080610F">
        <w:rPr>
          <w:sz w:val="28"/>
        </w:rPr>
        <w:t xml:space="preserve"> </w:t>
      </w:r>
      <w:r w:rsidR="00397DF6" w:rsidRPr="00397DF6">
        <w:rPr>
          <w:sz w:val="28"/>
        </w:rPr>
        <w:t xml:space="preserve">is one of the </w:t>
      </w:r>
      <w:r w:rsidR="00C153CD" w:rsidRPr="00C153CD">
        <w:rPr>
          <w:sz w:val="28"/>
        </w:rPr>
        <w:t>hottest research topic</w:t>
      </w:r>
      <w:r w:rsidR="00397DF6" w:rsidRPr="00397DF6">
        <w:rPr>
          <w:sz w:val="28"/>
        </w:rPr>
        <w:t xml:space="preserve"> in optical information processing. There are two main research contents</w:t>
      </w:r>
      <w:r w:rsidR="00130640">
        <w:rPr>
          <w:sz w:val="28"/>
        </w:rPr>
        <w:t xml:space="preserve"> in this paper</w:t>
      </w:r>
      <w:r w:rsidR="00397DF6" w:rsidRPr="00397DF6">
        <w:rPr>
          <w:sz w:val="28"/>
        </w:rPr>
        <w:t xml:space="preserve">: </w:t>
      </w:r>
      <w:bookmarkStart w:id="2" w:name="OLE_LINK118"/>
      <w:bookmarkStart w:id="3" w:name="OLE_LINK121"/>
      <w:bookmarkStart w:id="4" w:name="OLE_LINK153"/>
      <w:bookmarkStart w:id="5" w:name="OLE_LINK287"/>
      <w:bookmarkStart w:id="6" w:name="OLE_LINK154"/>
      <w:bookmarkStart w:id="7" w:name="OLE_LINK155"/>
      <w:bookmarkStart w:id="8" w:name="OLE_LINK178"/>
      <w:bookmarkStart w:id="9" w:name="OLE_LINK181"/>
      <w:bookmarkStart w:id="10" w:name="OLE_LINK300"/>
      <w:bookmarkStart w:id="11" w:name="OLE_LINK243"/>
      <w:bookmarkStart w:id="12" w:name="OLE_LINK81"/>
      <w:r w:rsidR="00130640" w:rsidRPr="00130640">
        <w:rPr>
          <w:sz w:val="28"/>
        </w:rPr>
        <w:t xml:space="preserve">All-optical </w:t>
      </w:r>
      <w:bookmarkStart w:id="13" w:name="OLE_LINK149"/>
      <w:bookmarkStart w:id="14" w:name="OLE_LINK150"/>
      <w:r w:rsidR="00130640" w:rsidRPr="00130640">
        <w:rPr>
          <w:sz w:val="28"/>
        </w:rPr>
        <w:t xml:space="preserve">differential equation solver with </w:t>
      </w:r>
      <w:bookmarkStart w:id="15" w:name="OLE_LINK126"/>
      <w:bookmarkStart w:id="16" w:name="OLE_LINK136"/>
      <w:r w:rsidR="00130640" w:rsidRPr="00130640">
        <w:rPr>
          <w:sz w:val="28"/>
        </w:rPr>
        <w:t xml:space="preserve">tunable constant-coefficient </w:t>
      </w:r>
      <w:bookmarkEnd w:id="2"/>
      <w:bookmarkEnd w:id="3"/>
      <w:bookmarkEnd w:id="4"/>
      <w:bookmarkEnd w:id="5"/>
      <w:bookmarkEnd w:id="6"/>
      <w:bookmarkEnd w:id="7"/>
      <w:bookmarkEnd w:id="13"/>
      <w:bookmarkEnd w:id="14"/>
      <w:bookmarkEnd w:id="15"/>
      <w:bookmarkEnd w:id="16"/>
      <w:r w:rsidR="00130640" w:rsidRPr="00130640">
        <w:rPr>
          <w:sz w:val="28"/>
        </w:rPr>
        <w:t>based on inverse Raman scattering effect in a silicon microring resonator</w:t>
      </w:r>
      <w:bookmarkEnd w:id="8"/>
      <w:bookmarkEnd w:id="9"/>
      <w:bookmarkEnd w:id="10"/>
      <w:bookmarkEnd w:id="11"/>
      <w:bookmarkEnd w:id="12"/>
      <w:r w:rsidR="00130640">
        <w:rPr>
          <w:sz w:val="28"/>
        </w:rPr>
        <w:t xml:space="preserve"> and </w:t>
      </w:r>
      <w:r w:rsidR="00BC09C6" w:rsidRPr="00BC09C6">
        <w:rPr>
          <w:sz w:val="28"/>
        </w:rPr>
        <w:t>Fractional-order photonic differentiator using racetrack microring resonator</w:t>
      </w:r>
      <w:r w:rsidR="00BC09C6">
        <w:rPr>
          <w:sz w:val="28"/>
        </w:rPr>
        <w:t>. T</w:t>
      </w:r>
      <w:r w:rsidR="00397DF6" w:rsidRPr="00397DF6">
        <w:rPr>
          <w:sz w:val="28"/>
        </w:rPr>
        <w:t>he specific research is as follows:</w:t>
      </w:r>
    </w:p>
    <w:p w:rsidR="00222377" w:rsidRPr="00222377" w:rsidRDefault="00222377" w:rsidP="00222377">
      <w:pPr>
        <w:ind w:firstLine="420"/>
        <w:rPr>
          <w:sz w:val="28"/>
        </w:rPr>
      </w:pPr>
      <w:r>
        <w:rPr>
          <w:rFonts w:hint="eastAsia"/>
          <w:sz w:val="28"/>
        </w:rPr>
        <w:t>1.</w:t>
      </w:r>
      <w:bookmarkStart w:id="17" w:name="OLE_LINK102"/>
      <w:r w:rsidRPr="00222377">
        <w:rPr>
          <w:rFonts w:cs="Times New Roman"/>
          <w:szCs w:val="22"/>
        </w:rPr>
        <w:t xml:space="preserve"> </w:t>
      </w:r>
      <w:r w:rsidRPr="00222377">
        <w:rPr>
          <w:sz w:val="28"/>
        </w:rPr>
        <w:t xml:space="preserve">In this work, an all-optical differential equation solver in a silicon microring resonator with tunable constant coefficient </w:t>
      </w:r>
      <w:r w:rsidRPr="00222377">
        <w:rPr>
          <w:i/>
          <w:sz w:val="28"/>
        </w:rPr>
        <w:t>k</w:t>
      </w:r>
      <w:r w:rsidRPr="00222377">
        <w:rPr>
          <w:sz w:val="28"/>
        </w:rPr>
        <w:t xml:space="preserve"> is proposed, which has great potential in high-speed and wide-band signal processing. By using inverse Raman scattering effect, </w:t>
      </w:r>
      <w:r w:rsidRPr="00222377">
        <w:rPr>
          <w:i/>
          <w:sz w:val="28"/>
        </w:rPr>
        <w:t>k</w:t>
      </w:r>
      <w:r w:rsidRPr="00222377">
        <w:rPr>
          <w:sz w:val="28"/>
        </w:rPr>
        <w:t xml:space="preserve"> can be tunable by changing the power of the incident pump light, which differs from other methods </w:t>
      </w:r>
      <w:bookmarkStart w:id="18" w:name="OLE_LINK95"/>
      <w:r w:rsidRPr="00222377">
        <w:rPr>
          <w:sz w:val="28"/>
        </w:rPr>
        <w:t>electrically controlled</w:t>
      </w:r>
      <w:bookmarkEnd w:id="18"/>
      <w:r w:rsidRPr="00222377">
        <w:rPr>
          <w:sz w:val="28"/>
        </w:rPr>
        <w:t xml:space="preserve">. In addition, the </w:t>
      </w:r>
      <w:bookmarkStart w:id="19" w:name="OLE_LINK170"/>
      <w:bookmarkStart w:id="20" w:name="OLE_LINK169"/>
      <w:bookmarkStart w:id="21" w:name="OLE_LINK168"/>
      <w:r w:rsidRPr="00222377">
        <w:rPr>
          <w:sz w:val="28"/>
        </w:rPr>
        <w:t>optical tunable ODE solver</w:t>
      </w:r>
      <w:bookmarkEnd w:id="19"/>
      <w:bookmarkEnd w:id="20"/>
      <w:bookmarkEnd w:id="21"/>
      <w:r w:rsidRPr="00222377">
        <w:rPr>
          <w:sz w:val="28"/>
        </w:rPr>
        <w:t xml:space="preserve"> can flexibly adjust the coefficients, improve the </w:t>
      </w:r>
      <w:bookmarkStart w:id="22" w:name="OLE_LINK107"/>
      <w:bookmarkStart w:id="23" w:name="OLE_LINK106"/>
      <w:r w:rsidRPr="00222377">
        <w:rPr>
          <w:sz w:val="28"/>
        </w:rPr>
        <w:t>regulation</w:t>
      </w:r>
      <w:bookmarkEnd w:id="22"/>
      <w:bookmarkEnd w:id="23"/>
      <w:r w:rsidRPr="00222377">
        <w:rPr>
          <w:sz w:val="28"/>
        </w:rPr>
        <w:t xml:space="preserve"> speed and regulation range. The influences of the pump power and signal pulse width on the tunable range of </w:t>
      </w:r>
      <w:r w:rsidRPr="00222377">
        <w:rPr>
          <w:i/>
          <w:sz w:val="28"/>
        </w:rPr>
        <w:t>k</w:t>
      </w:r>
      <w:r w:rsidRPr="00222377">
        <w:rPr>
          <w:sz w:val="28"/>
        </w:rPr>
        <w:t xml:space="preserve"> are investigated. It is demonstrated that </w:t>
      </w:r>
      <w:r w:rsidRPr="00222377">
        <w:rPr>
          <w:i/>
          <w:sz w:val="28"/>
        </w:rPr>
        <w:t>k</w:t>
      </w:r>
      <w:r w:rsidRPr="00222377">
        <w:rPr>
          <w:sz w:val="28"/>
        </w:rPr>
        <w:t xml:space="preserve"> is continuously tunable in the range of 0.035/ps ~ 0.102/ps with the error of &lt;5%.</w:t>
      </w:r>
      <w:bookmarkEnd w:id="17"/>
    </w:p>
    <w:p w:rsidR="00BC09C6" w:rsidRPr="0091123A" w:rsidRDefault="00222377" w:rsidP="0091123A">
      <w:pPr>
        <w:ind w:firstLine="420"/>
        <w:rPr>
          <w:sz w:val="28"/>
        </w:rPr>
      </w:pPr>
      <w:r>
        <w:rPr>
          <w:rFonts w:hint="eastAsia"/>
          <w:sz w:val="28"/>
        </w:rPr>
        <w:t>2</w:t>
      </w:r>
      <w:r>
        <w:rPr>
          <w:sz w:val="28"/>
        </w:rPr>
        <w:t xml:space="preserve">. </w:t>
      </w:r>
      <w:r w:rsidR="0091123A" w:rsidRPr="0091123A">
        <w:rPr>
          <w:sz w:val="28"/>
        </w:rPr>
        <w:t>In this study, the numerical simulation of the designed racetrack microring resonator was carried out. Simulation results reveal that, the Gaussian pulse with a full width at half-maximum (FWHM) of 50 ps can be differentiated with the order from 0.4 to 1.5, and the output deviation from an ideal fractional-order differentiator is maintained less than 5%.</w:t>
      </w:r>
    </w:p>
    <w:p w:rsidR="00D42148" w:rsidRPr="0091123A" w:rsidRDefault="00D42148" w:rsidP="00D42148">
      <w:pPr>
        <w:ind w:firstLine="480"/>
      </w:pPr>
    </w:p>
    <w:p w:rsidR="00D42148" w:rsidRDefault="00D42148" w:rsidP="00D42148">
      <w:pPr>
        <w:rPr>
          <w:sz w:val="28"/>
        </w:rPr>
      </w:pPr>
      <w:r>
        <w:rPr>
          <w:sz w:val="28"/>
        </w:rPr>
        <w:t>KEY WORDS</w:t>
      </w:r>
      <w:r>
        <w:rPr>
          <w:rFonts w:hint="eastAsia"/>
          <w:sz w:val="28"/>
        </w:rPr>
        <w:t>：</w:t>
      </w:r>
      <w:bookmarkStart w:id="24" w:name="OLE_LINK401"/>
      <w:bookmarkStart w:id="25" w:name="OLE_LINK402"/>
      <w:proofErr w:type="gramStart"/>
      <w:r w:rsidR="00E935F3" w:rsidRPr="00E935F3">
        <w:rPr>
          <w:sz w:val="28"/>
        </w:rPr>
        <w:t>a</w:t>
      </w:r>
      <w:bookmarkEnd w:id="24"/>
      <w:bookmarkEnd w:id="25"/>
      <w:r w:rsidR="00E935F3" w:rsidRPr="00E935F3">
        <w:rPr>
          <w:sz w:val="28"/>
        </w:rPr>
        <w:t>ll-optical</w:t>
      </w:r>
      <w:proofErr w:type="gramEnd"/>
      <w:r w:rsidR="00E935F3" w:rsidRPr="00E935F3">
        <w:rPr>
          <w:sz w:val="28"/>
        </w:rPr>
        <w:t xml:space="preserve"> signal processing</w:t>
      </w:r>
      <w:r w:rsidR="0014204D">
        <w:rPr>
          <w:sz w:val="28"/>
        </w:rPr>
        <w:t>;</w:t>
      </w:r>
      <w:r w:rsidR="00E935F3">
        <w:rPr>
          <w:sz w:val="28"/>
        </w:rPr>
        <w:t xml:space="preserve"> </w:t>
      </w:r>
      <w:r w:rsidR="00E935F3" w:rsidRPr="00E935F3">
        <w:rPr>
          <w:sz w:val="28"/>
        </w:rPr>
        <w:t>microring resonator</w:t>
      </w:r>
      <w:r w:rsidR="0014204D">
        <w:rPr>
          <w:sz w:val="28"/>
        </w:rPr>
        <w:t xml:space="preserve">; </w:t>
      </w:r>
      <w:bookmarkStart w:id="26" w:name="OLE_LINK237"/>
      <w:bookmarkStart w:id="27" w:name="OLE_LINK238"/>
      <w:bookmarkStart w:id="28" w:name="OLE_LINK239"/>
      <w:r w:rsidR="0014204D" w:rsidRPr="0014204D">
        <w:rPr>
          <w:sz w:val="28"/>
        </w:rPr>
        <w:t>differential equation solver</w:t>
      </w:r>
      <w:bookmarkEnd w:id="26"/>
      <w:bookmarkEnd w:id="27"/>
      <w:bookmarkEnd w:id="28"/>
      <w:r w:rsidR="0014204D">
        <w:rPr>
          <w:sz w:val="28"/>
        </w:rPr>
        <w:t>;</w:t>
      </w:r>
      <w:r w:rsidR="00A23951" w:rsidRPr="00A23951">
        <w:rPr>
          <w:rFonts w:cs="Times New Roman"/>
          <w:kern w:val="0"/>
          <w:sz w:val="20"/>
          <w:szCs w:val="20"/>
        </w:rPr>
        <w:t xml:space="preserve"> </w:t>
      </w:r>
      <w:r w:rsidR="00A23951" w:rsidRPr="00A23951">
        <w:rPr>
          <w:sz w:val="28"/>
        </w:rPr>
        <w:t xml:space="preserve">fractional-order </w:t>
      </w:r>
      <w:r w:rsidR="00A23951" w:rsidRPr="00E935F3">
        <w:rPr>
          <w:sz w:val="28"/>
        </w:rPr>
        <w:t>optical</w:t>
      </w:r>
      <w:r w:rsidR="00A23951" w:rsidRPr="00A23951">
        <w:rPr>
          <w:sz w:val="28"/>
        </w:rPr>
        <w:t xml:space="preserve"> differentiator</w:t>
      </w:r>
    </w:p>
    <w:p w:rsidR="00D42148" w:rsidRDefault="00D42148" w:rsidP="00D42148">
      <w:pPr>
        <w:widowControl/>
        <w:spacing w:line="240" w:lineRule="auto"/>
        <w:jc w:val="left"/>
        <w:rPr>
          <w:kern w:val="0"/>
        </w:rPr>
      </w:pPr>
    </w:p>
    <w:p w:rsidR="00E935F3" w:rsidRDefault="00E935F3" w:rsidP="00D42148">
      <w:pPr>
        <w:widowControl/>
        <w:spacing w:line="240" w:lineRule="auto"/>
        <w:jc w:val="left"/>
        <w:rPr>
          <w:kern w:val="0"/>
        </w:rPr>
      </w:pPr>
    </w:p>
    <w:p w:rsidR="00E935F3" w:rsidRPr="00E935F3" w:rsidRDefault="00E935F3" w:rsidP="00D42148">
      <w:pPr>
        <w:widowControl/>
        <w:spacing w:line="240" w:lineRule="auto"/>
        <w:jc w:val="left"/>
        <w:rPr>
          <w:rFonts w:hint="eastAsia"/>
          <w:kern w:val="0"/>
        </w:rPr>
        <w:sectPr w:rsidR="00E935F3" w:rsidRPr="00E935F3">
          <w:pgSz w:w="11906" w:h="16838"/>
          <w:pgMar w:top="1440" w:right="1800" w:bottom="1440" w:left="1800" w:header="851" w:footer="907" w:gutter="0"/>
          <w:pgNumType w:fmt="upperRoman"/>
          <w:cols w:space="720"/>
          <w:docGrid w:type="lines" w:linePitch="326"/>
        </w:sectPr>
      </w:pPr>
    </w:p>
    <w:p w:rsidR="00D42148" w:rsidRPr="009F3F21" w:rsidRDefault="00D42148" w:rsidP="009F3F21">
      <w:pPr>
        <w:pStyle w:val="1"/>
        <w:ind w:firstLine="640"/>
        <w:rPr>
          <w:szCs w:val="32"/>
        </w:rPr>
      </w:pPr>
      <w:bookmarkStart w:id="29" w:name="_Toc501121503"/>
      <w:r w:rsidRPr="009F3F21">
        <w:rPr>
          <w:rFonts w:hint="eastAsia"/>
          <w:szCs w:val="32"/>
        </w:rPr>
        <w:t>目</w:t>
      </w:r>
      <w:r w:rsidRPr="009F3F21">
        <w:rPr>
          <w:szCs w:val="32"/>
        </w:rPr>
        <w:t xml:space="preserve">  </w:t>
      </w:r>
      <w:r w:rsidRPr="009F3F21">
        <w:rPr>
          <w:rFonts w:hint="eastAsia"/>
          <w:szCs w:val="32"/>
        </w:rPr>
        <w:t>录</w:t>
      </w:r>
      <w:bookmarkEnd w:id="29"/>
    </w:p>
    <w:p w:rsidR="00D42148" w:rsidRDefault="00D42148" w:rsidP="00D42148">
      <w:pPr>
        <w:ind w:firstLine="480"/>
      </w:pPr>
    </w:p>
    <w:p w:rsidR="00B74F9C" w:rsidRPr="00F1587E" w:rsidRDefault="00312F40" w:rsidP="00F1587E">
      <w:pPr>
        <w:pStyle w:val="11"/>
        <w:tabs>
          <w:tab w:val="right" w:leader="dot" w:pos="8290"/>
        </w:tabs>
        <w:rPr>
          <w:rFonts w:ascii="宋体" w:eastAsia="宋体" w:hAnsi="宋体"/>
          <w:b w:val="0"/>
          <w:bCs w:val="0"/>
          <w:i w:val="0"/>
          <w:iCs w:val="0"/>
          <w:noProof/>
        </w:rPr>
      </w:pPr>
      <w:r w:rsidRPr="00F1587E">
        <w:rPr>
          <w:rFonts w:ascii="宋体" w:eastAsia="宋体" w:hAnsi="宋体"/>
          <w:b w:val="0"/>
          <w:i w:val="0"/>
        </w:rPr>
        <w:fldChar w:fldCharType="begin"/>
      </w:r>
      <w:r w:rsidRPr="00F1587E">
        <w:rPr>
          <w:rFonts w:ascii="宋体" w:eastAsia="宋体" w:hAnsi="宋体"/>
          <w:b w:val="0"/>
          <w:i w:val="0"/>
        </w:rPr>
        <w:instrText xml:space="preserve"> TOC \o "1-3" \h \z \u </w:instrText>
      </w:r>
      <w:r w:rsidRPr="00F1587E">
        <w:rPr>
          <w:rFonts w:ascii="宋体" w:eastAsia="宋体" w:hAnsi="宋体"/>
          <w:b w:val="0"/>
          <w:i w:val="0"/>
        </w:rPr>
        <w:fldChar w:fldCharType="separate"/>
      </w:r>
      <w:hyperlink w:anchor="_Toc501121501" w:history="1">
        <w:r w:rsidR="00B74F9C" w:rsidRPr="00F1587E">
          <w:rPr>
            <w:rStyle w:val="af1"/>
            <w:rFonts w:ascii="宋体" w:eastAsia="宋体" w:hAnsi="宋体"/>
            <w:b w:val="0"/>
            <w:i w:val="0"/>
            <w:noProof/>
          </w:rPr>
          <w:t>摘  要</w:t>
        </w:r>
        <w:r w:rsidR="00B74F9C" w:rsidRPr="00F1587E">
          <w:rPr>
            <w:rFonts w:ascii="宋体" w:eastAsia="宋体" w:hAnsi="宋体"/>
            <w:b w:val="0"/>
            <w:i w:val="0"/>
            <w:noProof/>
            <w:webHidden/>
          </w:rPr>
          <w:tab/>
        </w:r>
        <w:r w:rsidR="00B74F9C" w:rsidRPr="00F1587E">
          <w:rPr>
            <w:rStyle w:val="af1"/>
            <w:rFonts w:ascii="宋体" w:eastAsia="宋体" w:hAnsi="宋体"/>
            <w:b w:val="0"/>
            <w:i w:val="0"/>
            <w:noProof/>
          </w:rPr>
          <w:fldChar w:fldCharType="begin"/>
        </w:r>
        <w:r w:rsidR="00B74F9C" w:rsidRPr="00F1587E">
          <w:rPr>
            <w:rFonts w:ascii="宋体" w:eastAsia="宋体" w:hAnsi="宋体"/>
            <w:b w:val="0"/>
            <w:i w:val="0"/>
            <w:noProof/>
            <w:webHidden/>
          </w:rPr>
          <w:instrText xml:space="preserve"> PAGEREF _Toc501121501 \h </w:instrText>
        </w:r>
        <w:r w:rsidR="00B74F9C" w:rsidRPr="00F1587E">
          <w:rPr>
            <w:rStyle w:val="af1"/>
            <w:rFonts w:ascii="宋体" w:eastAsia="宋体" w:hAnsi="宋体"/>
            <w:b w:val="0"/>
            <w:i w:val="0"/>
            <w:noProof/>
          </w:rPr>
        </w:r>
        <w:r w:rsidR="00B74F9C" w:rsidRPr="00F1587E">
          <w:rPr>
            <w:rStyle w:val="af1"/>
            <w:rFonts w:ascii="宋体" w:eastAsia="宋体" w:hAnsi="宋体"/>
            <w:b w:val="0"/>
            <w:i w:val="0"/>
            <w:noProof/>
          </w:rPr>
          <w:fldChar w:fldCharType="separate"/>
        </w:r>
        <w:r w:rsidR="00B74F9C" w:rsidRPr="00F1587E">
          <w:rPr>
            <w:rFonts w:ascii="宋体" w:eastAsia="宋体" w:hAnsi="宋体"/>
            <w:b w:val="0"/>
            <w:i w:val="0"/>
            <w:noProof/>
            <w:webHidden/>
          </w:rPr>
          <w:t>I</w:t>
        </w:r>
        <w:r w:rsidR="00B74F9C" w:rsidRPr="00F1587E">
          <w:rPr>
            <w:rStyle w:val="af1"/>
            <w:rFonts w:ascii="宋体" w:eastAsia="宋体" w:hAnsi="宋体"/>
            <w:b w:val="0"/>
            <w:i w:val="0"/>
            <w:noProof/>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02" w:history="1">
        <w:r w:rsidRPr="00F1587E">
          <w:rPr>
            <w:rStyle w:val="af1"/>
            <w:rFonts w:ascii="宋体" w:eastAsia="宋体" w:hAnsi="宋体" w:cs="Times New Roman"/>
            <w:b w:val="0"/>
            <w:i w:val="0"/>
            <w:noProof/>
          </w:rPr>
          <w:t>ABSTRACT</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_Toc501121502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II</w:t>
        </w:r>
        <w:r w:rsidRPr="00F1587E">
          <w:rPr>
            <w:rStyle w:val="af1"/>
            <w:rFonts w:ascii="宋体" w:eastAsia="宋体" w:hAnsi="宋体"/>
            <w:b w:val="0"/>
            <w:i w:val="0"/>
            <w:noProof/>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03" w:history="1">
        <w:r w:rsidRPr="00F1587E">
          <w:rPr>
            <w:rStyle w:val="af1"/>
            <w:rFonts w:ascii="宋体" w:eastAsia="宋体" w:hAnsi="宋体"/>
            <w:b w:val="0"/>
            <w:i w:val="0"/>
            <w:noProof/>
          </w:rPr>
          <w:t>目  录</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_Toc501121503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1</w:t>
        </w:r>
        <w:r w:rsidRPr="00F1587E">
          <w:rPr>
            <w:rStyle w:val="af1"/>
            <w:rFonts w:ascii="宋体" w:eastAsia="宋体" w:hAnsi="宋体"/>
            <w:b w:val="0"/>
            <w:i w:val="0"/>
            <w:noProof/>
          </w:rPr>
          <w:fldChar w:fldCharType="end"/>
        </w:r>
      </w:hyperlink>
    </w:p>
    <w:p w:rsidR="00B74F9C" w:rsidRPr="00F1587E" w:rsidRDefault="00B74F9C">
      <w:pPr>
        <w:pStyle w:val="11"/>
        <w:tabs>
          <w:tab w:val="left" w:pos="960"/>
          <w:tab w:val="right" w:leader="dot" w:pos="8290"/>
        </w:tabs>
        <w:rPr>
          <w:rFonts w:ascii="宋体" w:eastAsia="宋体" w:hAnsi="宋体"/>
          <w:b w:val="0"/>
          <w:bCs w:val="0"/>
          <w:i w:val="0"/>
          <w:iCs w:val="0"/>
          <w:noProof/>
        </w:rPr>
      </w:pPr>
      <w:hyperlink w:anchor="_Toc501121504" w:history="1">
        <w:r w:rsidRPr="00F1587E">
          <w:rPr>
            <w:rStyle w:val="af1"/>
            <w:rFonts w:ascii="宋体" w:eastAsia="宋体" w:hAnsi="宋体"/>
            <w:b w:val="0"/>
            <w:i w:val="0"/>
            <w:noProof/>
          </w:rPr>
          <w:t>第一章</w:t>
        </w:r>
        <w:r w:rsidRPr="00F1587E">
          <w:rPr>
            <w:rFonts w:ascii="宋体" w:eastAsia="宋体" w:hAnsi="宋体"/>
            <w:b w:val="0"/>
            <w:bCs w:val="0"/>
            <w:i w:val="0"/>
            <w:iCs w:val="0"/>
            <w:noProof/>
          </w:rPr>
          <w:tab/>
        </w:r>
        <w:r w:rsidRPr="00F1587E">
          <w:rPr>
            <w:rStyle w:val="af1"/>
            <w:rFonts w:ascii="宋体" w:eastAsia="宋体" w:hAnsi="宋体" w:cs="Songti SC"/>
            <w:b w:val="0"/>
            <w:i w:val="0"/>
            <w:noProof/>
          </w:rPr>
          <w:t>绪论</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_Toc501121504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3</w:t>
        </w:r>
        <w:r w:rsidRPr="00F1587E">
          <w:rPr>
            <w:rStyle w:val="af1"/>
            <w:rFonts w:ascii="宋体" w:eastAsia="宋体" w:hAnsi="宋体"/>
            <w:b w:val="0"/>
            <w:i w:val="0"/>
            <w:noProof/>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05" w:history="1">
        <w:r w:rsidRPr="00F1587E">
          <w:rPr>
            <w:rStyle w:val="af1"/>
            <w:rFonts w:ascii="宋体" w:eastAsia="宋体" w:hAnsi="宋体"/>
            <w:b w:val="0"/>
            <w:noProof/>
            <w:sz w:val="24"/>
            <w:szCs w:val="24"/>
          </w:rPr>
          <w:t>1.1研究背景与意义</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_Toc501121505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3</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06" w:history="1">
        <w:r w:rsidRPr="00F1587E">
          <w:rPr>
            <w:rStyle w:val="af1"/>
            <w:rFonts w:ascii="宋体" w:eastAsia="宋体" w:hAnsi="宋体"/>
            <w:b w:val="0"/>
            <w:noProof/>
            <w:sz w:val="24"/>
            <w:szCs w:val="24"/>
          </w:rPr>
          <w:t>1.2 微环谐振腔研究情况</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_Toc501121506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4</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07" w:history="1">
        <w:r w:rsidRPr="00F1587E">
          <w:rPr>
            <w:rStyle w:val="af1"/>
            <w:rFonts w:ascii="宋体" w:eastAsia="宋体" w:hAnsi="宋体"/>
            <w:noProof/>
            <w:sz w:val="24"/>
            <w:szCs w:val="24"/>
          </w:rPr>
          <w:t>1.2.1 微环谐振腔的发展</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_Toc501121507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4</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08" w:history="1">
        <w:r w:rsidRPr="00F1587E">
          <w:rPr>
            <w:rStyle w:val="af1"/>
            <w:rFonts w:ascii="宋体" w:eastAsia="宋体" w:hAnsi="宋体"/>
            <w:noProof/>
            <w:sz w:val="24"/>
            <w:szCs w:val="24"/>
          </w:rPr>
          <w:t>1.2.2 微环谐振腔的应用</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_Toc501121508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6</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09" w:history="1">
        <w:r w:rsidRPr="00F1587E">
          <w:rPr>
            <w:rStyle w:val="af1"/>
            <w:rFonts w:ascii="宋体" w:eastAsia="宋体" w:hAnsi="宋体"/>
            <w:b w:val="0"/>
            <w:noProof/>
            <w:sz w:val="24"/>
            <w:szCs w:val="24"/>
          </w:rPr>
          <w:t>1.3微分运算研究情况</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_Toc501121509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8</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0" w:history="1">
        <w:r w:rsidRPr="00F1587E">
          <w:rPr>
            <w:rStyle w:val="af1"/>
            <w:rFonts w:ascii="宋体" w:eastAsia="宋体" w:hAnsi="宋体"/>
            <w:noProof/>
            <w:sz w:val="24"/>
            <w:szCs w:val="24"/>
          </w:rPr>
          <w:t>1.3.1微分方程的全光求解</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_Toc501121510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8</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1" w:history="1">
        <w:r w:rsidRPr="00F1587E">
          <w:rPr>
            <w:rStyle w:val="af1"/>
            <w:rFonts w:ascii="宋体" w:eastAsia="宋体" w:hAnsi="宋体"/>
            <w:noProof/>
            <w:sz w:val="24"/>
            <w:szCs w:val="24"/>
          </w:rPr>
          <w:t>1.3.2 微环微分器</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_Toc501121511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11</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12" w:history="1">
        <w:r w:rsidRPr="00F1587E">
          <w:rPr>
            <w:rStyle w:val="af1"/>
            <w:rFonts w:ascii="宋体" w:eastAsia="宋体" w:hAnsi="宋体"/>
            <w:b w:val="0"/>
            <w:noProof/>
            <w:sz w:val="24"/>
            <w:szCs w:val="24"/>
          </w:rPr>
          <w:t>1.4本论文研究内容及结构安排</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_Toc501121512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13</w:t>
        </w:r>
        <w:r w:rsidRPr="00F1587E">
          <w:rPr>
            <w:rStyle w:val="af1"/>
            <w:rFonts w:ascii="宋体" w:eastAsia="宋体" w:hAnsi="宋体"/>
            <w:b w:val="0"/>
            <w:noProof/>
            <w:sz w:val="24"/>
            <w:szCs w:val="24"/>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13" w:history="1">
        <w:r w:rsidRPr="00F1587E">
          <w:rPr>
            <w:rStyle w:val="af1"/>
            <w:rFonts w:ascii="宋体" w:eastAsia="宋体" w:hAnsi="宋体"/>
            <w:b w:val="0"/>
            <w:i w:val="0"/>
            <w:noProof/>
          </w:rPr>
          <w:t>第二章 微环谐振器的理论基础</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_Toc501121513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15</w:t>
        </w:r>
        <w:r w:rsidRPr="00F1587E">
          <w:rPr>
            <w:rStyle w:val="af1"/>
            <w:rFonts w:ascii="宋体" w:eastAsia="宋体" w:hAnsi="宋体"/>
            <w:b w:val="0"/>
            <w:i w:val="0"/>
            <w:noProof/>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14" w:history="1">
        <w:r w:rsidRPr="00F1587E">
          <w:rPr>
            <w:rStyle w:val="af1"/>
            <w:rFonts w:ascii="宋体" w:eastAsia="宋体" w:hAnsi="宋体"/>
            <w:b w:val="0"/>
            <w:noProof/>
            <w:sz w:val="24"/>
            <w:szCs w:val="24"/>
          </w:rPr>
          <w:t>2.1微环谐振器的基本原理</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_Toc501121514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15</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5" w:history="1">
        <w:r w:rsidRPr="00F1587E">
          <w:rPr>
            <w:rStyle w:val="af1"/>
            <w:rFonts w:ascii="宋体" w:eastAsia="宋体" w:hAnsi="宋体"/>
            <w:noProof/>
            <w:sz w:val="24"/>
            <w:szCs w:val="24"/>
          </w:rPr>
          <w:t>2.1.1 绝缘体上硅（SOI）</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_Toc501121515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15</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6" w:history="1">
        <w:r w:rsidRPr="00F1587E">
          <w:rPr>
            <w:rStyle w:val="af1"/>
            <w:rFonts w:ascii="宋体" w:eastAsia="宋体" w:hAnsi="宋体"/>
            <w:noProof/>
            <w:sz w:val="24"/>
            <w:szCs w:val="24"/>
          </w:rPr>
          <w:t>2.1.2 介质波导中的光场</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_Toc501121516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17</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7" w:history="1">
        <w:r w:rsidRPr="00F1587E">
          <w:rPr>
            <w:rStyle w:val="af1"/>
            <w:rFonts w:ascii="宋体" w:eastAsia="宋体" w:hAnsi="宋体"/>
            <w:noProof/>
            <w:sz w:val="24"/>
            <w:szCs w:val="24"/>
          </w:rPr>
          <w:t>2.1.3 频域耦合模理论</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_Toc501121517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20</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18" w:history="1">
        <w:r w:rsidRPr="00F1587E">
          <w:rPr>
            <w:rStyle w:val="af1"/>
            <w:rFonts w:ascii="宋体" w:eastAsia="宋体" w:hAnsi="宋体"/>
            <w:b w:val="0"/>
            <w:noProof/>
            <w:sz w:val="24"/>
            <w:szCs w:val="24"/>
          </w:rPr>
          <w:t>2.2 微环谐振器的传输特性</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_Toc501121518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21</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19" w:history="1">
        <w:r w:rsidRPr="00F1587E">
          <w:rPr>
            <w:rStyle w:val="af1"/>
            <w:rFonts w:ascii="宋体" w:eastAsia="宋体" w:hAnsi="宋体"/>
            <w:noProof/>
            <w:sz w:val="24"/>
            <w:szCs w:val="24"/>
          </w:rPr>
          <w:t>2.2.1微环基本结构</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_Toc501121519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21</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20" w:history="1">
        <w:r w:rsidRPr="00F1587E">
          <w:rPr>
            <w:rStyle w:val="af1"/>
            <w:rFonts w:ascii="宋体" w:eastAsia="宋体" w:hAnsi="宋体"/>
            <w:noProof/>
            <w:sz w:val="24"/>
            <w:szCs w:val="24"/>
          </w:rPr>
          <w:t>2.2.2 传输特性分析</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_Toc501121520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22</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1" w:history="1">
        <w:r w:rsidRPr="00F1587E">
          <w:rPr>
            <w:rStyle w:val="af1"/>
            <w:rFonts w:ascii="宋体" w:eastAsia="宋体" w:hAnsi="宋体"/>
            <w:b w:val="0"/>
            <w:noProof/>
            <w:sz w:val="24"/>
            <w:szCs w:val="24"/>
          </w:rPr>
          <w:t>2.3 微环谐振器的性能参数</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_Toc501121521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25</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2" w:history="1">
        <w:r w:rsidRPr="00F1587E">
          <w:rPr>
            <w:rStyle w:val="af1"/>
            <w:rFonts w:ascii="宋体" w:eastAsia="宋体" w:hAnsi="宋体"/>
            <w:b w:val="0"/>
            <w:noProof/>
            <w:sz w:val="24"/>
            <w:szCs w:val="24"/>
          </w:rPr>
          <w:t>2.4 本章小结</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_Toc501121522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27</w:t>
        </w:r>
        <w:r w:rsidRPr="00F1587E">
          <w:rPr>
            <w:rStyle w:val="af1"/>
            <w:rFonts w:ascii="宋体" w:eastAsia="宋体" w:hAnsi="宋体"/>
            <w:b w:val="0"/>
            <w:noProof/>
            <w:sz w:val="24"/>
            <w:szCs w:val="24"/>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23" w:history="1">
        <w:r w:rsidRPr="00F1587E">
          <w:rPr>
            <w:rStyle w:val="af1"/>
            <w:rFonts w:ascii="宋体" w:eastAsia="宋体" w:hAnsi="宋体"/>
            <w:b w:val="0"/>
            <w:i w:val="0"/>
            <w:noProof/>
          </w:rPr>
          <w:t>第三章 基于微环谐振器的系数可调ODE方法研究</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_Toc501121523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28</w:t>
        </w:r>
        <w:r w:rsidRPr="00F1587E">
          <w:rPr>
            <w:rStyle w:val="af1"/>
            <w:rFonts w:ascii="宋体" w:eastAsia="宋体" w:hAnsi="宋体"/>
            <w:b w:val="0"/>
            <w:i w:val="0"/>
            <w:noProof/>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4" w:history="1">
        <w:r w:rsidRPr="00F1587E">
          <w:rPr>
            <w:rStyle w:val="af1"/>
            <w:rFonts w:ascii="宋体" w:eastAsia="宋体" w:hAnsi="宋体"/>
            <w:b w:val="0"/>
            <w:noProof/>
            <w:sz w:val="24"/>
            <w:szCs w:val="24"/>
          </w:rPr>
          <w:t>3.1</w:t>
        </w:r>
        <w:r w:rsidRPr="00F1587E">
          <w:rPr>
            <w:rStyle w:val="af1"/>
            <w:rFonts w:ascii="宋体" w:eastAsia="宋体" w:hAnsi="宋体" w:cs="黑体"/>
            <w:b w:val="0"/>
            <w:noProof/>
            <w:sz w:val="24"/>
            <w:szCs w:val="24"/>
          </w:rPr>
          <w:t>常系数微分方程求解方法</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_Toc501121524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28</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5" w:history="1">
        <w:r w:rsidRPr="00F1587E">
          <w:rPr>
            <w:rStyle w:val="af1"/>
            <w:rFonts w:ascii="宋体" w:eastAsia="宋体" w:hAnsi="宋体"/>
            <w:b w:val="0"/>
            <w:noProof/>
            <w:sz w:val="24"/>
            <w:szCs w:val="24"/>
          </w:rPr>
          <w:t>3.2 利用IRS效应的微分方程系数调谐</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_Toc501121525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30</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6" w:history="1">
        <w:r w:rsidRPr="00F1587E">
          <w:rPr>
            <w:rStyle w:val="af1"/>
            <w:rFonts w:ascii="宋体" w:eastAsia="宋体" w:hAnsi="宋体"/>
            <w:b w:val="0"/>
            <w:noProof/>
            <w:sz w:val="24"/>
            <w:szCs w:val="24"/>
          </w:rPr>
          <w:t>3.3 全光ODE求解器性能分析</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_Toc501121526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32</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27" w:history="1">
        <w:r w:rsidRPr="00F1587E">
          <w:rPr>
            <w:rStyle w:val="af1"/>
            <w:rFonts w:ascii="宋体" w:eastAsia="宋体" w:hAnsi="宋体"/>
            <w:noProof/>
            <w:sz w:val="24"/>
            <w:szCs w:val="24"/>
          </w:rPr>
          <w:t>3.3.1泵浦光功率对信号光传输的影响</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_Toc501121527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32</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28" w:history="1">
        <w:r w:rsidRPr="00F1587E">
          <w:rPr>
            <w:rStyle w:val="af1"/>
            <w:rFonts w:ascii="宋体" w:eastAsia="宋体" w:hAnsi="宋体"/>
            <w:noProof/>
            <w:sz w:val="24"/>
            <w:szCs w:val="24"/>
          </w:rPr>
          <w:t>3.3.2泵浦光对方程解的作用</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_Toc501121528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34</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29" w:history="1">
        <w:r w:rsidRPr="00F1587E">
          <w:rPr>
            <w:rStyle w:val="af1"/>
            <w:rFonts w:ascii="宋体" w:eastAsia="宋体" w:hAnsi="宋体"/>
            <w:b w:val="0"/>
            <w:noProof/>
            <w:sz w:val="24"/>
            <w:szCs w:val="24"/>
          </w:rPr>
          <w:t>3.4 本章小结</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_Toc501121529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38</w:t>
        </w:r>
        <w:r w:rsidRPr="00F1587E">
          <w:rPr>
            <w:rStyle w:val="af1"/>
            <w:rFonts w:ascii="宋体" w:eastAsia="宋体" w:hAnsi="宋体"/>
            <w:b w:val="0"/>
            <w:noProof/>
            <w:sz w:val="24"/>
            <w:szCs w:val="24"/>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30" w:history="1">
        <w:r w:rsidRPr="00F1587E">
          <w:rPr>
            <w:rStyle w:val="af1"/>
            <w:rFonts w:ascii="宋体" w:eastAsia="宋体" w:hAnsi="宋体"/>
            <w:b w:val="0"/>
            <w:i w:val="0"/>
            <w:noProof/>
          </w:rPr>
          <w:t>第四章 基于跑道型微环谐振器的全光微分器研究</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_Toc501121530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39</w:t>
        </w:r>
        <w:r w:rsidRPr="00F1587E">
          <w:rPr>
            <w:rStyle w:val="af1"/>
            <w:rFonts w:ascii="宋体" w:eastAsia="宋体" w:hAnsi="宋体"/>
            <w:b w:val="0"/>
            <w:i w:val="0"/>
            <w:noProof/>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1" w:history="1">
        <w:r w:rsidRPr="00F1587E">
          <w:rPr>
            <w:rStyle w:val="af1"/>
            <w:rFonts w:ascii="宋体" w:eastAsia="宋体" w:hAnsi="宋体"/>
            <w:b w:val="0"/>
            <w:noProof/>
            <w:sz w:val="24"/>
            <w:szCs w:val="24"/>
          </w:rPr>
          <w:t>4.1微环微分器的理论模型</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_Toc501121531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39</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2" w:history="1">
        <w:r w:rsidRPr="00F1587E">
          <w:rPr>
            <w:rStyle w:val="af1"/>
            <w:rFonts w:ascii="宋体" w:eastAsia="宋体" w:hAnsi="宋体"/>
            <w:b w:val="0"/>
            <w:noProof/>
            <w:sz w:val="24"/>
            <w:szCs w:val="24"/>
          </w:rPr>
          <w:t>4.2 跑道型微环谐振器的设计与数值仿真</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_Toc501121532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42</w:t>
        </w:r>
        <w:r w:rsidRPr="00F1587E">
          <w:rPr>
            <w:rStyle w:val="af1"/>
            <w:rFonts w:ascii="宋体" w:eastAsia="宋体" w:hAnsi="宋体"/>
            <w:b w:val="0"/>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33" w:history="1">
        <w:r w:rsidRPr="00F1587E">
          <w:rPr>
            <w:rStyle w:val="af1"/>
            <w:rFonts w:ascii="宋体" w:eastAsia="宋体" w:hAnsi="宋体"/>
            <w:noProof/>
            <w:sz w:val="24"/>
            <w:szCs w:val="24"/>
          </w:rPr>
          <w:t>4.2.1 跑道型微环结构与模型</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_Toc501121533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42</w:t>
        </w:r>
        <w:r w:rsidRPr="00F1587E">
          <w:rPr>
            <w:rStyle w:val="af1"/>
            <w:rFonts w:ascii="宋体" w:eastAsia="宋体" w:hAnsi="宋体"/>
            <w:noProof/>
            <w:sz w:val="24"/>
            <w:szCs w:val="24"/>
          </w:rPr>
          <w:fldChar w:fldCharType="end"/>
        </w:r>
      </w:hyperlink>
    </w:p>
    <w:p w:rsidR="00B74F9C" w:rsidRPr="00F1587E" w:rsidRDefault="00B74F9C">
      <w:pPr>
        <w:pStyle w:val="31"/>
        <w:tabs>
          <w:tab w:val="right" w:leader="dot" w:pos="8290"/>
        </w:tabs>
        <w:rPr>
          <w:rFonts w:ascii="宋体" w:eastAsia="宋体" w:hAnsi="宋体"/>
          <w:noProof/>
          <w:sz w:val="24"/>
          <w:szCs w:val="24"/>
        </w:rPr>
      </w:pPr>
      <w:hyperlink w:anchor="_Toc501121534" w:history="1">
        <w:r w:rsidRPr="00F1587E">
          <w:rPr>
            <w:rStyle w:val="af1"/>
            <w:rFonts w:ascii="宋体" w:eastAsia="宋体" w:hAnsi="宋体"/>
            <w:noProof/>
            <w:sz w:val="24"/>
            <w:szCs w:val="24"/>
          </w:rPr>
          <w:t>4.2.2直波导参数与波导模式的关系</w:t>
        </w:r>
        <w:r w:rsidRPr="00F1587E">
          <w:rPr>
            <w:rFonts w:ascii="宋体" w:eastAsia="宋体" w:hAnsi="宋体"/>
            <w:noProof/>
            <w:webHidden/>
            <w:sz w:val="24"/>
            <w:szCs w:val="24"/>
          </w:rPr>
          <w:tab/>
        </w:r>
        <w:r w:rsidRPr="00F1587E">
          <w:rPr>
            <w:rStyle w:val="af1"/>
            <w:rFonts w:ascii="宋体" w:eastAsia="宋体" w:hAnsi="宋体"/>
            <w:noProof/>
            <w:sz w:val="24"/>
            <w:szCs w:val="24"/>
          </w:rPr>
          <w:fldChar w:fldCharType="begin"/>
        </w:r>
        <w:r w:rsidRPr="00F1587E">
          <w:rPr>
            <w:rFonts w:ascii="宋体" w:eastAsia="宋体" w:hAnsi="宋体"/>
            <w:noProof/>
            <w:webHidden/>
            <w:sz w:val="24"/>
            <w:szCs w:val="24"/>
          </w:rPr>
          <w:instrText xml:space="preserve"> PAGEREF _Toc501121534 \h </w:instrText>
        </w:r>
        <w:r w:rsidRPr="00F1587E">
          <w:rPr>
            <w:rStyle w:val="af1"/>
            <w:rFonts w:ascii="宋体" w:eastAsia="宋体" w:hAnsi="宋体"/>
            <w:noProof/>
            <w:sz w:val="24"/>
            <w:szCs w:val="24"/>
          </w:rPr>
        </w:r>
        <w:r w:rsidRPr="00F1587E">
          <w:rPr>
            <w:rStyle w:val="af1"/>
            <w:rFonts w:ascii="宋体" w:eastAsia="宋体" w:hAnsi="宋体"/>
            <w:noProof/>
            <w:sz w:val="24"/>
            <w:szCs w:val="24"/>
          </w:rPr>
          <w:fldChar w:fldCharType="separate"/>
        </w:r>
        <w:r w:rsidRPr="00F1587E">
          <w:rPr>
            <w:rFonts w:ascii="宋体" w:eastAsia="宋体" w:hAnsi="宋体"/>
            <w:noProof/>
            <w:webHidden/>
            <w:sz w:val="24"/>
            <w:szCs w:val="24"/>
          </w:rPr>
          <w:t>43</w:t>
        </w:r>
        <w:r w:rsidRPr="00F1587E">
          <w:rPr>
            <w:rStyle w:val="af1"/>
            <w:rFonts w:ascii="宋体" w:eastAsia="宋体" w:hAnsi="宋体"/>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5" w:history="1">
        <w:r w:rsidRPr="00F1587E">
          <w:rPr>
            <w:rStyle w:val="af1"/>
            <w:rFonts w:ascii="宋体" w:eastAsia="宋体" w:hAnsi="宋体"/>
            <w:b w:val="0"/>
            <w:noProof/>
            <w:sz w:val="24"/>
            <w:szCs w:val="24"/>
          </w:rPr>
          <w:t>4.3 基于跑道型微环谐振器的全光微分器的实现</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_Toc501121535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48</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6" w:history="1">
        <w:r w:rsidRPr="00F1587E">
          <w:rPr>
            <w:rStyle w:val="af1"/>
            <w:rFonts w:ascii="宋体" w:eastAsia="宋体" w:hAnsi="宋体"/>
            <w:b w:val="0"/>
            <w:noProof/>
            <w:sz w:val="24"/>
            <w:szCs w:val="24"/>
          </w:rPr>
          <w:t>4.4 本章小结</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_Toc501121536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50</w:t>
        </w:r>
        <w:r w:rsidRPr="00F1587E">
          <w:rPr>
            <w:rStyle w:val="af1"/>
            <w:rFonts w:ascii="宋体" w:eastAsia="宋体" w:hAnsi="宋体"/>
            <w:b w:val="0"/>
            <w:noProof/>
            <w:sz w:val="24"/>
            <w:szCs w:val="24"/>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37" w:history="1">
        <w:r w:rsidRPr="00F1587E">
          <w:rPr>
            <w:rStyle w:val="af1"/>
            <w:rFonts w:ascii="宋体" w:eastAsia="宋体" w:hAnsi="宋体"/>
            <w:b w:val="0"/>
            <w:i w:val="0"/>
            <w:noProof/>
          </w:rPr>
          <w:t>第五章 总结与展望</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_Toc501121537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51</w:t>
        </w:r>
        <w:r w:rsidRPr="00F1587E">
          <w:rPr>
            <w:rStyle w:val="af1"/>
            <w:rFonts w:ascii="宋体" w:eastAsia="宋体" w:hAnsi="宋体"/>
            <w:b w:val="0"/>
            <w:i w:val="0"/>
            <w:noProof/>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8" w:history="1">
        <w:r w:rsidRPr="00F1587E">
          <w:rPr>
            <w:rStyle w:val="af1"/>
            <w:rFonts w:ascii="宋体" w:eastAsia="宋体" w:hAnsi="宋体"/>
            <w:b w:val="0"/>
            <w:noProof/>
            <w:sz w:val="24"/>
            <w:szCs w:val="24"/>
          </w:rPr>
          <w:t>5.1 总结</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_Toc501121538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51</w:t>
        </w:r>
        <w:r w:rsidRPr="00F1587E">
          <w:rPr>
            <w:rStyle w:val="af1"/>
            <w:rFonts w:ascii="宋体" w:eastAsia="宋体" w:hAnsi="宋体"/>
            <w:b w:val="0"/>
            <w:noProof/>
            <w:sz w:val="24"/>
            <w:szCs w:val="24"/>
          </w:rPr>
          <w:fldChar w:fldCharType="end"/>
        </w:r>
      </w:hyperlink>
    </w:p>
    <w:p w:rsidR="00B74F9C" w:rsidRPr="00F1587E" w:rsidRDefault="00B74F9C">
      <w:pPr>
        <w:pStyle w:val="21"/>
        <w:tabs>
          <w:tab w:val="right" w:leader="dot" w:pos="8290"/>
        </w:tabs>
        <w:rPr>
          <w:rFonts w:ascii="宋体" w:eastAsia="宋体" w:hAnsi="宋体"/>
          <w:b w:val="0"/>
          <w:bCs w:val="0"/>
          <w:noProof/>
          <w:sz w:val="24"/>
          <w:szCs w:val="24"/>
        </w:rPr>
      </w:pPr>
      <w:hyperlink w:anchor="_Toc501121539" w:history="1">
        <w:r w:rsidRPr="00F1587E">
          <w:rPr>
            <w:rStyle w:val="af1"/>
            <w:rFonts w:ascii="宋体" w:eastAsia="宋体" w:hAnsi="宋体"/>
            <w:b w:val="0"/>
            <w:noProof/>
            <w:sz w:val="24"/>
            <w:szCs w:val="24"/>
          </w:rPr>
          <w:t>5.2 展望</w:t>
        </w:r>
        <w:r w:rsidRPr="00F1587E">
          <w:rPr>
            <w:rFonts w:ascii="宋体" w:eastAsia="宋体" w:hAnsi="宋体"/>
            <w:b w:val="0"/>
            <w:noProof/>
            <w:webHidden/>
            <w:sz w:val="24"/>
            <w:szCs w:val="24"/>
          </w:rPr>
          <w:tab/>
        </w:r>
        <w:r w:rsidRPr="00F1587E">
          <w:rPr>
            <w:rStyle w:val="af1"/>
            <w:rFonts w:ascii="宋体" w:eastAsia="宋体" w:hAnsi="宋体"/>
            <w:b w:val="0"/>
            <w:noProof/>
            <w:sz w:val="24"/>
            <w:szCs w:val="24"/>
          </w:rPr>
          <w:fldChar w:fldCharType="begin"/>
        </w:r>
        <w:r w:rsidRPr="00F1587E">
          <w:rPr>
            <w:rFonts w:ascii="宋体" w:eastAsia="宋体" w:hAnsi="宋体"/>
            <w:b w:val="0"/>
            <w:noProof/>
            <w:webHidden/>
            <w:sz w:val="24"/>
            <w:szCs w:val="24"/>
          </w:rPr>
          <w:instrText xml:space="preserve"> PAGEREF _Toc501121539 \h </w:instrText>
        </w:r>
        <w:r w:rsidRPr="00F1587E">
          <w:rPr>
            <w:rStyle w:val="af1"/>
            <w:rFonts w:ascii="宋体" w:eastAsia="宋体" w:hAnsi="宋体"/>
            <w:b w:val="0"/>
            <w:noProof/>
            <w:sz w:val="24"/>
            <w:szCs w:val="24"/>
          </w:rPr>
        </w:r>
        <w:r w:rsidRPr="00F1587E">
          <w:rPr>
            <w:rStyle w:val="af1"/>
            <w:rFonts w:ascii="宋体" w:eastAsia="宋体" w:hAnsi="宋体"/>
            <w:b w:val="0"/>
            <w:noProof/>
            <w:sz w:val="24"/>
            <w:szCs w:val="24"/>
          </w:rPr>
          <w:fldChar w:fldCharType="separate"/>
        </w:r>
        <w:r w:rsidRPr="00F1587E">
          <w:rPr>
            <w:rFonts w:ascii="宋体" w:eastAsia="宋体" w:hAnsi="宋体"/>
            <w:b w:val="0"/>
            <w:noProof/>
            <w:webHidden/>
            <w:sz w:val="24"/>
            <w:szCs w:val="24"/>
          </w:rPr>
          <w:t>52</w:t>
        </w:r>
        <w:r w:rsidRPr="00F1587E">
          <w:rPr>
            <w:rStyle w:val="af1"/>
            <w:rFonts w:ascii="宋体" w:eastAsia="宋体" w:hAnsi="宋体"/>
            <w:b w:val="0"/>
            <w:noProof/>
            <w:sz w:val="24"/>
            <w:szCs w:val="24"/>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40" w:history="1">
        <w:r w:rsidRPr="00F1587E">
          <w:rPr>
            <w:rStyle w:val="af1"/>
            <w:rFonts w:ascii="宋体" w:eastAsia="宋体" w:hAnsi="宋体"/>
            <w:b w:val="0"/>
            <w:i w:val="0"/>
            <w:noProof/>
          </w:rPr>
          <w:t>参考文献</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_Toc501121540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53</w:t>
        </w:r>
        <w:r w:rsidRPr="00F1587E">
          <w:rPr>
            <w:rStyle w:val="af1"/>
            <w:rFonts w:ascii="宋体" w:eastAsia="宋体" w:hAnsi="宋体"/>
            <w:b w:val="0"/>
            <w:i w:val="0"/>
            <w:noProof/>
          </w:rPr>
          <w:fldChar w:fldCharType="end"/>
        </w:r>
      </w:hyperlink>
    </w:p>
    <w:p w:rsidR="00B74F9C" w:rsidRPr="00F1587E" w:rsidRDefault="00B74F9C">
      <w:pPr>
        <w:pStyle w:val="11"/>
        <w:tabs>
          <w:tab w:val="right" w:leader="dot" w:pos="8290"/>
        </w:tabs>
        <w:rPr>
          <w:rFonts w:ascii="宋体" w:eastAsia="宋体" w:hAnsi="宋体"/>
          <w:b w:val="0"/>
          <w:bCs w:val="0"/>
          <w:i w:val="0"/>
          <w:iCs w:val="0"/>
          <w:noProof/>
        </w:rPr>
      </w:pPr>
      <w:hyperlink w:anchor="_Toc501121541" w:history="1">
        <w:r w:rsidRPr="00F1587E">
          <w:rPr>
            <w:rStyle w:val="af1"/>
            <w:rFonts w:ascii="宋体" w:eastAsia="宋体" w:hAnsi="宋体"/>
            <w:b w:val="0"/>
            <w:i w:val="0"/>
            <w:noProof/>
          </w:rPr>
          <w:t>致谢</w:t>
        </w:r>
        <w:r w:rsidRPr="00F1587E">
          <w:rPr>
            <w:rFonts w:ascii="宋体" w:eastAsia="宋体" w:hAnsi="宋体"/>
            <w:b w:val="0"/>
            <w:i w:val="0"/>
            <w:noProof/>
            <w:webHidden/>
          </w:rPr>
          <w:tab/>
        </w:r>
        <w:r w:rsidRPr="00F1587E">
          <w:rPr>
            <w:rStyle w:val="af1"/>
            <w:rFonts w:ascii="宋体" w:eastAsia="宋体" w:hAnsi="宋体"/>
            <w:b w:val="0"/>
            <w:i w:val="0"/>
            <w:noProof/>
          </w:rPr>
          <w:fldChar w:fldCharType="begin"/>
        </w:r>
        <w:r w:rsidRPr="00F1587E">
          <w:rPr>
            <w:rFonts w:ascii="宋体" w:eastAsia="宋体" w:hAnsi="宋体"/>
            <w:b w:val="0"/>
            <w:i w:val="0"/>
            <w:noProof/>
            <w:webHidden/>
          </w:rPr>
          <w:instrText xml:space="preserve"> PAGEREF _Toc501121541 \h </w:instrText>
        </w:r>
        <w:r w:rsidRPr="00F1587E">
          <w:rPr>
            <w:rStyle w:val="af1"/>
            <w:rFonts w:ascii="宋体" w:eastAsia="宋体" w:hAnsi="宋体"/>
            <w:b w:val="0"/>
            <w:i w:val="0"/>
            <w:noProof/>
          </w:rPr>
        </w:r>
        <w:r w:rsidRPr="00F1587E">
          <w:rPr>
            <w:rStyle w:val="af1"/>
            <w:rFonts w:ascii="宋体" w:eastAsia="宋体" w:hAnsi="宋体"/>
            <w:b w:val="0"/>
            <w:i w:val="0"/>
            <w:noProof/>
          </w:rPr>
          <w:fldChar w:fldCharType="separate"/>
        </w:r>
        <w:r w:rsidRPr="00F1587E">
          <w:rPr>
            <w:rFonts w:ascii="宋体" w:eastAsia="宋体" w:hAnsi="宋体"/>
            <w:b w:val="0"/>
            <w:i w:val="0"/>
            <w:noProof/>
            <w:webHidden/>
          </w:rPr>
          <w:t>58</w:t>
        </w:r>
        <w:r w:rsidRPr="00F1587E">
          <w:rPr>
            <w:rStyle w:val="af1"/>
            <w:rFonts w:ascii="宋体" w:eastAsia="宋体" w:hAnsi="宋体"/>
            <w:b w:val="0"/>
            <w:i w:val="0"/>
            <w:noProof/>
          </w:rPr>
          <w:fldChar w:fldCharType="end"/>
        </w:r>
      </w:hyperlink>
    </w:p>
    <w:p w:rsidR="00CB268B" w:rsidRDefault="00312F40">
      <w:pPr>
        <w:pStyle w:val="11"/>
        <w:tabs>
          <w:tab w:val="right" w:leader="dot" w:pos="8296"/>
        </w:tabs>
        <w:ind w:firstLine="400"/>
        <w:rPr>
          <w:rFonts w:ascii="黑体" w:hAnsi="黑体"/>
          <w:kern w:val="44"/>
          <w:szCs w:val="36"/>
        </w:rPr>
        <w:sectPr w:rsidR="00CB268B" w:rsidSect="00DF1084">
          <w:pgSz w:w="11900" w:h="16840"/>
          <w:pgMar w:top="1440" w:right="1800" w:bottom="1440" w:left="1800" w:header="851" w:footer="992" w:gutter="0"/>
          <w:pgNumType w:start="1"/>
          <w:cols w:space="425"/>
          <w:docGrid w:type="lines" w:linePitch="312"/>
        </w:sectPr>
      </w:pPr>
      <w:r w:rsidRPr="00F1587E">
        <w:rPr>
          <w:rFonts w:ascii="宋体" w:eastAsia="宋体" w:hAnsi="宋体"/>
          <w:b w:val="0"/>
          <w:i w:val="0"/>
        </w:rPr>
        <w:fldChar w:fldCharType="end"/>
      </w:r>
      <w:r w:rsidR="00D42148">
        <w:br w:type="page"/>
      </w:r>
    </w:p>
    <w:p w:rsidR="00D42148" w:rsidRDefault="00D42148" w:rsidP="004655D0">
      <w:pPr>
        <w:pStyle w:val="11"/>
        <w:tabs>
          <w:tab w:val="right" w:leader="dot" w:pos="8296"/>
        </w:tabs>
        <w:ind w:firstLine="400"/>
        <w:rPr>
          <w:ins w:id="30" w:author="高辉辉" w:date="2017-12-13T11:15:00Z"/>
          <w:rFonts w:ascii="黑体" w:hAnsi="黑体"/>
          <w:kern w:val="44"/>
          <w:szCs w:val="36"/>
        </w:rPr>
      </w:pPr>
    </w:p>
    <w:p w:rsidR="008F2D4E" w:rsidRDefault="008F2D4E" w:rsidP="000514DE">
      <w:pPr>
        <w:pStyle w:val="1"/>
        <w:numPr>
          <w:ilvl w:val="0"/>
          <w:numId w:val="9"/>
        </w:numPr>
      </w:pPr>
      <w:bookmarkStart w:id="31" w:name="_Toc501121504"/>
      <w:r w:rsidRPr="00B123A1">
        <w:rPr>
          <w:rFonts w:ascii="Songti SC" w:cs="Songti SC" w:hint="eastAsia"/>
        </w:rPr>
        <w:t>绪论</w:t>
      </w:r>
      <w:bookmarkEnd w:id="31"/>
    </w:p>
    <w:p w:rsidR="008F2D4E" w:rsidRPr="00B123A1" w:rsidRDefault="008F2D4E" w:rsidP="008F2D4E">
      <w:pPr>
        <w:pStyle w:val="2"/>
        <w:rPr>
          <w:rFonts w:ascii="Times New Roman" w:hAnsi="Times New Roman" w:cs="Times New Roman"/>
        </w:rPr>
      </w:pPr>
      <w:bookmarkStart w:id="32" w:name="_Toc501121505"/>
      <w:r w:rsidRPr="00B123A1">
        <w:rPr>
          <w:rFonts w:hint="eastAsia"/>
        </w:rPr>
        <w:t>1.1</w:t>
      </w:r>
      <w:r w:rsidRPr="00B123A1">
        <w:rPr>
          <w:rFonts w:hint="eastAsia"/>
        </w:rPr>
        <w:t>研究背景与意义</w:t>
      </w:r>
      <w:bookmarkEnd w:id="32"/>
    </w:p>
    <w:p w:rsidR="00257FCC" w:rsidRPr="00B123A1" w:rsidRDefault="008F2D4E" w:rsidP="00257FCC">
      <w:r w:rsidRPr="00B123A1">
        <w:rPr>
          <w:rFonts w:cs="Times New Roman"/>
        </w:rPr>
        <w:tab/>
      </w:r>
      <w:r w:rsidR="00257FCC" w:rsidRPr="00B123A1">
        <w:rPr>
          <w:rFonts w:hint="eastAsia"/>
        </w:rPr>
        <w:t>随着信息通信和计算机技术的迅猛发展，信号速率在不断提高，以电子技术为基础的通信网络几乎达到了速度极限，在</w:t>
      </w:r>
      <w:proofErr w:type="gramStart"/>
      <w:r w:rsidR="00257FCC" w:rsidRPr="00B123A1">
        <w:rPr>
          <w:rFonts w:hint="eastAsia"/>
        </w:rPr>
        <w:t>电域对</w:t>
      </w:r>
      <w:proofErr w:type="gramEnd"/>
      <w:r w:rsidR="00257FCC" w:rsidRPr="00B123A1">
        <w:rPr>
          <w:rFonts w:hint="eastAsia"/>
        </w:rPr>
        <w:t>信号进行处理已越发困难。光作为一种信息载体，可以克服电子器件和电信号固有的速率极限，提供更高的带宽和运算速度。因此，以全光通信系统替代光电混合通信系统、以全光信号处理替代光</w:t>
      </w:r>
      <w:r w:rsidR="00257FCC" w:rsidRPr="00B123A1">
        <w:rPr>
          <w:rFonts w:cs="Times New Roman"/>
        </w:rPr>
        <w:t>-</w:t>
      </w:r>
      <w:r w:rsidR="00257FCC" w:rsidRPr="00B123A1">
        <w:rPr>
          <w:rFonts w:hint="eastAsia"/>
        </w:rPr>
        <w:t>电</w:t>
      </w:r>
      <w:r w:rsidR="00257FCC" w:rsidRPr="00B123A1">
        <w:rPr>
          <w:rFonts w:cs="Times New Roman"/>
        </w:rPr>
        <w:t>-</w:t>
      </w:r>
      <w:r w:rsidR="00257FCC" w:rsidRPr="00B123A1">
        <w:rPr>
          <w:rFonts w:hint="eastAsia"/>
        </w:rPr>
        <w:t>光的信号处理方式，成为信息行业发展的必然趋势。近年来提出并产生了许多光学信号处理器件，例如</w:t>
      </w:r>
      <w:r w:rsidR="00257FCC">
        <w:rPr>
          <w:rFonts w:hint="eastAsia"/>
        </w:rPr>
        <w:t>全光特定波形产生</w:t>
      </w:r>
      <w:r w:rsidR="00257FCC" w:rsidRPr="00B123A1">
        <w:rPr>
          <w:rFonts w:cs="Times New Roman"/>
        </w:rPr>
        <w:t>[1-7]</w:t>
      </w:r>
      <w:r w:rsidR="00257FCC" w:rsidRPr="00B123A1">
        <w:rPr>
          <w:rFonts w:hint="eastAsia"/>
        </w:rPr>
        <w:t>、光学</w:t>
      </w:r>
      <w:r w:rsidR="00257FCC">
        <w:rPr>
          <w:rFonts w:hint="eastAsia"/>
        </w:rPr>
        <w:t>脉冲整形</w:t>
      </w:r>
      <w:r w:rsidR="00257FCC" w:rsidRPr="00B123A1">
        <w:rPr>
          <w:rFonts w:cs="Times New Roman"/>
        </w:rPr>
        <w:t>[8-12]</w:t>
      </w:r>
      <w:r w:rsidR="00257FCC" w:rsidRPr="00B123A1">
        <w:rPr>
          <w:rFonts w:hint="eastAsia"/>
        </w:rPr>
        <w:t>以及</w:t>
      </w:r>
      <w:r w:rsidR="00257FCC">
        <w:rPr>
          <w:rFonts w:hint="eastAsia"/>
        </w:rPr>
        <w:t>全光微分器</w:t>
      </w:r>
      <w:r w:rsidR="00257FCC" w:rsidRPr="00B123A1">
        <w:rPr>
          <w:rFonts w:cs="Times New Roman"/>
        </w:rPr>
        <w:t>[13-14]</w:t>
      </w:r>
      <w:r w:rsidR="00257FCC" w:rsidRPr="00B123A1">
        <w:rPr>
          <w:rFonts w:hint="eastAsia"/>
        </w:rPr>
        <w:t>等。在这些基本运算单元的基础上，可以产生更复杂的光学计算，例如</w:t>
      </w:r>
      <w:r w:rsidR="00257FCC">
        <w:rPr>
          <w:rFonts w:hint="eastAsia"/>
        </w:rPr>
        <w:t>常系数</w:t>
      </w:r>
      <w:r w:rsidR="00257FCC" w:rsidRPr="00B123A1">
        <w:rPr>
          <w:rFonts w:hint="eastAsia"/>
        </w:rPr>
        <w:t>微分方程（</w:t>
      </w:r>
      <w:r w:rsidR="00257FCC" w:rsidRPr="00B123A1">
        <w:rPr>
          <w:rFonts w:cs="Times New Roman"/>
        </w:rPr>
        <w:t>Ordinary Differential Equation</w:t>
      </w:r>
      <w:r w:rsidR="00257FCC" w:rsidRPr="00B123A1">
        <w:rPr>
          <w:rFonts w:hint="eastAsia"/>
        </w:rPr>
        <w:t>，</w:t>
      </w:r>
      <w:r w:rsidR="00257FCC" w:rsidRPr="00B123A1">
        <w:rPr>
          <w:rFonts w:cs="Times New Roman"/>
        </w:rPr>
        <w:t>ODE</w:t>
      </w:r>
      <w:r w:rsidR="00257FCC" w:rsidRPr="00B123A1">
        <w:rPr>
          <w:rFonts w:hint="eastAsia"/>
        </w:rPr>
        <w:t>）的求解。</w:t>
      </w:r>
    </w:p>
    <w:p w:rsidR="00257FCC" w:rsidRPr="00B123A1" w:rsidRDefault="00257FCC" w:rsidP="00257FCC">
      <w:pPr>
        <w:ind w:firstLine="420"/>
        <w:rPr>
          <w:rFonts w:cs="Times New Roman"/>
        </w:rPr>
      </w:pPr>
      <w:r w:rsidRPr="00B123A1">
        <w:rPr>
          <w:rFonts w:cs="Times New Roman"/>
        </w:rPr>
        <w:t>硅基光器件拥有超密集的尺寸以及制作工艺与集成电路工艺兼容等固有特性，使得硅基光子学在过去的十年时间发展迅速，因此，硅基被看作理想的光子集成的平台。硅基波导作为最常见的波导，具有高折射率差以及很小的有效面积的特点，使得硅基波导对光具有很强的束缚能力，大大提高了非线性效应，使得硅基器件在全光信号处理领域应用广泛。硅基微环谐振腔作为光电子集成技术中的最重要的器件之一，同样具有尺寸小、制作工艺成熟，能够与</w:t>
      </w:r>
      <w:r w:rsidRPr="00B123A1">
        <w:rPr>
          <w:rFonts w:cs="Times New Roman"/>
        </w:rPr>
        <w:t>CMOS</w:t>
      </w:r>
      <w:r w:rsidRPr="00B123A1">
        <w:rPr>
          <w:rFonts w:cs="Times New Roman"/>
        </w:rPr>
        <w:t>技术兼容、便于光电集成以及可以动态灵活地调整参数等优点</w:t>
      </w:r>
      <w:r>
        <w:rPr>
          <w:rFonts w:cs="Times New Roman" w:hint="eastAsia"/>
        </w:rPr>
        <w:t>。</w:t>
      </w:r>
      <w:r w:rsidRPr="00B123A1">
        <w:rPr>
          <w:rFonts w:cs="Times New Roman"/>
        </w:rPr>
        <w:t>被认为具有广阔的发展前景</w:t>
      </w:r>
      <w:r w:rsidRPr="00B123A1">
        <w:rPr>
          <w:rFonts w:cs="Times New Roman"/>
        </w:rPr>
        <w:t>[24]</w:t>
      </w:r>
      <w:r w:rsidRPr="00B123A1">
        <w:rPr>
          <w:rFonts w:cs="Times New Roman"/>
        </w:rPr>
        <w:t>。目前微环谐振腔在光滤波器，光开关、光学逻辑运算以及光缓存等全光信号处理方面得到了广泛的研究。</w:t>
      </w:r>
    </w:p>
    <w:p w:rsidR="00257FCC" w:rsidRPr="00B123A1" w:rsidRDefault="00257FCC" w:rsidP="00257FCC">
      <w:pPr>
        <w:rPr>
          <w:rFonts w:cs="Times New Roman"/>
        </w:rPr>
      </w:pPr>
      <w:r w:rsidRPr="00B123A1">
        <w:rPr>
          <w:rFonts w:cs="Times New Roman"/>
        </w:rPr>
        <w:tab/>
      </w:r>
      <w:r w:rsidRPr="00B123A1">
        <w:rPr>
          <w:rFonts w:cs="Times New Roman"/>
        </w:rPr>
        <w:t>微分方程被牛顿</w:t>
      </w:r>
      <w:r w:rsidRPr="00B123A1">
        <w:rPr>
          <w:rFonts w:cs="Times New Roman" w:hint="eastAsia"/>
        </w:rPr>
        <w:t>称</w:t>
      </w:r>
      <w:r w:rsidRPr="00B123A1">
        <w:rPr>
          <w:rFonts w:cs="Times New Roman"/>
        </w:rPr>
        <w:t>为描述自然</w:t>
      </w:r>
      <w:r w:rsidRPr="00B123A1">
        <w:rPr>
          <w:rFonts w:cs="Times New Roman" w:hint="eastAsia"/>
        </w:rPr>
        <w:t>原理的</w:t>
      </w:r>
      <w:r w:rsidRPr="00B123A1">
        <w:rPr>
          <w:rFonts w:cs="Times New Roman"/>
        </w:rPr>
        <w:t>语言</w:t>
      </w:r>
      <w:r w:rsidRPr="00B123A1">
        <w:rPr>
          <w:rFonts w:cs="Times New Roman" w:hint="eastAsia"/>
        </w:rPr>
        <w:t>，大致产生于</w:t>
      </w:r>
      <w:r w:rsidRPr="00B123A1">
        <w:rPr>
          <w:rFonts w:cs="Times New Roman" w:hint="eastAsia"/>
        </w:rPr>
        <w:t>16</w:t>
      </w:r>
      <w:r w:rsidRPr="00B123A1">
        <w:rPr>
          <w:rFonts w:cs="Times New Roman" w:hint="eastAsia"/>
        </w:rPr>
        <w:t>世纪，并成为了</w:t>
      </w:r>
      <w:r w:rsidRPr="00B123A1">
        <w:rPr>
          <w:rFonts w:cs="Times New Roman"/>
        </w:rPr>
        <w:t>数学</w:t>
      </w:r>
      <w:r w:rsidRPr="00B123A1">
        <w:rPr>
          <w:rFonts w:cs="Times New Roman" w:hint="eastAsia"/>
        </w:rPr>
        <w:t>领域</w:t>
      </w:r>
      <w:r w:rsidRPr="00B123A1">
        <w:rPr>
          <w:rFonts w:cs="Times New Roman"/>
        </w:rPr>
        <w:t>的重要分支之一。最初</w:t>
      </w:r>
      <w:r w:rsidRPr="00B123A1">
        <w:rPr>
          <w:rFonts w:cs="Times New Roman" w:hint="eastAsia"/>
        </w:rPr>
        <w:t>微分方程用于解决</w:t>
      </w:r>
      <w:r w:rsidRPr="00B123A1">
        <w:rPr>
          <w:rFonts w:cs="Times New Roman"/>
        </w:rPr>
        <w:t>人们在</w:t>
      </w:r>
      <w:r w:rsidRPr="00B123A1">
        <w:rPr>
          <w:rFonts w:cs="Times New Roman" w:hint="eastAsia"/>
        </w:rPr>
        <w:t>物理学</w:t>
      </w:r>
      <w:r w:rsidRPr="00B123A1">
        <w:rPr>
          <w:rFonts w:cs="Times New Roman"/>
        </w:rPr>
        <w:t>、天文学、几何学等领域的所遇到的</w:t>
      </w:r>
      <w:r w:rsidRPr="00B123A1">
        <w:rPr>
          <w:rFonts w:cs="Times New Roman" w:hint="eastAsia"/>
        </w:rPr>
        <w:t>诸</w:t>
      </w:r>
      <w:r w:rsidRPr="00B123A1">
        <w:rPr>
          <w:rFonts w:cs="Times New Roman"/>
        </w:rPr>
        <w:t>多问题</w:t>
      </w:r>
      <w:r w:rsidRPr="00B123A1">
        <w:rPr>
          <w:rFonts w:cs="Times New Roman" w:hint="eastAsia"/>
        </w:rPr>
        <w:t>，而</w:t>
      </w:r>
      <w:r w:rsidRPr="00B123A1">
        <w:rPr>
          <w:rFonts w:cs="Times New Roman"/>
        </w:rPr>
        <w:t>在当代，</w:t>
      </w:r>
      <w:r w:rsidRPr="00B123A1">
        <w:rPr>
          <w:rFonts w:cs="Times New Roman" w:hint="eastAsia"/>
        </w:rPr>
        <w:t>城市交通流、社会人口发展等许许多多社会</w:t>
      </w:r>
      <w:r w:rsidRPr="00B123A1">
        <w:rPr>
          <w:rFonts w:cs="Times New Roman"/>
        </w:rPr>
        <w:t>科学的问题也</w:t>
      </w:r>
      <w:r w:rsidRPr="00B123A1">
        <w:rPr>
          <w:rFonts w:cs="Times New Roman" w:hint="eastAsia"/>
        </w:rPr>
        <w:t>需要</w:t>
      </w:r>
      <w:r w:rsidRPr="00B123A1">
        <w:rPr>
          <w:rFonts w:cs="Times New Roman"/>
        </w:rPr>
        <w:t>用微分方程</w:t>
      </w:r>
      <w:r w:rsidRPr="00B123A1">
        <w:rPr>
          <w:rFonts w:cs="Times New Roman" w:hint="eastAsia"/>
        </w:rPr>
        <w:t>建立相关模型进行分析预测，指导市政规划以及国家战略的构建，</w:t>
      </w:r>
      <w:r w:rsidRPr="00B123A1">
        <w:rPr>
          <w:rFonts w:cs="Times New Roman"/>
        </w:rPr>
        <w:t>可以说微分方程的研究是与人类</w:t>
      </w:r>
      <w:r w:rsidRPr="00B123A1">
        <w:rPr>
          <w:rFonts w:cs="Times New Roman" w:hint="eastAsia"/>
        </w:rPr>
        <w:t>科学和</w:t>
      </w:r>
      <w:r w:rsidRPr="00B123A1">
        <w:rPr>
          <w:rFonts w:cs="Times New Roman"/>
        </w:rPr>
        <w:t>社会</w:t>
      </w:r>
      <w:r w:rsidRPr="00B123A1">
        <w:rPr>
          <w:rFonts w:cs="Times New Roman" w:hint="eastAsia"/>
        </w:rPr>
        <w:t>的</w:t>
      </w:r>
      <w:r w:rsidRPr="00B123A1">
        <w:rPr>
          <w:rFonts w:cs="Times New Roman"/>
        </w:rPr>
        <w:t>发展密切相关的。</w:t>
      </w:r>
      <w:r w:rsidRPr="00B123A1">
        <w:rPr>
          <w:rFonts w:cs="Times New Roman" w:hint="eastAsia"/>
        </w:rPr>
        <w:t>现在，微分方程广泛应用于几乎</w:t>
      </w:r>
      <w:r w:rsidRPr="00B123A1">
        <w:rPr>
          <w:rFonts w:cs="Times New Roman"/>
        </w:rPr>
        <w:t>所有的</w:t>
      </w:r>
      <w:r w:rsidRPr="00B123A1">
        <w:rPr>
          <w:rFonts w:cs="Times New Roman" w:hint="eastAsia"/>
        </w:rPr>
        <w:t>自然</w:t>
      </w:r>
      <w:r w:rsidRPr="00B123A1">
        <w:rPr>
          <w:rFonts w:cs="Times New Roman"/>
        </w:rPr>
        <w:t>科学</w:t>
      </w:r>
      <w:r w:rsidRPr="00B123A1">
        <w:rPr>
          <w:rFonts w:cs="Times New Roman" w:hint="eastAsia"/>
        </w:rPr>
        <w:t>以及</w:t>
      </w:r>
      <w:r w:rsidRPr="00B123A1">
        <w:rPr>
          <w:rFonts w:cs="Times New Roman"/>
        </w:rPr>
        <w:t>工程领域中</w:t>
      </w:r>
      <w:r w:rsidRPr="00B123A1">
        <w:rPr>
          <w:rFonts w:cs="Times New Roman" w:hint="eastAsia"/>
        </w:rPr>
        <w:t>，用</w:t>
      </w:r>
      <w:r w:rsidRPr="00B123A1">
        <w:rPr>
          <w:rFonts w:cs="Times New Roman"/>
        </w:rPr>
        <w:t>来描述一些基本的工程系统</w:t>
      </w:r>
      <w:r w:rsidRPr="00B123A1">
        <w:rPr>
          <w:rFonts w:cs="Times New Roman" w:hint="eastAsia"/>
        </w:rPr>
        <w:t>动态变化以及</w:t>
      </w:r>
      <w:r w:rsidRPr="00B123A1">
        <w:rPr>
          <w:rFonts w:cs="Times New Roman"/>
        </w:rPr>
        <w:t>物理</w:t>
      </w:r>
      <w:r w:rsidRPr="00B123A1">
        <w:rPr>
          <w:rFonts w:cs="Times New Roman" w:hint="eastAsia"/>
        </w:rPr>
        <w:t>领域诸多</w:t>
      </w:r>
      <w:r w:rsidRPr="00B123A1">
        <w:rPr>
          <w:rFonts w:cs="Times New Roman"/>
        </w:rPr>
        <w:t>现象</w:t>
      </w:r>
      <w:r w:rsidRPr="00B123A1">
        <w:rPr>
          <w:rFonts w:cs="Times New Roman" w:hint="eastAsia"/>
        </w:rPr>
        <w:t>的描述，</w:t>
      </w:r>
      <w:r w:rsidRPr="00B123A1">
        <w:rPr>
          <w:rFonts w:cs="Times New Roman"/>
        </w:rPr>
        <w:t>比如</w:t>
      </w:r>
      <w:r w:rsidRPr="00B123A1">
        <w:rPr>
          <w:rFonts w:cs="Times New Roman" w:hint="eastAsia"/>
        </w:rPr>
        <w:t>分子扩</w:t>
      </w:r>
      <w:r w:rsidRPr="00B123A1">
        <w:rPr>
          <w:rFonts w:cs="Times New Roman"/>
        </w:rPr>
        <w:t>散过程，物体的运动和加速度</w:t>
      </w:r>
      <w:r w:rsidRPr="00B123A1">
        <w:rPr>
          <w:rFonts w:cs="Times New Roman" w:hint="eastAsia"/>
        </w:rPr>
        <w:t>，</w:t>
      </w:r>
      <w:r w:rsidRPr="00B123A1">
        <w:rPr>
          <w:rFonts w:cs="Times New Roman"/>
        </w:rPr>
        <w:t>领域涵盖经典</w:t>
      </w:r>
      <w:r w:rsidRPr="00B123A1">
        <w:rPr>
          <w:rFonts w:cs="Times New Roman" w:hint="eastAsia"/>
        </w:rPr>
        <w:t>运动力</w:t>
      </w:r>
      <w:r w:rsidRPr="00B123A1">
        <w:rPr>
          <w:rFonts w:cs="Times New Roman"/>
        </w:rPr>
        <w:t>学，电气系统，控制论，分子动力学，</w:t>
      </w:r>
      <w:r w:rsidRPr="00B123A1">
        <w:rPr>
          <w:rFonts w:cs="Times New Roman" w:hint="eastAsia"/>
        </w:rPr>
        <w:t>生态系统</w:t>
      </w:r>
      <w:r w:rsidRPr="00B123A1">
        <w:rPr>
          <w:rFonts w:cs="Times New Roman"/>
        </w:rPr>
        <w:t>等诸多方面</w:t>
      </w:r>
      <w:r w:rsidRPr="00B123A1">
        <w:rPr>
          <w:rFonts w:cs="Times New Roman"/>
        </w:rPr>
        <w:t>[24]</w:t>
      </w:r>
      <w:r w:rsidRPr="00B123A1">
        <w:rPr>
          <w:rFonts w:cs="Times New Roman"/>
        </w:rPr>
        <w:t>。</w:t>
      </w:r>
      <w:r w:rsidRPr="00B123A1">
        <w:rPr>
          <w:rFonts w:cs="Times New Roman" w:hint="eastAsia"/>
        </w:rPr>
        <w:t>而</w:t>
      </w:r>
      <w:r w:rsidRPr="00B123A1">
        <w:rPr>
          <w:rFonts w:cs="Times New Roman"/>
        </w:rPr>
        <w:t>微分方程的计算</w:t>
      </w:r>
      <w:r w:rsidRPr="00B123A1">
        <w:rPr>
          <w:rFonts w:cs="Times New Roman" w:hint="eastAsia"/>
        </w:rPr>
        <w:t>与</w:t>
      </w:r>
      <w:r w:rsidRPr="00B123A1">
        <w:rPr>
          <w:rFonts w:cs="Times New Roman"/>
        </w:rPr>
        <w:t>求解</w:t>
      </w:r>
      <w:r w:rsidRPr="00B123A1">
        <w:rPr>
          <w:rFonts w:cs="Times New Roman" w:hint="eastAsia"/>
        </w:rPr>
        <w:t>也</w:t>
      </w:r>
      <w:r w:rsidRPr="00B123A1">
        <w:rPr>
          <w:rFonts w:cs="Times New Roman"/>
        </w:rPr>
        <w:t>是</w:t>
      </w:r>
      <w:r w:rsidRPr="00B123A1">
        <w:rPr>
          <w:rFonts w:cs="Times New Roman" w:hint="eastAsia"/>
        </w:rPr>
        <w:t>信息与信号处理领域的重要研究对象</w:t>
      </w:r>
      <w:r w:rsidRPr="00B123A1">
        <w:rPr>
          <w:rFonts w:cs="Times New Roman"/>
        </w:rPr>
        <w:t>。相比于传统</w:t>
      </w:r>
      <w:r w:rsidRPr="00B123A1">
        <w:rPr>
          <w:rFonts w:cs="Times New Roman" w:hint="eastAsia"/>
        </w:rPr>
        <w:t>依靠</w:t>
      </w:r>
      <w:r w:rsidRPr="00B123A1">
        <w:rPr>
          <w:rFonts w:cs="Times New Roman"/>
        </w:rPr>
        <w:t>电</w:t>
      </w:r>
      <w:r w:rsidRPr="00B123A1">
        <w:rPr>
          <w:rFonts w:cs="Times New Roman" w:hint="eastAsia"/>
        </w:rPr>
        <w:t>子器件</w:t>
      </w:r>
      <w:r w:rsidRPr="00B123A1">
        <w:rPr>
          <w:rFonts w:cs="Times New Roman"/>
        </w:rPr>
        <w:t>的微分方程求解器</w:t>
      </w:r>
      <w:r w:rsidRPr="00B123A1">
        <w:rPr>
          <w:rFonts w:cs="Times New Roman"/>
        </w:rPr>
        <w:t>[26]</w:t>
      </w:r>
      <w:r w:rsidRPr="00B123A1">
        <w:rPr>
          <w:rFonts w:cs="Times New Roman"/>
        </w:rPr>
        <w:t>，</w:t>
      </w:r>
      <w:r w:rsidRPr="00B123A1">
        <w:rPr>
          <w:rFonts w:cs="Times New Roman" w:hint="eastAsia"/>
        </w:rPr>
        <w:t>全光</w:t>
      </w:r>
      <w:r w:rsidRPr="00B123A1">
        <w:rPr>
          <w:rFonts w:cs="Times New Roman"/>
        </w:rPr>
        <w:t>微分方程求解器</w:t>
      </w:r>
      <w:r w:rsidRPr="00B123A1">
        <w:rPr>
          <w:rFonts w:cs="Times New Roman" w:hint="eastAsia"/>
        </w:rPr>
        <w:t>能够打破电信号的速率瓶颈，借助</w:t>
      </w:r>
      <w:r w:rsidRPr="00B123A1">
        <w:rPr>
          <w:rFonts w:cs="Times New Roman"/>
        </w:rPr>
        <w:t>光</w:t>
      </w:r>
      <w:r w:rsidRPr="00B123A1">
        <w:rPr>
          <w:rFonts w:cs="Times New Roman" w:hint="eastAsia"/>
        </w:rPr>
        <w:t>信息</w:t>
      </w:r>
      <w:r w:rsidRPr="00B123A1">
        <w:rPr>
          <w:rFonts w:cs="Times New Roman"/>
        </w:rPr>
        <w:t>处理技术</w:t>
      </w:r>
      <w:r w:rsidRPr="00B123A1">
        <w:rPr>
          <w:rFonts w:cs="Times New Roman" w:hint="eastAsia"/>
        </w:rPr>
        <w:t>的大带宽优势，</w:t>
      </w:r>
      <w:r w:rsidRPr="00B123A1">
        <w:rPr>
          <w:rFonts w:cs="Times New Roman"/>
        </w:rPr>
        <w:t>计算速率</w:t>
      </w:r>
      <w:r w:rsidRPr="00B123A1">
        <w:rPr>
          <w:rFonts w:cs="Times New Roman" w:hint="eastAsia"/>
        </w:rPr>
        <w:t>可以</w:t>
      </w:r>
      <w:r w:rsidRPr="00B123A1">
        <w:rPr>
          <w:rFonts w:cs="Times New Roman"/>
        </w:rPr>
        <w:t>提升若干数量级</w:t>
      </w:r>
      <w:r w:rsidRPr="00B123A1">
        <w:rPr>
          <w:rFonts w:cs="Times New Roman"/>
        </w:rPr>
        <w:t>[18-20]</w:t>
      </w:r>
    </w:p>
    <w:p w:rsidR="00257FCC" w:rsidRPr="00B123A1" w:rsidRDefault="00257FCC" w:rsidP="00257FCC">
      <w:pPr>
        <w:ind w:firstLine="420"/>
      </w:pPr>
      <w:r>
        <w:rPr>
          <w:rFonts w:hint="eastAsia"/>
        </w:rPr>
        <w:t>全光</w:t>
      </w:r>
      <w:r w:rsidRPr="00B123A1">
        <w:rPr>
          <w:rFonts w:hint="eastAsia"/>
        </w:rPr>
        <w:t>微分方程求解器可以由全光微分器构成。全光时域微分器能够对输入的光信号进行求导运算，是全光信息处理领域的一个重要组成部分。与传统光</w:t>
      </w:r>
      <w:r w:rsidRPr="00B123A1">
        <w:t>-</w:t>
      </w:r>
      <w:r w:rsidRPr="00B123A1">
        <w:rPr>
          <w:rFonts w:hint="eastAsia"/>
        </w:rPr>
        <w:t>电</w:t>
      </w:r>
      <w:r w:rsidRPr="00B123A1">
        <w:t>-</w:t>
      </w:r>
      <w:r w:rsidRPr="00B123A1">
        <w:rPr>
          <w:rFonts w:hint="eastAsia"/>
        </w:rPr>
        <w:t>光转换的方式相比，全光微分器具有结构简单，便与集成，低功耗，速率快等特点。全光微分</w:t>
      </w:r>
      <w:proofErr w:type="gramStart"/>
      <w:r w:rsidRPr="00B123A1">
        <w:rPr>
          <w:rFonts w:hint="eastAsia"/>
        </w:rPr>
        <w:t>器广泛</w:t>
      </w:r>
      <w:proofErr w:type="gramEnd"/>
      <w:r w:rsidRPr="00B123A1">
        <w:rPr>
          <w:rFonts w:hint="eastAsia"/>
        </w:rPr>
        <w:t>应用于超快全光信号处理、脉冲整形，脉冲编码、特定波形的产生以及光学传感领域等。而采用光控调谐技术可以克服光</w:t>
      </w:r>
      <w:r w:rsidRPr="00B123A1">
        <w:rPr>
          <w:rFonts w:hint="eastAsia"/>
        </w:rPr>
        <w:t>-</w:t>
      </w:r>
      <w:r w:rsidRPr="00B123A1">
        <w:rPr>
          <w:rFonts w:hint="eastAsia"/>
        </w:rPr>
        <w:t>电</w:t>
      </w:r>
      <w:r w:rsidRPr="00B123A1">
        <w:rPr>
          <w:rFonts w:hint="eastAsia"/>
        </w:rPr>
        <w:t>-</w:t>
      </w:r>
      <w:r w:rsidRPr="00B123A1">
        <w:rPr>
          <w:rFonts w:hint="eastAsia"/>
        </w:rPr>
        <w:t>光转换技术中的速率以及带宽的限制，实现快速灵活的信号处理。</w:t>
      </w:r>
    </w:p>
    <w:p w:rsidR="00257FCC" w:rsidRDefault="00257FCC" w:rsidP="00257FCC">
      <w:pPr>
        <w:pStyle w:val="2"/>
      </w:pPr>
      <w:bookmarkStart w:id="33" w:name="_Toc501121506"/>
      <w:r w:rsidRPr="00B123A1">
        <w:rPr>
          <w:rFonts w:hint="eastAsia"/>
        </w:rPr>
        <w:t xml:space="preserve">1.2 </w:t>
      </w:r>
      <w:r>
        <w:rPr>
          <w:rFonts w:hint="eastAsia"/>
        </w:rPr>
        <w:t>微环谐振腔研究情况</w:t>
      </w:r>
      <w:bookmarkEnd w:id="33"/>
    </w:p>
    <w:p w:rsidR="00257FCC" w:rsidRPr="00B123A1" w:rsidRDefault="00257FCC" w:rsidP="00257FCC">
      <w:pPr>
        <w:pStyle w:val="3"/>
      </w:pPr>
      <w:bookmarkStart w:id="34" w:name="_Toc501121507"/>
      <w:r w:rsidRPr="00B123A1">
        <w:t xml:space="preserve">1.2.1 </w:t>
      </w:r>
      <w:r w:rsidRPr="00B123A1">
        <w:rPr>
          <w:rFonts w:hint="eastAsia"/>
        </w:rPr>
        <w:t>微环谐振腔的发展</w:t>
      </w:r>
      <w:bookmarkEnd w:id="34"/>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为了实现对特定频率的滤波，</w:t>
      </w:r>
      <w:r w:rsidRPr="00B123A1">
        <w:rPr>
          <w:rFonts w:ascii="宋体" w:hAnsi="宋体" w:cs="Times New Roman"/>
          <w:kern w:val="0"/>
        </w:rPr>
        <w:t>1964</w:t>
      </w:r>
      <w:r w:rsidR="00EE45C3">
        <w:rPr>
          <w:rFonts w:ascii="宋体" w:hAnsi="宋体" w:cs="Songti SC" w:hint="eastAsia"/>
          <w:kern w:val="0"/>
        </w:rPr>
        <w:t>年美国贝尔实验室首次提出微环谐振腔的</w:t>
      </w:r>
      <w:r w:rsidRPr="00B123A1">
        <w:rPr>
          <w:rFonts w:ascii="宋体" w:hAnsi="宋体" w:cs="Songti SC" w:hint="eastAsia"/>
          <w:kern w:val="0"/>
        </w:rPr>
        <w:t>结构与概念，与一般的</w:t>
      </w:r>
      <w:r w:rsidRPr="00B123A1">
        <w:rPr>
          <w:rFonts w:ascii="宋体" w:hAnsi="宋体" w:cs="Times New Roman"/>
          <w:kern w:val="0"/>
        </w:rPr>
        <w:t>Fabry-Perot(FP)</w:t>
      </w:r>
      <w:r w:rsidRPr="00B123A1">
        <w:rPr>
          <w:rFonts w:ascii="宋体" w:hAnsi="宋体" w:cs="Songti SC" w:hint="eastAsia"/>
          <w:kern w:val="0"/>
        </w:rPr>
        <w:t>驻波</w:t>
      </w:r>
      <w:proofErr w:type="gramStart"/>
      <w:r w:rsidRPr="00B123A1">
        <w:rPr>
          <w:rFonts w:ascii="宋体" w:hAnsi="宋体" w:cs="Songti SC" w:hint="eastAsia"/>
          <w:kern w:val="0"/>
        </w:rPr>
        <w:t>腔</w:t>
      </w:r>
      <w:proofErr w:type="gramEnd"/>
      <w:r w:rsidRPr="00B123A1">
        <w:rPr>
          <w:rFonts w:ascii="宋体" w:hAnsi="宋体" w:cs="Songti SC" w:hint="eastAsia"/>
          <w:kern w:val="0"/>
        </w:rPr>
        <w:t>相比，微环谐振腔具有行驻波特性，因此不需要腔</w:t>
      </w:r>
      <w:proofErr w:type="gramStart"/>
      <w:r w:rsidRPr="00B123A1">
        <w:rPr>
          <w:rFonts w:ascii="宋体" w:hAnsi="宋体" w:cs="Songti SC" w:hint="eastAsia"/>
          <w:kern w:val="0"/>
        </w:rPr>
        <w:t>面或者栅状</w:t>
      </w:r>
      <w:proofErr w:type="gramEnd"/>
      <w:r w:rsidRPr="00B123A1">
        <w:rPr>
          <w:rFonts w:ascii="宋体" w:hAnsi="宋体" w:cs="Songti SC" w:hint="eastAsia"/>
          <w:kern w:val="0"/>
        </w:rPr>
        <w:t>结构即可形成腔体，有力的促进了为光电子集成，引起该领域的广泛关注。</w:t>
      </w:r>
      <w:r w:rsidRPr="00B123A1">
        <w:rPr>
          <w:rFonts w:ascii="宋体" w:hAnsi="宋体" w:cs="Times New Roman"/>
          <w:kern w:val="0"/>
        </w:rPr>
        <w:t>1969</w:t>
      </w:r>
      <w:r w:rsidRPr="00B123A1">
        <w:rPr>
          <w:rFonts w:ascii="宋体" w:hAnsi="宋体" w:cs="Songti SC" w:hint="eastAsia"/>
          <w:kern w:val="0"/>
        </w:rPr>
        <w:t>年，</w:t>
      </w:r>
      <w:r w:rsidRPr="00B123A1">
        <w:rPr>
          <w:rFonts w:ascii="宋体" w:hAnsi="宋体" w:cs="Times New Roman"/>
          <w:kern w:val="0"/>
        </w:rPr>
        <w:t>Marcatili</w:t>
      </w:r>
      <w:r w:rsidRPr="00B123A1">
        <w:rPr>
          <w:rFonts w:ascii="宋体" w:hAnsi="宋体" w:cs="Songti SC" w:hint="eastAsia"/>
          <w:kern w:val="0"/>
        </w:rPr>
        <w:t>对微环谐振腔进行了模拟</w:t>
      </w:r>
      <w:r w:rsidRPr="00B123A1">
        <w:rPr>
          <w:rFonts w:ascii="宋体" w:hAnsi="宋体" w:cs="Times New Roman"/>
          <w:kern w:val="0"/>
        </w:rPr>
        <w:t>[75]</w:t>
      </w:r>
      <w:r w:rsidRPr="00B123A1">
        <w:rPr>
          <w:rFonts w:ascii="宋体" w:hAnsi="宋体" w:cs="Songti SC" w:hint="eastAsia"/>
          <w:kern w:val="0"/>
        </w:rPr>
        <w:t>。</w:t>
      </w:r>
      <w:r w:rsidRPr="00B123A1">
        <w:rPr>
          <w:rFonts w:ascii="宋体" w:hAnsi="宋体" w:cs="Times New Roman"/>
          <w:kern w:val="0"/>
        </w:rPr>
        <w:t xml:space="preserve"> 1971</w:t>
      </w:r>
      <w:r w:rsidRPr="00B123A1">
        <w:rPr>
          <w:rFonts w:ascii="宋体" w:hAnsi="宋体" w:cs="Songti SC" w:hint="eastAsia"/>
          <w:kern w:val="0"/>
        </w:rPr>
        <w:t>年，</w:t>
      </w:r>
      <w:r w:rsidRPr="00B123A1">
        <w:rPr>
          <w:rFonts w:ascii="宋体" w:hAnsi="宋体" w:cs="Times New Roman"/>
          <w:kern w:val="0"/>
        </w:rPr>
        <w:t>Ulrich</w:t>
      </w:r>
      <w:r w:rsidRPr="00B123A1">
        <w:rPr>
          <w:rFonts w:ascii="宋体" w:hAnsi="宋体" w:cs="Songti SC" w:hint="eastAsia"/>
          <w:kern w:val="0"/>
        </w:rPr>
        <w:t>和</w:t>
      </w:r>
      <w:r w:rsidRPr="00B123A1">
        <w:rPr>
          <w:rFonts w:ascii="宋体" w:hAnsi="宋体" w:cs="Times New Roman"/>
          <w:kern w:val="0"/>
        </w:rPr>
        <w:t>Weber</w:t>
      </w:r>
      <w:r>
        <w:rPr>
          <w:rFonts w:ascii="宋体" w:hAnsi="宋体" w:cs="Songti SC" w:hint="eastAsia"/>
          <w:kern w:val="0"/>
        </w:rPr>
        <w:t>设计制备了第一个微环谐振腔，</w:t>
      </w:r>
      <w:r w:rsidRPr="00B123A1">
        <w:rPr>
          <w:rFonts w:ascii="宋体" w:hAnsi="宋体" w:cs="Songti SC" w:hint="eastAsia"/>
          <w:kern w:val="0"/>
        </w:rPr>
        <w:t>利用</w:t>
      </w:r>
      <w:r w:rsidRPr="00B123A1">
        <w:rPr>
          <w:rFonts w:ascii="宋体" w:hAnsi="宋体" w:cs="Times New Roman"/>
          <w:kern w:val="0"/>
        </w:rPr>
        <w:t>N</w:t>
      </w:r>
      <w:r w:rsidRPr="00B123A1">
        <w:rPr>
          <w:rFonts w:ascii="宋体" w:hAnsi="宋体" w:cs="Times New Roman"/>
          <w:kern w:val="0"/>
          <w:vertAlign w:val="subscript"/>
        </w:rPr>
        <w:t>2</w:t>
      </w:r>
      <w:r w:rsidRPr="00B123A1">
        <w:rPr>
          <w:rFonts w:ascii="宋体" w:hAnsi="宋体" w:cs="Songti SC" w:hint="eastAsia"/>
          <w:kern w:val="0"/>
        </w:rPr>
        <w:t>激光器对</w:t>
      </w:r>
      <w:r>
        <w:rPr>
          <w:rFonts w:ascii="宋体" w:hAnsi="宋体" w:cs="Songti SC" w:hint="eastAsia"/>
          <w:kern w:val="0"/>
        </w:rPr>
        <w:t>该</w:t>
      </w:r>
      <w:r w:rsidRPr="00B123A1">
        <w:rPr>
          <w:rFonts w:ascii="宋体" w:hAnsi="宋体" w:cs="Songti SC" w:hint="eastAsia"/>
          <w:kern w:val="0"/>
        </w:rPr>
        <w:t>微环谐振腔进行泵浦，第一次将微环谐振腔应用于激光器</w:t>
      </w:r>
      <w:r>
        <w:rPr>
          <w:rFonts w:ascii="宋体" w:hAnsi="宋体" w:cs="Songti SC" w:hint="eastAsia"/>
          <w:kern w:val="0"/>
        </w:rPr>
        <w:t>，产生了后来应用广泛的微环激光器</w:t>
      </w:r>
      <w:r w:rsidRPr="00B123A1">
        <w:rPr>
          <w:rFonts w:ascii="宋体" w:hAnsi="宋体" w:cs="Songti SC" w:hint="eastAsia"/>
          <w:kern w:val="0"/>
        </w:rPr>
        <w:t>。之后，研究人员相继用玻璃、铌酸锂等材料加工实现了各种各样的微环谐振腔。加工工艺的进步有力的促进了微环谐振腔小型化的迅速发展，</w:t>
      </w:r>
      <w:r w:rsidRPr="00B123A1">
        <w:rPr>
          <w:rFonts w:ascii="宋体" w:hAnsi="宋体" w:cs="Times New Roman"/>
          <w:kern w:val="0"/>
        </w:rPr>
        <w:t>1997</w:t>
      </w:r>
      <w:r w:rsidRPr="00B123A1">
        <w:rPr>
          <w:rFonts w:ascii="宋体" w:hAnsi="宋体" w:cs="Songti SC" w:hint="eastAsia"/>
          <w:kern w:val="0"/>
        </w:rPr>
        <w:t>年，</w:t>
      </w:r>
      <w:r w:rsidRPr="00B123A1">
        <w:rPr>
          <w:rFonts w:ascii="宋体" w:hAnsi="宋体" w:cs="Times New Roman"/>
          <w:kern w:val="0"/>
        </w:rPr>
        <w:t>Evan</w:t>
      </w:r>
      <w:r w:rsidRPr="00B123A1">
        <w:rPr>
          <w:rFonts w:ascii="宋体" w:hAnsi="宋体" w:cs="Times New Roman" w:hint="eastAsia"/>
          <w:kern w:val="0"/>
        </w:rPr>
        <w:t>s</w:t>
      </w:r>
      <w:r w:rsidRPr="00B123A1">
        <w:rPr>
          <w:rFonts w:ascii="宋体" w:hAnsi="宋体" w:cs="Times New Roman"/>
          <w:kern w:val="0"/>
        </w:rPr>
        <w:t>ton</w:t>
      </w:r>
      <w:r w:rsidRPr="00B123A1">
        <w:rPr>
          <w:rFonts w:ascii="宋体" w:hAnsi="宋体" w:cs="Songti SC" w:hint="eastAsia"/>
          <w:kern w:val="0"/>
        </w:rPr>
        <w:t>利用</w:t>
      </w:r>
      <w:r w:rsidRPr="00B123A1">
        <w:rPr>
          <w:rFonts w:ascii="宋体" w:hAnsi="宋体" w:cs="Times New Roman"/>
          <w:kern w:val="0"/>
        </w:rPr>
        <w:t>GaAS/AlGaAs</w:t>
      </w:r>
      <w:r w:rsidRPr="00B123A1">
        <w:rPr>
          <w:rFonts w:ascii="宋体" w:hAnsi="宋体" w:cs="Songti SC" w:hint="eastAsia"/>
          <w:kern w:val="0"/>
        </w:rPr>
        <w:t>材料，首次实现了半径为</w:t>
      </w:r>
      <w:r w:rsidRPr="00B123A1">
        <w:rPr>
          <w:rFonts w:ascii="宋体" w:hAnsi="宋体" w:cs="Times New Roman"/>
          <w:kern w:val="0"/>
        </w:rPr>
        <w:t>32.8um</w:t>
      </w:r>
      <w:r w:rsidRPr="00B123A1">
        <w:rPr>
          <w:rFonts w:ascii="宋体" w:hAnsi="宋体" w:cs="Songti SC" w:hint="eastAsia"/>
          <w:kern w:val="0"/>
        </w:rPr>
        <w:t>微环谐振腔。</w:t>
      </w:r>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2000年，马里兰大学的</w:t>
      </w:r>
      <w:r w:rsidRPr="00B123A1">
        <w:rPr>
          <w:rFonts w:hint="eastAsia"/>
        </w:rPr>
        <w:t>Hr</w:t>
      </w:r>
      <w:r w:rsidRPr="00B123A1">
        <w:t>yniewicz</w:t>
      </w:r>
      <w:r w:rsidRPr="00B123A1">
        <w:rPr>
          <w:rFonts w:ascii="宋体" w:hAnsi="宋体" w:cs="Songti SC" w:hint="eastAsia"/>
          <w:kern w:val="0"/>
        </w:rPr>
        <w:t xml:space="preserve">等人打破单个微环结构的局限，他们设计出基于三个相互耦合的串联结构的高阶滤波器。2002年，日本Chu </w:t>
      </w:r>
      <w:r w:rsidRPr="00B123A1">
        <w:rPr>
          <w:rFonts w:ascii="宋体" w:hAnsi="宋体" w:cs="Songti SC"/>
          <w:kern w:val="0"/>
        </w:rPr>
        <w:t>S</w:t>
      </w:r>
      <w:r w:rsidRPr="00B123A1">
        <w:rPr>
          <w:rFonts w:ascii="宋体" w:hAnsi="宋体" w:cs="Songti SC" w:hint="eastAsia"/>
          <w:kern w:val="0"/>
        </w:rPr>
        <w:t xml:space="preserve"> T等人实现了基于硅基微环谐振腔的</w:t>
      </w:r>
      <w:r w:rsidR="00EE45C3">
        <w:rPr>
          <w:rFonts w:hint="eastAsia"/>
        </w:rPr>
        <w:t>8</w:t>
      </w:r>
      <w:r w:rsidRPr="00B123A1">
        <w:rPr>
          <w:rFonts w:ascii="宋体" w:hAnsi="宋体" w:cs="Songti SC" w:hint="eastAsia"/>
          <w:kern w:val="0"/>
        </w:rPr>
        <w:t>通道波分复用</w:t>
      </w:r>
      <w:r>
        <w:rPr>
          <w:rFonts w:ascii="宋体" w:hAnsi="宋体" w:cs="Songti SC" w:hint="eastAsia"/>
          <w:kern w:val="0"/>
        </w:rPr>
        <w:t>，大大提高了信号传输处理能力</w:t>
      </w:r>
      <w:r w:rsidRPr="00B123A1">
        <w:rPr>
          <w:rFonts w:ascii="宋体" w:hAnsi="宋体" w:cs="Songti SC" w:hint="eastAsia"/>
          <w:kern w:val="0"/>
        </w:rPr>
        <w:t>。2005年，意大利</w:t>
      </w:r>
      <w:r w:rsidR="00D22C00">
        <w:rPr>
          <w:rFonts w:ascii="宋体" w:hAnsi="宋体" w:cs="Songti SC"/>
          <w:kern w:val="0"/>
        </w:rPr>
        <w:t>E</w:t>
      </w:r>
      <w:r w:rsidRPr="00B123A1">
        <w:rPr>
          <w:rFonts w:ascii="宋体" w:hAnsi="宋体" w:cs="Songti SC" w:hint="eastAsia"/>
          <w:kern w:val="0"/>
        </w:rPr>
        <w:t>lectro</w:t>
      </w:r>
      <w:r w:rsidRPr="00B123A1">
        <w:rPr>
          <w:rFonts w:ascii="宋体" w:hAnsi="宋体" w:cs="Songti SC"/>
          <w:kern w:val="0"/>
        </w:rPr>
        <w:t xml:space="preserve"> </w:t>
      </w:r>
      <w:r w:rsidR="00D22C00">
        <w:rPr>
          <w:rFonts w:ascii="宋体" w:hAnsi="宋体" w:cs="Songti SC"/>
          <w:kern w:val="0"/>
        </w:rPr>
        <w:t>O</w:t>
      </w:r>
      <w:r w:rsidRPr="00B123A1">
        <w:rPr>
          <w:rFonts w:ascii="宋体" w:hAnsi="宋体" w:cs="Songti SC" w:hint="eastAsia"/>
          <w:kern w:val="0"/>
        </w:rPr>
        <w:t>ptical</w:t>
      </w:r>
      <w:r w:rsidRPr="00B123A1">
        <w:rPr>
          <w:rFonts w:ascii="宋体" w:hAnsi="宋体" w:cs="Songti SC"/>
          <w:kern w:val="0"/>
        </w:rPr>
        <w:t xml:space="preserve"> </w:t>
      </w:r>
      <w:r w:rsidR="00D22C00">
        <w:rPr>
          <w:rFonts w:ascii="宋体" w:hAnsi="宋体" w:cs="Songti SC"/>
          <w:kern w:val="0"/>
        </w:rPr>
        <w:t>laboratory</w:t>
      </w:r>
      <w:r w:rsidR="00D22C00">
        <w:rPr>
          <w:rFonts w:ascii="宋体" w:hAnsi="宋体" w:cs="Songti SC" w:hint="eastAsia"/>
          <w:kern w:val="0"/>
        </w:rPr>
        <w:t xml:space="preserve"> </w:t>
      </w:r>
      <w:r w:rsidRPr="00B123A1">
        <w:rPr>
          <w:rFonts w:ascii="宋体" w:hAnsi="宋体" w:cs="Songti SC" w:hint="eastAsia"/>
          <w:kern w:val="0"/>
        </w:rPr>
        <w:t>设计出了基于微环谐振腔的双激光光学陀螺。2007年，IBM</w:t>
      </w:r>
      <w:r w:rsidRPr="00B123A1">
        <w:rPr>
          <w:rFonts w:ascii="宋体" w:hAnsi="宋体" w:cs="Songti SC"/>
          <w:kern w:val="0"/>
        </w:rPr>
        <w:t xml:space="preserve"> X</w:t>
      </w:r>
      <w:r w:rsidRPr="00B123A1">
        <w:rPr>
          <w:rFonts w:ascii="宋体" w:hAnsi="宋体" w:cs="Songti SC" w:hint="eastAsia"/>
          <w:kern w:val="0"/>
        </w:rPr>
        <w:t>ia等人发现微环谐振腔具有光延迟特性。近年来，随着绝缘体上硅</w:t>
      </w:r>
      <w:r w:rsidR="00D22C00">
        <w:rPr>
          <w:rFonts w:ascii="宋体" w:hAnsi="宋体" w:cs="Songti SC" w:hint="eastAsia"/>
          <w:kern w:val="0"/>
        </w:rPr>
        <w:t>（SOI）</w:t>
      </w:r>
      <w:r w:rsidRPr="00B123A1">
        <w:rPr>
          <w:rFonts w:ascii="宋体" w:hAnsi="宋体" w:cs="Songti SC" w:hint="eastAsia"/>
          <w:kern w:val="0"/>
        </w:rPr>
        <w:t>技术不断的发展，利用硅材料的高折射率以及通信波长透明等特性，并利用可与</w:t>
      </w:r>
      <w:r w:rsidRPr="00B123A1">
        <w:rPr>
          <w:rFonts w:ascii="宋体" w:hAnsi="宋体" w:cs="Times New Roman"/>
          <w:kern w:val="0"/>
        </w:rPr>
        <w:t>CMOS</w:t>
      </w:r>
      <w:r w:rsidRPr="00B123A1">
        <w:rPr>
          <w:rFonts w:ascii="宋体" w:hAnsi="宋体" w:cs="Songti SC" w:hint="eastAsia"/>
          <w:kern w:val="0"/>
        </w:rPr>
        <w:t>技术兼容的工艺技艺，微环谐振腔的尺寸可以达</w:t>
      </w:r>
      <w:r w:rsidRPr="00B123A1">
        <w:rPr>
          <w:rFonts w:ascii="宋体" w:hAnsi="宋体" w:cs="Times New Roman"/>
          <w:kern w:val="0"/>
        </w:rPr>
        <w:t>um</w:t>
      </w:r>
      <w:r w:rsidR="00D22C00">
        <w:rPr>
          <w:rFonts w:ascii="宋体" w:hAnsi="宋体" w:cs="Times New Roman"/>
          <w:kern w:val="0"/>
        </w:rPr>
        <w:t xml:space="preserve"> </w:t>
      </w:r>
      <w:r w:rsidRPr="00B123A1">
        <w:rPr>
          <w:rFonts w:ascii="宋体" w:hAnsi="宋体" w:cs="Songti SC" w:hint="eastAsia"/>
          <w:kern w:val="0"/>
        </w:rPr>
        <w:t>级别。微环谐振腔的材料和结构也随着材料学以及化学等方面的发展而不断</w:t>
      </w:r>
      <w:r w:rsidR="00D22C00">
        <w:rPr>
          <w:rFonts w:ascii="宋体" w:hAnsi="宋体" w:cs="Songti SC" w:hint="eastAsia"/>
          <w:kern w:val="0"/>
        </w:rPr>
        <w:t>丰富</w:t>
      </w:r>
      <w:r w:rsidR="006F7C77">
        <w:rPr>
          <w:rFonts w:ascii="宋体" w:hAnsi="宋体" w:cs="Songti SC" w:hint="eastAsia"/>
          <w:kern w:val="0"/>
        </w:rPr>
        <w:t>，硅材料</w:t>
      </w:r>
      <w:r w:rsidR="00CE258E">
        <w:rPr>
          <w:rFonts w:ascii="宋体" w:hAnsi="宋体" w:cs="Songti SC" w:hint="eastAsia"/>
          <w:kern w:val="0"/>
        </w:rPr>
        <w:t>、</w:t>
      </w:r>
      <w:r w:rsidR="00E17EF9" w:rsidRPr="00E17EF9">
        <w:rPr>
          <w:rFonts w:hint="eastAsia"/>
        </w:rPr>
        <w:t>III-V</w:t>
      </w:r>
      <w:proofErr w:type="gramStart"/>
      <w:r w:rsidR="00CE258E">
        <w:rPr>
          <w:rFonts w:hint="eastAsia"/>
        </w:rPr>
        <w:t>族材料</w:t>
      </w:r>
      <w:proofErr w:type="gramEnd"/>
      <w:r w:rsidR="00671716">
        <w:rPr>
          <w:rFonts w:ascii="宋体" w:hAnsi="宋体" w:cs="Songti SC" w:hint="eastAsia"/>
          <w:kern w:val="0"/>
        </w:rPr>
        <w:t>以及</w:t>
      </w:r>
      <w:r w:rsidR="00A76CDF">
        <w:rPr>
          <w:rFonts w:ascii="宋体" w:hAnsi="宋体" w:cs="Songti SC" w:hint="eastAsia"/>
          <w:kern w:val="0"/>
        </w:rPr>
        <w:t>有机</w:t>
      </w:r>
      <w:r w:rsidR="00617336">
        <w:rPr>
          <w:rFonts w:ascii="宋体" w:hAnsi="宋体" w:cs="Songti SC" w:hint="eastAsia"/>
          <w:kern w:val="0"/>
        </w:rPr>
        <w:t>聚合物</w:t>
      </w:r>
      <w:r w:rsidR="00A76CDF">
        <w:rPr>
          <w:rFonts w:ascii="宋体" w:hAnsi="宋体" w:cs="Songti SC" w:hint="eastAsia"/>
          <w:kern w:val="0"/>
        </w:rPr>
        <w:t>材料的微环谐振腔的</w:t>
      </w:r>
      <w:r w:rsidR="00A1520E">
        <w:rPr>
          <w:rFonts w:ascii="宋体" w:hAnsi="宋体" w:cs="Songti SC" w:hint="eastAsia"/>
          <w:kern w:val="0"/>
        </w:rPr>
        <w:t>研究日益增多</w:t>
      </w:r>
      <w:r w:rsidRPr="00B123A1">
        <w:rPr>
          <w:rFonts w:ascii="宋体" w:hAnsi="宋体" w:cs="Songti SC" w:hint="eastAsia"/>
          <w:kern w:val="0"/>
        </w:rPr>
        <w:t>。</w:t>
      </w:r>
    </w:p>
    <w:p w:rsidR="00257FCC" w:rsidRPr="00B123A1" w:rsidRDefault="00257FCC" w:rsidP="00257FCC">
      <w:pPr>
        <w:autoSpaceDE w:val="0"/>
        <w:autoSpaceDN w:val="0"/>
        <w:adjustRightInd w:val="0"/>
        <w:spacing w:line="240" w:lineRule="auto"/>
        <w:ind w:firstLine="420"/>
        <w:jc w:val="center"/>
        <w:rPr>
          <w:rFonts w:ascii="宋体" w:hAnsi="宋体" w:cs="Times New Roman"/>
          <w:kern w:val="0"/>
        </w:rPr>
      </w:pPr>
      <w:r w:rsidRPr="00B123A1">
        <w:rPr>
          <w:rFonts w:ascii="宋体" w:hAnsi="宋体" w:cs="Times New Roman"/>
          <w:noProof/>
          <w:kern w:val="0"/>
        </w:rPr>
        <w:drawing>
          <wp:inline distT="0" distB="0" distL="0" distR="0" wp14:anchorId="4B6E80E9" wp14:editId="69543DD9">
            <wp:extent cx="2715540" cy="1577984"/>
            <wp:effectExtent l="0" t="0" r="889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t="1701"/>
                    <a:stretch/>
                  </pic:blipFill>
                  <pic:spPr bwMode="auto">
                    <a:xfrm>
                      <a:off x="0" y="0"/>
                      <a:ext cx="2740077" cy="1592242"/>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257FCC" w:rsidP="00D06CAC">
      <w:pPr>
        <w:pStyle w:val="a7"/>
        <w:rPr>
          <w:rFonts w:cs="Times New Roman"/>
        </w:rPr>
      </w:pPr>
      <w:r w:rsidRPr="00B123A1">
        <w:rPr>
          <w:rFonts w:cs="Times New Roman" w:hint="eastAsia"/>
        </w:rPr>
        <w:t>图</w:t>
      </w:r>
      <w:r w:rsidRPr="00B123A1">
        <w:rPr>
          <w:rFonts w:cs="Times New Roman" w:hint="eastAsia"/>
        </w:rPr>
        <w:t>1</w:t>
      </w:r>
      <w:r w:rsidR="00D06CAC">
        <w:rPr>
          <w:rFonts w:cs="Times New Roman" w:hint="eastAsia"/>
        </w:rPr>
        <w:t>-</w:t>
      </w:r>
      <w:r w:rsidRPr="00B123A1">
        <w:rPr>
          <w:rFonts w:cs="Times New Roman" w:hint="eastAsia"/>
        </w:rPr>
        <w:t xml:space="preserve">1 </w:t>
      </w:r>
      <w:r w:rsidR="00D06CAC">
        <w:rPr>
          <w:rFonts w:cs="Times New Roman"/>
        </w:rPr>
        <w:t xml:space="preserve"> </w:t>
      </w:r>
      <w:r w:rsidRPr="00B123A1">
        <w:rPr>
          <w:rFonts w:cs="Times New Roman"/>
        </w:rPr>
        <w:t>1964</w:t>
      </w:r>
      <w:r>
        <w:rPr>
          <w:rFonts w:hint="eastAsia"/>
        </w:rPr>
        <w:t>年美国贝尔实验室首次提出微环谐振腔的</w:t>
      </w:r>
      <w:r w:rsidRPr="00B123A1">
        <w:rPr>
          <w:rFonts w:hint="eastAsia"/>
        </w:rPr>
        <w:t>结构</w:t>
      </w:r>
    </w:p>
    <w:p w:rsidR="008F2D4E" w:rsidRPr="00B123A1" w:rsidRDefault="008F2D4E" w:rsidP="008F2D4E">
      <w:pPr>
        <w:autoSpaceDE w:val="0"/>
        <w:autoSpaceDN w:val="0"/>
        <w:adjustRightInd w:val="0"/>
        <w:spacing w:line="240" w:lineRule="auto"/>
        <w:ind w:firstLine="420"/>
        <w:jc w:val="center"/>
        <w:rPr>
          <w:rFonts w:ascii="宋体" w:hAnsi="宋体" w:cs="Times New Roman"/>
          <w:kern w:val="0"/>
        </w:rPr>
      </w:pPr>
    </w:p>
    <w:p w:rsidR="008F2D4E" w:rsidRPr="00B123A1"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微环材料</w:t>
      </w:r>
    </w:p>
    <w:p w:rsidR="008F2D4E" w:rsidRPr="00B123A1" w:rsidRDefault="008F2D4E" w:rsidP="008F2D4E">
      <w:pPr>
        <w:pStyle w:val="a3"/>
        <w:numPr>
          <w:ilvl w:val="0"/>
          <w:numId w:val="3"/>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硅基材料</w:t>
      </w:r>
    </w:p>
    <w:p w:rsidR="008F2D4E" w:rsidRPr="00B123A1" w:rsidRDefault="008F2D4E" w:rsidP="008F2D4E">
      <w:pPr>
        <w:ind w:firstLine="420"/>
      </w:pPr>
      <w:r w:rsidRPr="00B123A1">
        <w:rPr>
          <w:rFonts w:hint="eastAsia"/>
        </w:rPr>
        <w:t>硅材料具有高的折射率（在通信波段</w:t>
      </w:r>
      <w:r w:rsidRPr="00B123A1">
        <w:rPr>
          <w:rFonts w:hint="eastAsia"/>
        </w:rPr>
        <w:t>1550nm</w:t>
      </w:r>
      <w:r w:rsidRPr="00B123A1">
        <w:rPr>
          <w:rFonts w:hint="eastAsia"/>
        </w:rPr>
        <w:t>处约为</w:t>
      </w:r>
      <w:r w:rsidRPr="00B123A1">
        <w:t>3.4</w:t>
      </w:r>
      <w:r w:rsidRPr="00B123A1">
        <w:rPr>
          <w:rFonts w:hint="eastAsia"/>
        </w:rPr>
        <w:t>），与</w:t>
      </w:r>
      <w:r w:rsidRPr="00B123A1">
        <w:rPr>
          <w:rFonts w:hint="eastAsia"/>
        </w:rPr>
        <w:t>Si</w:t>
      </w:r>
      <w:r w:rsidRPr="00B123A1">
        <w:t>O</w:t>
      </w:r>
      <w:r w:rsidRPr="00235011">
        <w:rPr>
          <w:vertAlign w:val="subscript"/>
        </w:rPr>
        <w:t>2</w:t>
      </w:r>
      <w:r w:rsidRPr="00B123A1">
        <w:rPr>
          <w:rFonts w:hint="eastAsia"/>
        </w:rPr>
        <w:t>折射率</w:t>
      </w:r>
      <w:r w:rsidRPr="00B123A1">
        <w:rPr>
          <w:rFonts w:cs="Times New Roman"/>
        </w:rPr>
        <w:t>(</w:t>
      </w:r>
      <w:r w:rsidRPr="00B123A1">
        <w:rPr>
          <w:rFonts w:cs="Times New Roman" w:hint="eastAsia"/>
        </w:rPr>
        <w:t>通信波段约为</w:t>
      </w:r>
      <w:r w:rsidRPr="00B123A1">
        <w:rPr>
          <w:rFonts w:cs="Times New Roman" w:hint="eastAsia"/>
        </w:rPr>
        <w:t xml:space="preserve"> </w:t>
      </w:r>
      <w:r w:rsidRPr="00B123A1">
        <w:rPr>
          <w:rFonts w:cs="Times New Roman"/>
        </w:rPr>
        <w:t>1.45)</w:t>
      </w:r>
      <w:r w:rsidRPr="00B123A1">
        <w:rPr>
          <w:rFonts w:cs="Times New Roman" w:hint="eastAsia"/>
        </w:rPr>
        <w:t>相比，具有很高的折射率差，因此绝缘体上硅（</w:t>
      </w:r>
      <w:r w:rsidRPr="00B123A1">
        <w:rPr>
          <w:rFonts w:cs="Times New Roman" w:hint="eastAsia"/>
        </w:rPr>
        <w:t>SOI</w:t>
      </w:r>
      <w:r w:rsidRPr="00B123A1">
        <w:rPr>
          <w:rFonts w:cs="Times New Roman" w:hint="eastAsia"/>
        </w:rPr>
        <w:t>）结构</w:t>
      </w:r>
      <w:proofErr w:type="gramStart"/>
      <w:r w:rsidRPr="00B123A1">
        <w:rPr>
          <w:rFonts w:cs="Times New Roman" w:hint="eastAsia"/>
        </w:rPr>
        <w:t>对光场</w:t>
      </w:r>
      <w:proofErr w:type="gramEnd"/>
      <w:r w:rsidRPr="00B123A1">
        <w:rPr>
          <w:rFonts w:cs="Times New Roman" w:hint="eastAsia"/>
        </w:rPr>
        <w:t>具有很强的束缚能力，且</w:t>
      </w:r>
      <w:r w:rsidRPr="00B123A1">
        <w:t>随着</w:t>
      </w:r>
      <w:r w:rsidRPr="00B123A1">
        <w:rPr>
          <w:rFonts w:hint="eastAsia"/>
        </w:rPr>
        <w:t>光子集成技术</w:t>
      </w:r>
      <w:r w:rsidRPr="00B123A1">
        <w:t>以及电子束曝光技术的发展</w:t>
      </w:r>
      <w:r w:rsidRPr="00B123A1">
        <w:rPr>
          <w:rFonts w:hint="eastAsia"/>
        </w:rPr>
        <w:t>，硅基</w:t>
      </w:r>
      <w:r w:rsidRPr="00B123A1">
        <w:rPr>
          <w:rFonts w:cs="Times New Roman" w:hint="eastAsia"/>
        </w:rPr>
        <w:t>波导尺寸可低至亚微米量级，并具有很低的传播损耗，这可以有效减小光子器件体积，利于系统集成。</w:t>
      </w:r>
      <w:r w:rsidRPr="00B123A1">
        <w:rPr>
          <w:rFonts w:hint="eastAsia"/>
        </w:rPr>
        <w:t>如今，除了基于</w:t>
      </w:r>
      <w:r w:rsidRPr="00B123A1">
        <w:rPr>
          <w:rFonts w:hint="eastAsia"/>
        </w:rPr>
        <w:t>Si</w:t>
      </w:r>
      <w:r w:rsidRPr="00B123A1">
        <w:rPr>
          <w:rFonts w:hint="eastAsia"/>
        </w:rPr>
        <w:t>材料，基于</w:t>
      </w:r>
      <w:r w:rsidRPr="00B123A1">
        <w:rPr>
          <w:rFonts w:hint="eastAsia"/>
        </w:rPr>
        <w:t>SiO</w:t>
      </w:r>
      <w:r w:rsidRPr="00B123A1">
        <w:t>N</w:t>
      </w:r>
      <w:r w:rsidR="00BF50B7">
        <w:rPr>
          <w:rFonts w:hint="eastAsia"/>
        </w:rPr>
        <w:t>、</w:t>
      </w:r>
      <w:r w:rsidRPr="00B123A1">
        <w:rPr>
          <w:rFonts w:hint="eastAsia"/>
        </w:rPr>
        <w:t>SiN</w:t>
      </w:r>
      <w:r w:rsidR="00BF50B7">
        <w:rPr>
          <w:rFonts w:hint="eastAsia"/>
        </w:rPr>
        <w:t>以及</w:t>
      </w:r>
      <w:r w:rsidRPr="00B123A1">
        <w:t>S</w:t>
      </w:r>
      <w:r w:rsidRPr="00B123A1">
        <w:rPr>
          <w:rFonts w:hint="eastAsia"/>
        </w:rPr>
        <w:t>i</w:t>
      </w:r>
      <w:r w:rsidRPr="00172E5E">
        <w:rPr>
          <w:vertAlign w:val="subscript"/>
        </w:rPr>
        <w:t>3</w:t>
      </w:r>
      <w:r w:rsidRPr="00B123A1">
        <w:t>N</w:t>
      </w:r>
      <w:r w:rsidRPr="00172E5E">
        <w:rPr>
          <w:vertAlign w:val="subscript"/>
        </w:rPr>
        <w:t>4</w:t>
      </w:r>
      <w:r w:rsidRPr="00B123A1">
        <w:t>等</w:t>
      </w:r>
      <w:r w:rsidRPr="00B123A1">
        <w:rPr>
          <w:rFonts w:hint="eastAsia"/>
        </w:rPr>
        <w:t>硅基化合物材</w:t>
      </w:r>
      <w:r w:rsidRPr="00B123A1">
        <w:t>料的微环</w:t>
      </w:r>
      <w:r w:rsidRPr="00B123A1">
        <w:rPr>
          <w:rFonts w:hint="eastAsia"/>
        </w:rPr>
        <w:t>应用也越来越广泛</w:t>
      </w:r>
      <w:r w:rsidRPr="00B123A1">
        <w:t>。</w:t>
      </w:r>
    </w:p>
    <w:p w:rsidR="008F2D4E" w:rsidRPr="00B123A1" w:rsidRDefault="008F2D4E" w:rsidP="008F2D4E">
      <w:pPr>
        <w:pStyle w:val="a3"/>
        <w:numPr>
          <w:ilvl w:val="0"/>
          <w:numId w:val="3"/>
        </w:numPr>
        <w:autoSpaceDE w:val="0"/>
        <w:autoSpaceDN w:val="0"/>
        <w:adjustRightInd w:val="0"/>
        <w:ind w:firstLineChars="0"/>
        <w:jc w:val="left"/>
        <w:rPr>
          <w:rFonts w:eastAsia="Songti SC" w:cs="Times New Roman"/>
          <w:kern w:val="0"/>
        </w:rPr>
      </w:pPr>
      <w:r w:rsidRPr="00B123A1">
        <w:rPr>
          <w:rFonts w:eastAsia="Songti SC" w:cs="Times New Roman" w:hint="eastAsia"/>
          <w:kern w:val="0"/>
        </w:rPr>
        <w:t>III-V</w:t>
      </w:r>
      <w:r w:rsidRPr="00B123A1">
        <w:rPr>
          <w:rFonts w:eastAsia="Songti SC" w:cs="Times New Roman" w:hint="eastAsia"/>
          <w:kern w:val="0"/>
        </w:rPr>
        <w:t>族</w:t>
      </w:r>
    </w:p>
    <w:p w:rsidR="008F2D4E" w:rsidRPr="00B123A1" w:rsidRDefault="008F2D4E" w:rsidP="008F2D4E">
      <w:pPr>
        <w:ind w:firstLine="360"/>
      </w:pPr>
      <w:bookmarkStart w:id="35" w:name="OLE_LINK10"/>
      <w:bookmarkStart w:id="36" w:name="OLE_LINK11"/>
      <w:r w:rsidRPr="00B123A1">
        <w:rPr>
          <w:rFonts w:hint="eastAsia"/>
        </w:rPr>
        <w:t>基于硅基材料一般都是制作无源器件，这是因为</w:t>
      </w:r>
      <w:r w:rsidRPr="00B123A1">
        <w:t>硅基材料的能带为间接带隙</w:t>
      </w:r>
      <w:r w:rsidRPr="00B123A1">
        <w:rPr>
          <w:rFonts w:hint="eastAsia"/>
        </w:rPr>
        <w:t>，而对于有源器件的需求则很难满足。而</w:t>
      </w:r>
      <w:r w:rsidRPr="00B123A1">
        <w:rPr>
          <w:rFonts w:hint="eastAsia"/>
        </w:rPr>
        <w:t>III-V</w:t>
      </w:r>
      <w:proofErr w:type="gramStart"/>
      <w:r w:rsidRPr="00B123A1">
        <w:rPr>
          <w:rFonts w:hint="eastAsia"/>
        </w:rPr>
        <w:t>族材料</w:t>
      </w:r>
      <w:proofErr w:type="gramEnd"/>
      <w:r w:rsidRPr="00B123A1">
        <w:rPr>
          <w:rFonts w:hint="eastAsia"/>
        </w:rPr>
        <w:t>则为直接带隙材料，近年来，基于</w:t>
      </w:r>
      <w:r w:rsidRPr="00B123A1">
        <w:rPr>
          <w:rFonts w:hint="eastAsia"/>
        </w:rPr>
        <w:t>III-V</w:t>
      </w:r>
      <w:proofErr w:type="gramStart"/>
      <w:r w:rsidRPr="00B123A1">
        <w:rPr>
          <w:rFonts w:hint="eastAsia"/>
        </w:rPr>
        <w:t>族材料</w:t>
      </w:r>
      <w:proofErr w:type="gramEnd"/>
      <w:r w:rsidRPr="00B123A1">
        <w:rPr>
          <w:rFonts w:hint="eastAsia"/>
        </w:rPr>
        <w:t>的半导体激光器以及半导体光放大器等器件的研究和使用取的很大成就，因此基于</w:t>
      </w:r>
      <w:r w:rsidRPr="00B123A1">
        <w:rPr>
          <w:rFonts w:hint="eastAsia"/>
        </w:rPr>
        <w:t>III-V</w:t>
      </w:r>
      <w:proofErr w:type="gramStart"/>
      <w:r w:rsidRPr="00B123A1">
        <w:rPr>
          <w:rFonts w:hint="eastAsia"/>
        </w:rPr>
        <w:t>族材料</w:t>
      </w:r>
      <w:proofErr w:type="gramEnd"/>
      <w:r w:rsidRPr="00B123A1">
        <w:rPr>
          <w:rFonts w:hint="eastAsia"/>
        </w:rPr>
        <w:t>的</w:t>
      </w:r>
      <w:r w:rsidRPr="00B123A1">
        <w:t>微环</w:t>
      </w:r>
      <w:r w:rsidRPr="00B123A1">
        <w:rPr>
          <w:rFonts w:hint="eastAsia"/>
        </w:rPr>
        <w:t>谐振腔</w:t>
      </w:r>
      <w:r w:rsidR="00E17EF9">
        <w:rPr>
          <w:rFonts w:hint="eastAsia"/>
        </w:rPr>
        <w:t>具有非常广阔的发展前景。</w:t>
      </w:r>
    </w:p>
    <w:p w:rsidR="008F2D4E" w:rsidRPr="00B123A1" w:rsidRDefault="008F2D4E" w:rsidP="008F2D4E">
      <w:pPr>
        <w:ind w:firstLine="360"/>
      </w:pPr>
      <w:r w:rsidRPr="00B123A1">
        <w:rPr>
          <w:rFonts w:hint="eastAsia"/>
        </w:rPr>
        <w:t>（</w:t>
      </w:r>
      <w:r w:rsidRPr="00B123A1">
        <w:rPr>
          <w:rFonts w:hint="eastAsia"/>
        </w:rPr>
        <w:t>3</w:t>
      </w:r>
      <w:r w:rsidRPr="00B123A1">
        <w:rPr>
          <w:rFonts w:hint="eastAsia"/>
        </w:rPr>
        <w:t>）其他材料</w:t>
      </w:r>
    </w:p>
    <w:p w:rsidR="008F2D4E" w:rsidRPr="00B123A1" w:rsidRDefault="008F2D4E" w:rsidP="008F2D4E">
      <w:pPr>
        <w:ind w:firstLine="357"/>
      </w:pPr>
      <w:r w:rsidRPr="00B123A1">
        <w:t>聚合物材料加工工艺</w:t>
      </w:r>
      <w:r w:rsidRPr="00B123A1">
        <w:rPr>
          <w:rFonts w:hint="eastAsia"/>
        </w:rPr>
        <w:t>相对</w:t>
      </w:r>
      <w:r w:rsidRPr="00B123A1">
        <w:t>简单</w:t>
      </w:r>
      <w:r w:rsidRPr="00B123A1">
        <w:rPr>
          <w:rFonts w:hint="eastAsia"/>
        </w:rPr>
        <w:t>，可以</w:t>
      </w:r>
      <w:r w:rsidRPr="00B123A1">
        <w:t>很方便</w:t>
      </w:r>
      <w:r w:rsidRPr="00B123A1">
        <w:rPr>
          <w:rFonts w:hint="eastAsia"/>
        </w:rPr>
        <w:t>掺入其他元素物质，使材料具有有源、非线性</w:t>
      </w:r>
      <w:r w:rsidRPr="00B123A1">
        <w:t>等</w:t>
      </w:r>
      <w:r w:rsidR="00B15AAF">
        <w:rPr>
          <w:rFonts w:hint="eastAsia"/>
        </w:rPr>
        <w:t>单一物质无法比拟的</w:t>
      </w:r>
      <w:r w:rsidRPr="00B123A1">
        <w:t>优点。</w:t>
      </w:r>
      <w:r w:rsidRPr="00B123A1">
        <w:rPr>
          <w:rFonts w:hint="eastAsia"/>
        </w:rPr>
        <w:t>目前应用最多的是基于环氧树脂（</w:t>
      </w:r>
      <w:r w:rsidRPr="00B123A1">
        <w:rPr>
          <w:rFonts w:hint="eastAsia"/>
        </w:rPr>
        <w:t>SU-8</w:t>
      </w:r>
      <w:r w:rsidRPr="00B123A1">
        <w:rPr>
          <w:rFonts w:hint="eastAsia"/>
        </w:rPr>
        <w:t>）、</w:t>
      </w:r>
      <w:proofErr w:type="gramStart"/>
      <w:r w:rsidRPr="00B123A1">
        <w:rPr>
          <w:rFonts w:hint="eastAsia"/>
        </w:rPr>
        <w:t>苯并环丁烯</w:t>
      </w:r>
      <w:proofErr w:type="gramEnd"/>
      <w:r w:rsidRPr="00B123A1">
        <w:rPr>
          <w:rFonts w:hint="eastAsia"/>
        </w:rPr>
        <w:t>等材料的微环谐振腔。铌酸锂</w:t>
      </w:r>
      <w:r w:rsidRPr="00B123A1">
        <w:t>波导</w:t>
      </w:r>
      <w:r w:rsidRPr="00B123A1">
        <w:rPr>
          <w:rFonts w:hint="eastAsia"/>
        </w:rPr>
        <w:t>具有</w:t>
      </w:r>
      <w:r w:rsidRPr="00B123A1">
        <w:t>良好的电光效应</w:t>
      </w:r>
      <w:r w:rsidRPr="00B123A1">
        <w:rPr>
          <w:rFonts w:hint="eastAsia"/>
        </w:rPr>
        <w:t>，因此基于铌酸锂材料制</w:t>
      </w:r>
      <w:r w:rsidRPr="00B123A1">
        <w:t>作</w:t>
      </w:r>
      <w:r w:rsidRPr="00B123A1">
        <w:rPr>
          <w:rFonts w:hint="eastAsia"/>
        </w:rPr>
        <w:t>的</w:t>
      </w:r>
      <w:r w:rsidRPr="00B123A1">
        <w:t>微环</w:t>
      </w:r>
      <w:r w:rsidRPr="00B123A1">
        <w:rPr>
          <w:rFonts w:hint="eastAsia"/>
        </w:rPr>
        <w:t>可以进行调谐，实</w:t>
      </w:r>
      <w:r w:rsidRPr="00B123A1">
        <w:t>现有效的波长调谐。</w:t>
      </w:r>
    </w:p>
    <w:p w:rsidR="008F2D4E" w:rsidRPr="00B123A1" w:rsidRDefault="008F2D4E" w:rsidP="008F2D4E">
      <w:pPr>
        <w:spacing w:line="240" w:lineRule="auto"/>
        <w:ind w:firstLine="357"/>
      </w:pPr>
      <w:r w:rsidRPr="00B123A1">
        <w:rPr>
          <w:noProof/>
        </w:rPr>
        <w:drawing>
          <wp:inline distT="0" distB="0" distL="0" distR="0" wp14:anchorId="46D3B4AB" wp14:editId="42C6EA06">
            <wp:extent cx="1493464" cy="113760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3464" cy="1137600"/>
                    </a:xfrm>
                    <a:prstGeom prst="rect">
                      <a:avLst/>
                    </a:prstGeom>
                  </pic:spPr>
                </pic:pic>
              </a:graphicData>
            </a:graphic>
          </wp:inline>
        </w:drawing>
      </w:r>
      <w:r w:rsidRPr="00B123A1">
        <w:rPr>
          <w:rFonts w:hint="eastAsia"/>
          <w:noProof/>
        </w:rPr>
        <w:drawing>
          <wp:inline distT="0" distB="0" distL="0" distR="0" wp14:anchorId="640CC337" wp14:editId="58AA096B">
            <wp:extent cx="1759549" cy="11376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55661-fig-1-hires.gif"/>
                    <pic:cNvPicPr/>
                  </pic:nvPicPr>
                  <pic:blipFill rotWithShape="1">
                    <a:blip r:embed="rId14" cstate="print">
                      <a:extLst>
                        <a:ext uri="{28A0092B-C50C-407E-A947-70E740481C1C}">
                          <a14:useLocalDpi xmlns:a14="http://schemas.microsoft.com/office/drawing/2010/main" val="0"/>
                        </a:ext>
                      </a:extLst>
                    </a:blip>
                    <a:srcRect l="10219" r="10201" b="51395"/>
                    <a:stretch/>
                  </pic:blipFill>
                  <pic:spPr bwMode="auto">
                    <a:xfrm>
                      <a:off x="0" y="0"/>
                      <a:ext cx="1759549" cy="1137600"/>
                    </a:xfrm>
                    <a:prstGeom prst="rect">
                      <a:avLst/>
                    </a:prstGeom>
                    <a:ln>
                      <a:noFill/>
                    </a:ln>
                    <a:extLst>
                      <a:ext uri="{53640926-AAD7-44D8-BBD7-CCE9431645EC}">
                        <a14:shadowObscured xmlns:a14="http://schemas.microsoft.com/office/drawing/2010/main"/>
                      </a:ext>
                    </a:extLst>
                  </pic:spPr>
                </pic:pic>
              </a:graphicData>
            </a:graphic>
          </wp:inline>
        </w:drawing>
      </w:r>
      <w:r w:rsidRPr="00B123A1">
        <w:rPr>
          <w:rFonts w:hint="eastAsia"/>
          <w:noProof/>
        </w:rPr>
        <w:drawing>
          <wp:inline distT="0" distB="0" distL="0" distR="0" wp14:anchorId="0E38320E" wp14:editId="1CE4F0F2">
            <wp:extent cx="1738407" cy="11376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66460-fig-2-hires.gif"/>
                    <pic:cNvPicPr/>
                  </pic:nvPicPr>
                  <pic:blipFill rotWithShape="1">
                    <a:blip r:embed="rId15" cstate="print">
                      <a:extLst>
                        <a:ext uri="{28A0092B-C50C-407E-A947-70E740481C1C}">
                          <a14:useLocalDpi xmlns:a14="http://schemas.microsoft.com/office/drawing/2010/main" val="0"/>
                        </a:ext>
                      </a:extLst>
                    </a:blip>
                    <a:srcRect t="51095" b="8260"/>
                    <a:stretch/>
                  </pic:blipFill>
                  <pic:spPr bwMode="auto">
                    <a:xfrm>
                      <a:off x="0" y="0"/>
                      <a:ext cx="1738407" cy="11376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17336">
      <w:pPr>
        <w:pStyle w:val="a7"/>
      </w:pPr>
      <w:r w:rsidRPr="00B123A1">
        <w:rPr>
          <w:rFonts w:hint="eastAsia"/>
        </w:rPr>
        <w:t>图</w:t>
      </w:r>
      <w:r w:rsidRPr="00B123A1">
        <w:rPr>
          <w:rFonts w:hint="eastAsia"/>
        </w:rPr>
        <w:t>1</w:t>
      </w:r>
      <w:r w:rsidR="00B15AAF">
        <w:rPr>
          <w:rFonts w:hint="eastAsia"/>
        </w:rPr>
        <w:t>-</w:t>
      </w:r>
      <w:r w:rsidRPr="00B123A1">
        <w:rPr>
          <w:rFonts w:hint="eastAsia"/>
        </w:rPr>
        <w:t>2</w:t>
      </w:r>
      <w:r w:rsidRPr="00B123A1">
        <w:rPr>
          <w:rFonts w:hint="eastAsia"/>
        </w:rPr>
        <w:t>（</w:t>
      </w:r>
      <w:r w:rsidRPr="00B123A1">
        <w:rPr>
          <w:rFonts w:hint="eastAsia"/>
        </w:rPr>
        <w:t>a</w:t>
      </w:r>
      <w:r w:rsidRPr="00B123A1">
        <w:rPr>
          <w:rFonts w:hint="eastAsia"/>
        </w:rPr>
        <w:t>）硅基微环谐振器；（</w:t>
      </w:r>
      <w:r w:rsidRPr="00B123A1">
        <w:rPr>
          <w:rFonts w:hint="eastAsia"/>
        </w:rPr>
        <w:t>b</w:t>
      </w:r>
      <w:r w:rsidRPr="00B123A1">
        <w:rPr>
          <w:rFonts w:hint="eastAsia"/>
        </w:rPr>
        <w:t>）基于</w:t>
      </w:r>
      <w:r w:rsidRPr="00B123A1">
        <w:rPr>
          <w:rFonts w:hint="eastAsia"/>
        </w:rPr>
        <w:t>In</w:t>
      </w:r>
      <w:r w:rsidRPr="00B123A1">
        <w:t>As-InP</w:t>
      </w:r>
      <w:r w:rsidRPr="00B123A1">
        <w:rPr>
          <w:rFonts w:hint="eastAsia"/>
        </w:rPr>
        <w:t>微环谐振腔；（</w:t>
      </w:r>
      <w:r w:rsidRPr="00B123A1">
        <w:rPr>
          <w:rFonts w:hint="eastAsia"/>
        </w:rPr>
        <w:t>c</w:t>
      </w:r>
      <w:r w:rsidRPr="00B123A1">
        <w:rPr>
          <w:rFonts w:hint="eastAsia"/>
        </w:rPr>
        <w:t>）基于</w:t>
      </w:r>
      <w:r w:rsidRPr="00B123A1">
        <w:rPr>
          <w:rFonts w:hint="eastAsia"/>
        </w:rPr>
        <w:t>BCB</w:t>
      </w:r>
      <w:r w:rsidRPr="00B123A1">
        <w:rPr>
          <w:rFonts w:hint="eastAsia"/>
        </w:rPr>
        <w:t>聚合物微环谐振腔</w:t>
      </w:r>
    </w:p>
    <w:bookmarkEnd w:id="35"/>
    <w:bookmarkEnd w:id="36"/>
    <w:p w:rsidR="008F2D4E" w:rsidRPr="00B15AAF"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5AAF">
        <w:rPr>
          <w:rFonts w:ascii="宋体" w:hAnsi="宋体" w:cs="Songti SC" w:hint="eastAsia"/>
          <w:kern w:val="0"/>
        </w:rPr>
        <w:t>微环结构</w:t>
      </w:r>
    </w:p>
    <w:p w:rsidR="008F2D4E" w:rsidRPr="00B123A1" w:rsidRDefault="008F2D4E" w:rsidP="008F2D4E">
      <w:pPr>
        <w:ind w:firstLine="420"/>
      </w:pPr>
      <w:r w:rsidRPr="00B123A1">
        <w:rPr>
          <w:rFonts w:hint="eastAsia"/>
        </w:rPr>
        <w:t>基于单个微环结构可以完成基本的光学信息处理，但是在性能方面，单个微环结构具有一定的局限，很难达到符合要求的性能指标。为了提高单个微环的性能，人们提出了多个微环进行串联的拓扑结构，如图</w:t>
      </w:r>
      <w:r w:rsidRPr="00B123A1">
        <w:rPr>
          <w:rFonts w:hint="eastAsia"/>
        </w:rPr>
        <w:t>1</w:t>
      </w:r>
      <w:r w:rsidR="00B15AAF">
        <w:rPr>
          <w:rFonts w:hint="eastAsia"/>
        </w:rPr>
        <w:t>-</w:t>
      </w:r>
      <w:r w:rsidRPr="00B123A1">
        <w:rPr>
          <w:rFonts w:hint="eastAsia"/>
        </w:rPr>
        <w:t>3</w:t>
      </w:r>
      <w:r w:rsidRPr="00B123A1">
        <w:rPr>
          <w:rFonts w:hint="eastAsia"/>
        </w:rPr>
        <w:t>所示。这种结构可以在品质因数、消光比以及微环谐振腔的带宽方面表现极大的改善，广泛应用于光</w:t>
      </w:r>
      <w:proofErr w:type="gramStart"/>
      <w:r w:rsidRPr="00B123A1">
        <w:rPr>
          <w:rFonts w:hint="eastAsia"/>
        </w:rPr>
        <w:t>延时线</w:t>
      </w:r>
      <w:proofErr w:type="gramEnd"/>
      <w:r w:rsidR="00A4126B">
        <w:rPr>
          <w:rFonts w:hint="eastAsia"/>
        </w:rPr>
        <w:t>以及光缓存器件</w:t>
      </w:r>
      <w:r w:rsidRPr="00B123A1">
        <w:rPr>
          <w:rFonts w:hint="eastAsia"/>
        </w:rPr>
        <w:t>中。随着研究的深入以及制作工艺的进步，目前可以做到多个微环的串联，在高性能滤波方面表现出巨大的优势。</w:t>
      </w:r>
    </w:p>
    <w:p w:rsidR="008F2D4E" w:rsidRPr="00B123A1" w:rsidRDefault="008F2D4E" w:rsidP="008F2D4E">
      <w:pPr>
        <w:spacing w:line="240" w:lineRule="auto"/>
        <w:ind w:firstLine="420"/>
        <w:jc w:val="center"/>
      </w:pPr>
      <w:r w:rsidRPr="00B123A1">
        <w:rPr>
          <w:noProof/>
        </w:rPr>
        <w:drawing>
          <wp:inline distT="0" distB="0" distL="0" distR="0" wp14:anchorId="15FC2DB0" wp14:editId="06716E24">
            <wp:extent cx="1923887" cy="18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887" cy="1800000"/>
                    </a:xfrm>
                    <a:prstGeom prst="rect">
                      <a:avLst/>
                    </a:prstGeom>
                  </pic:spPr>
                </pic:pic>
              </a:graphicData>
            </a:graphic>
          </wp:inline>
        </w:drawing>
      </w:r>
    </w:p>
    <w:p w:rsidR="008F2D4E" w:rsidRPr="00B123A1"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3 </w:t>
      </w:r>
      <w:r w:rsidRPr="00B123A1">
        <w:rPr>
          <w:rFonts w:hint="eastAsia"/>
        </w:rPr>
        <w:t>微环串联</w:t>
      </w:r>
      <w:r w:rsidR="00E85497" w:rsidRPr="00B123A1">
        <w:rPr>
          <w:rFonts w:hint="eastAsia"/>
        </w:rPr>
        <w:t>结构</w:t>
      </w:r>
    </w:p>
    <w:p w:rsidR="008F2D4E" w:rsidRPr="00B123A1" w:rsidRDefault="008F2D4E" w:rsidP="008F2D4E">
      <w:pPr>
        <w:ind w:firstLine="420"/>
      </w:pPr>
      <w:r w:rsidRPr="00B123A1">
        <w:rPr>
          <w:rFonts w:hint="eastAsia"/>
        </w:rPr>
        <w:t>多个微环构成级联的另一种方式是并联，并联微环结构可以拓宽微环结构的带宽，构成单个微环不具备的透射谱，实现一些特定的波形产生，同时在光缓存中也应用广泛。</w:t>
      </w:r>
      <w:r w:rsidRPr="00B123A1">
        <w:t>如图</w:t>
      </w:r>
      <w:r w:rsidRPr="00B123A1">
        <w:rPr>
          <w:rFonts w:hint="eastAsia"/>
        </w:rPr>
        <w:t>1</w:t>
      </w:r>
      <w:r w:rsidR="00A4126B">
        <w:rPr>
          <w:rFonts w:hint="eastAsia"/>
        </w:rPr>
        <w:t>-</w:t>
      </w:r>
      <w:r w:rsidRPr="00B123A1">
        <w:t>4</w:t>
      </w:r>
      <w:r w:rsidRPr="00B123A1">
        <w:t>所示</w:t>
      </w:r>
    </w:p>
    <w:p w:rsidR="008F2D4E" w:rsidRPr="00B123A1" w:rsidRDefault="008F2D4E" w:rsidP="008F2D4E">
      <w:pPr>
        <w:spacing w:line="240" w:lineRule="auto"/>
        <w:jc w:val="center"/>
      </w:pPr>
      <w:r w:rsidRPr="00B123A1">
        <w:rPr>
          <w:noProof/>
        </w:rPr>
        <w:drawing>
          <wp:inline distT="0" distB="0" distL="0" distR="0" wp14:anchorId="489B0D34" wp14:editId="7F567195">
            <wp:extent cx="2344373" cy="1404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373" cy="1404000"/>
                    </a:xfrm>
                    <a:prstGeom prst="rect">
                      <a:avLst/>
                    </a:prstGeom>
                  </pic:spPr>
                </pic:pic>
              </a:graphicData>
            </a:graphic>
          </wp:inline>
        </w:drawing>
      </w:r>
      <w:r w:rsidRPr="00B123A1">
        <w:rPr>
          <w:noProof/>
        </w:rPr>
        <w:drawing>
          <wp:inline distT="0" distB="0" distL="0" distR="0" wp14:anchorId="32505E56" wp14:editId="503FD0CC">
            <wp:extent cx="2338162" cy="1404000"/>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345"/>
                    <a:stretch/>
                  </pic:blipFill>
                  <pic:spPr bwMode="auto">
                    <a:xfrm>
                      <a:off x="0" y="0"/>
                      <a:ext cx="2338162" cy="1404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4 </w:t>
      </w:r>
      <w:r w:rsidRPr="00B123A1">
        <w:rPr>
          <w:rFonts w:hint="eastAsia"/>
        </w:rPr>
        <w:t>微环并联</w:t>
      </w:r>
      <w:r w:rsidR="00E85497" w:rsidRPr="00B123A1">
        <w:rPr>
          <w:rFonts w:hint="eastAsia"/>
        </w:rPr>
        <w:t>结构</w:t>
      </w:r>
    </w:p>
    <w:p w:rsidR="008F2D4E" w:rsidRPr="00B123A1" w:rsidRDefault="008F2D4E" w:rsidP="008F2D4E">
      <w:pPr>
        <w:pStyle w:val="3"/>
      </w:pPr>
      <w:bookmarkStart w:id="37" w:name="_Toc501121508"/>
      <w:r w:rsidRPr="00B123A1">
        <w:rPr>
          <w:rFonts w:hint="eastAsia"/>
        </w:rPr>
        <w:t xml:space="preserve">1.2.2 </w:t>
      </w:r>
      <w:r w:rsidRPr="00B123A1">
        <w:rPr>
          <w:rFonts w:hint="eastAsia"/>
        </w:rPr>
        <w:t>微环谐振腔的应用</w:t>
      </w:r>
      <w:bookmarkEnd w:id="37"/>
    </w:p>
    <w:p w:rsidR="008F2D4E" w:rsidRPr="00B123A1" w:rsidRDefault="008F2D4E" w:rsidP="008F2D4E">
      <w:pPr>
        <w:ind w:firstLine="420"/>
        <w:rPr>
          <w:rFonts w:cs="Times New Roman"/>
        </w:rPr>
      </w:pPr>
      <w:r w:rsidRPr="00B123A1">
        <w:rPr>
          <w:rFonts w:hint="eastAsia"/>
        </w:rPr>
        <w:t>如今，硅基微谐振腔已经在光学信息处理以及光通信领域应用广泛，例如，基于微环谐振腔的激光器、基于微环的电光调制器、基于微环的光电探测器以及基于微环的光逻辑运算、光延时线、微环滤波器等光电子器件都具有良好的效果，在环境、生物、医疗以及传感等多个学科领域获得快速发展。</w:t>
      </w:r>
      <w:r w:rsidRPr="00B123A1">
        <w:rPr>
          <w:rFonts w:cs="Times New Roman"/>
          <w:sz w:val="16"/>
          <w:szCs w:val="16"/>
        </w:rPr>
        <w:t xml:space="preserve"> [24, 25]</w:t>
      </w:r>
      <w:r w:rsidRPr="00B123A1">
        <w:rPr>
          <w:rFonts w:cs="Times New Roman" w:hint="eastAsia"/>
        </w:rPr>
        <w:t>。</w:t>
      </w:r>
    </w:p>
    <w:p w:rsidR="008F2D4E" w:rsidRPr="00B123A1" w:rsidRDefault="008F2D4E" w:rsidP="008F2D4E">
      <w:pPr>
        <w:ind w:firstLine="420"/>
        <w:rPr>
          <w:rFonts w:cs="Times New Roman"/>
        </w:rPr>
      </w:pPr>
      <w:r w:rsidRPr="00B123A1">
        <w:rPr>
          <w:rFonts w:hint="eastAsia"/>
        </w:rPr>
        <w:t>2009</w:t>
      </w:r>
      <w:r w:rsidRPr="00B123A1">
        <w:rPr>
          <w:rFonts w:hint="eastAsia"/>
        </w:rPr>
        <w:t>年，</w:t>
      </w:r>
      <w:r w:rsidRPr="00B123A1">
        <w:rPr>
          <w:rFonts w:cs="Times New Roman"/>
        </w:rPr>
        <w:t xml:space="preserve">D. Liang </w:t>
      </w:r>
      <w:r w:rsidRPr="00B123A1">
        <w:rPr>
          <w:rFonts w:cs="Times New Roman" w:hint="eastAsia"/>
        </w:rPr>
        <w:t>等人设计并制备了基于硅基微环谐振腔的电泵浦激光器</w:t>
      </w:r>
      <w:r w:rsidRPr="00B123A1">
        <w:rPr>
          <w:rFonts w:cs="Times New Roman"/>
          <w:sz w:val="16"/>
          <w:szCs w:val="16"/>
        </w:rPr>
        <w:t xml:space="preserve"> [63]</w:t>
      </w:r>
      <w:r w:rsidRPr="00B123A1">
        <w:rPr>
          <w:rFonts w:cs="Times New Roman" w:hint="eastAsia"/>
        </w:rPr>
        <w:t>，其中，微环谐振腔的直径仅为</w:t>
      </w:r>
      <w:r w:rsidRPr="00B123A1">
        <w:rPr>
          <w:rFonts w:cs="Times New Roman" w:hint="eastAsia"/>
        </w:rPr>
        <w:t>50um</w:t>
      </w:r>
      <w:r w:rsidRPr="00B123A1">
        <w:rPr>
          <w:rFonts w:cs="Times New Roman" w:hint="eastAsia"/>
        </w:rPr>
        <w:t>。该激光器可以大幅度降低了激光器的发光阈值，最小可达</w:t>
      </w:r>
      <w:r w:rsidRPr="00B123A1">
        <w:rPr>
          <w:rFonts w:cs="Times New Roman" w:hint="eastAsia"/>
        </w:rPr>
        <w:t>4m</w:t>
      </w:r>
      <w:r w:rsidRPr="00B123A1">
        <w:rPr>
          <w:rFonts w:cs="Times New Roman"/>
        </w:rPr>
        <w:t>A</w:t>
      </w:r>
      <w:r w:rsidRPr="00B123A1">
        <w:rPr>
          <w:rFonts w:cs="Times New Roman" w:hint="eastAsia"/>
        </w:rPr>
        <w:t>，同时保持了较高的输出功率，输出功率为</w:t>
      </w:r>
      <w:r w:rsidRPr="00B123A1">
        <w:rPr>
          <w:rFonts w:cs="Times New Roman" w:hint="eastAsia"/>
        </w:rPr>
        <w:t xml:space="preserve"> </w:t>
      </w:r>
      <w:r w:rsidRPr="00B123A1">
        <w:rPr>
          <w:rFonts w:cs="Times New Roman"/>
        </w:rPr>
        <w:t xml:space="preserve">3.5 </w:t>
      </w:r>
      <w:r w:rsidRPr="00B123A1">
        <w:rPr>
          <w:rFonts w:cs="Times New Roman" w:hint="eastAsia"/>
        </w:rPr>
        <w:t>m</w:t>
      </w:r>
      <w:r w:rsidRPr="00B123A1">
        <w:rPr>
          <w:rFonts w:cs="Times New Roman"/>
        </w:rPr>
        <w:t>W</w:t>
      </w:r>
      <w:r w:rsidRPr="00B123A1">
        <w:rPr>
          <w:rFonts w:cs="Times New Roman" w:hint="eastAsia"/>
        </w:rPr>
        <w:t>。</w:t>
      </w:r>
      <w:r w:rsidRPr="00B123A1">
        <w:rPr>
          <w:rFonts w:hint="eastAsia"/>
        </w:rPr>
        <w:t>电光调制</w:t>
      </w:r>
      <w:proofErr w:type="gramStart"/>
      <w:r w:rsidRPr="00B123A1">
        <w:rPr>
          <w:rFonts w:hint="eastAsia"/>
        </w:rPr>
        <w:t>器广泛</w:t>
      </w:r>
      <w:proofErr w:type="gramEnd"/>
      <w:r w:rsidRPr="00B123A1">
        <w:rPr>
          <w:rFonts w:hint="eastAsia"/>
        </w:rPr>
        <w:t>应用于光通信系统发射端</w:t>
      </w:r>
      <w:r w:rsidRPr="00B123A1">
        <w:rPr>
          <w:rFonts w:cs="Times New Roman"/>
          <w:sz w:val="16"/>
          <w:szCs w:val="16"/>
        </w:rPr>
        <w:t xml:space="preserve"> [65]</w:t>
      </w:r>
      <w:r w:rsidRPr="00B123A1">
        <w:rPr>
          <w:rFonts w:cs="Times New Roman" w:hint="eastAsia"/>
        </w:rPr>
        <w:t>。</w:t>
      </w:r>
      <w:r w:rsidRPr="00B123A1">
        <w:rPr>
          <w:rFonts w:cs="Times New Roman" w:hint="eastAsia"/>
        </w:rPr>
        <w:t>2005</w:t>
      </w:r>
      <w:r w:rsidRPr="00B123A1">
        <w:rPr>
          <w:rFonts w:cs="Times New Roman" w:hint="eastAsia"/>
        </w:rPr>
        <w:t>年，</w:t>
      </w:r>
      <w:r w:rsidRPr="00B123A1">
        <w:t>Qianfan Xu</w:t>
      </w:r>
      <w:r w:rsidRPr="00B123A1">
        <w:rPr>
          <w:rFonts w:hint="eastAsia"/>
        </w:rPr>
        <w:t>等</w:t>
      </w:r>
      <w:proofErr w:type="gramStart"/>
      <w:r w:rsidRPr="00B123A1">
        <w:rPr>
          <w:rFonts w:hint="eastAsia"/>
        </w:rPr>
        <w:t>人制</w:t>
      </w:r>
      <w:proofErr w:type="gramEnd"/>
      <w:r w:rsidRPr="00B123A1">
        <w:rPr>
          <w:rFonts w:hint="eastAsia"/>
        </w:rPr>
        <w:t>备了基于载流子效应的电光调制器</w:t>
      </w:r>
      <w:r w:rsidRPr="00B123A1">
        <w:rPr>
          <w:rFonts w:hint="eastAsia"/>
        </w:rPr>
        <w:t>[]</w:t>
      </w:r>
      <w:r w:rsidRPr="00B123A1">
        <w:rPr>
          <w:rFonts w:hint="eastAsia"/>
        </w:rPr>
        <w:t>，</w:t>
      </w:r>
      <w:r w:rsidRPr="00B123A1">
        <w:rPr>
          <w:rFonts w:cs="Times New Roman" w:hint="eastAsia"/>
        </w:rPr>
        <w:t>如图</w:t>
      </w:r>
      <w:r w:rsidRPr="00B123A1">
        <w:rPr>
          <w:rFonts w:cs="Times New Roman"/>
        </w:rPr>
        <w:t>1</w:t>
      </w:r>
      <w:r w:rsidR="00352482">
        <w:rPr>
          <w:rFonts w:cs="Times New Roman" w:hint="eastAsia"/>
        </w:rPr>
        <w:t>-</w:t>
      </w:r>
      <w:r w:rsidRPr="00B123A1">
        <w:rPr>
          <w:rFonts w:cs="Times New Roman"/>
        </w:rPr>
        <w:t>5</w:t>
      </w:r>
      <w:r w:rsidRPr="00B123A1">
        <w:rPr>
          <w:rFonts w:cs="Times New Roman" w:hint="eastAsia"/>
        </w:rPr>
        <w:t>所示。</w:t>
      </w:r>
      <w:r w:rsidRPr="00B123A1">
        <w:rPr>
          <w:rFonts w:hint="eastAsia"/>
        </w:rPr>
        <w:t>采用微环</w:t>
      </w:r>
      <w:r w:rsidRPr="00B123A1">
        <w:rPr>
          <w:rFonts w:cs="Times New Roman" w:hint="eastAsia"/>
        </w:rPr>
        <w:t>谐振器结构，一方面能够显著减小调制器的体积，另一方面，微环谐振腔具有较高的品质因数，可以有效降低调制器的能耗</w:t>
      </w:r>
      <w:r w:rsidRPr="00B123A1">
        <w:rPr>
          <w:rFonts w:cs="Times New Roman"/>
          <w:sz w:val="16"/>
          <w:szCs w:val="16"/>
        </w:rPr>
        <w:t>[48]</w:t>
      </w:r>
      <w:r w:rsidRPr="00B123A1">
        <w:rPr>
          <w:rFonts w:cs="Times New Roman" w:hint="eastAsia"/>
        </w:rPr>
        <w:t>。</w:t>
      </w:r>
    </w:p>
    <w:p w:rsidR="008F2D4E" w:rsidRPr="00B123A1" w:rsidRDefault="008F2D4E" w:rsidP="008F2D4E">
      <w:pPr>
        <w:spacing w:line="240" w:lineRule="auto"/>
        <w:jc w:val="center"/>
      </w:pPr>
      <w:r w:rsidRPr="00B123A1">
        <w:rPr>
          <w:noProof/>
        </w:rPr>
        <w:drawing>
          <wp:inline distT="0" distB="0" distL="0" distR="0" wp14:anchorId="3B3A0DDB" wp14:editId="3D326C0A">
            <wp:extent cx="2804212"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4212" cy="1440000"/>
                    </a:xfrm>
                    <a:prstGeom prst="rect">
                      <a:avLst/>
                    </a:prstGeom>
                  </pic:spPr>
                </pic:pic>
              </a:graphicData>
            </a:graphic>
          </wp:inline>
        </w:drawing>
      </w:r>
      <w:r w:rsidRPr="00B123A1">
        <w:rPr>
          <w:noProof/>
        </w:rPr>
        <w:drawing>
          <wp:inline distT="0" distB="0" distL="0" distR="0" wp14:anchorId="5267A189" wp14:editId="6CACDFCE">
            <wp:extent cx="1420715" cy="1440000"/>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1420715" cy="1440000"/>
                    </a:xfrm>
                    <a:prstGeom prst="rect">
                      <a:avLst/>
                    </a:prstGeom>
                  </pic:spPr>
                </pic:pic>
              </a:graphicData>
            </a:graphic>
          </wp:inline>
        </w:drawing>
      </w:r>
    </w:p>
    <w:p w:rsidR="008F2D4E" w:rsidRPr="00B123A1" w:rsidRDefault="008F2D4E" w:rsidP="00352482">
      <w:pPr>
        <w:pStyle w:val="a7"/>
        <w:rPr>
          <w:rFonts w:cs="Times New Roman"/>
        </w:rPr>
      </w:pPr>
      <w:r w:rsidRPr="00B123A1">
        <w:rPr>
          <w:rFonts w:hint="eastAsia"/>
        </w:rPr>
        <w:t>图</w:t>
      </w:r>
      <w:r w:rsidRPr="00B123A1">
        <w:rPr>
          <w:rFonts w:hint="eastAsia"/>
        </w:rPr>
        <w:t>1</w:t>
      </w:r>
      <w:r w:rsidR="00352482">
        <w:rPr>
          <w:rFonts w:hint="eastAsia"/>
        </w:rPr>
        <w:t>-</w:t>
      </w:r>
      <w:r w:rsidRPr="00B123A1">
        <w:rPr>
          <w:rFonts w:hint="eastAsia"/>
        </w:rPr>
        <w:t xml:space="preserve">5 </w:t>
      </w:r>
      <w:r w:rsidRPr="00B123A1">
        <w:rPr>
          <w:rFonts w:hint="eastAsia"/>
        </w:rPr>
        <w:t>基于混合材料硅基微环谐振器的激光器示意图</w:t>
      </w:r>
    </w:p>
    <w:p w:rsidR="008F2D4E" w:rsidRPr="00B123A1" w:rsidRDefault="008F2D4E" w:rsidP="008F2D4E">
      <w:pPr>
        <w:jc w:val="center"/>
        <w:rPr>
          <w:rFonts w:ascii="楷体" w:eastAsia="楷体" w:hAnsi="楷体" w:cs="Times New Roman"/>
          <w:sz w:val="20"/>
          <w:szCs w:val="20"/>
        </w:rPr>
      </w:pPr>
    </w:p>
    <w:p w:rsidR="008F2D4E" w:rsidRPr="00B123A1" w:rsidRDefault="008F2D4E" w:rsidP="008F2D4E">
      <w:pPr>
        <w:ind w:firstLine="420"/>
        <w:jc w:val="left"/>
        <w:rPr>
          <w:rFonts w:cs="Times New Roman"/>
        </w:rPr>
      </w:pPr>
      <w:r w:rsidRPr="00B123A1">
        <w:rPr>
          <w:rFonts w:cs="Times New Roman" w:hint="eastAsia"/>
        </w:rPr>
        <w:t>全光逻辑运算可以按照处理信号所属类别的不同，分为全光数字信号逻辑运算与全光模拟信号逻辑运算。全光数字信号逻辑运算是全光网络中的重要组成部分，在交换节点处，</w:t>
      </w:r>
      <w:proofErr w:type="gramStart"/>
      <w:r w:rsidRPr="00B123A1">
        <w:rPr>
          <w:rFonts w:cs="Times New Roman" w:hint="eastAsia"/>
        </w:rPr>
        <w:t>信息帧头的</w:t>
      </w:r>
      <w:proofErr w:type="gramEnd"/>
      <w:r w:rsidRPr="00B123A1">
        <w:rPr>
          <w:rFonts w:cs="Times New Roman" w:hint="eastAsia"/>
        </w:rPr>
        <w:t>识别以及信号处理等信息的交换与路由过程，以及整个光网络的控制，都需要全光数字信号逻辑运算完成。而全光模拟信号逻辑运算，在全光网络中也有着不可替代的地位，不需要模数</w:t>
      </w:r>
      <w:r w:rsidR="00352482">
        <w:rPr>
          <w:rFonts w:cs="Times New Roman" w:hint="eastAsia"/>
        </w:rPr>
        <w:t>（</w:t>
      </w:r>
      <w:r w:rsidR="008D6DF2">
        <w:rPr>
          <w:rFonts w:cs="Times New Roman" w:hint="eastAsia"/>
        </w:rPr>
        <w:t>A</w:t>
      </w:r>
      <w:r w:rsidR="008D6DF2">
        <w:rPr>
          <w:rFonts w:cs="Times New Roman"/>
        </w:rPr>
        <w:t>/D</w:t>
      </w:r>
      <w:r w:rsidR="00352482">
        <w:rPr>
          <w:rFonts w:cs="Times New Roman" w:hint="eastAsia"/>
        </w:rPr>
        <w:t>）</w:t>
      </w:r>
      <w:r w:rsidRPr="00B123A1">
        <w:rPr>
          <w:rFonts w:cs="Times New Roman" w:hint="eastAsia"/>
        </w:rPr>
        <w:t>-</w:t>
      </w:r>
      <w:r w:rsidRPr="00B123A1">
        <w:rPr>
          <w:rFonts w:cs="Times New Roman" w:hint="eastAsia"/>
        </w:rPr>
        <w:t>数模</w:t>
      </w:r>
      <w:r w:rsidR="008D6DF2" w:rsidRPr="00B123A1">
        <w:rPr>
          <w:rFonts w:cs="Times New Roman" w:hint="eastAsia"/>
        </w:rPr>
        <w:t>（</w:t>
      </w:r>
      <w:r w:rsidR="008D6DF2" w:rsidRPr="00B123A1">
        <w:rPr>
          <w:rFonts w:cs="Times New Roman"/>
        </w:rPr>
        <w:t>D/A</w:t>
      </w:r>
      <w:r w:rsidR="008D6DF2" w:rsidRPr="00B123A1">
        <w:rPr>
          <w:rFonts w:cs="Times New Roman" w:hint="eastAsia"/>
        </w:rPr>
        <w:t>）</w:t>
      </w:r>
      <w:r w:rsidRPr="00B123A1">
        <w:rPr>
          <w:rFonts w:cs="Times New Roman" w:hint="eastAsia"/>
        </w:rPr>
        <w:t>转换过程，完成对输入模拟信号直接的运算处理，在超高速全光信息处理过程中节省大量时间，</w:t>
      </w:r>
      <w:r w:rsidRPr="00B123A1">
        <w:rPr>
          <w:rFonts w:hint="eastAsia"/>
        </w:rPr>
        <w:t>大大提高计算的速率和效率。</w:t>
      </w:r>
      <w:r w:rsidRPr="00B123A1">
        <w:rPr>
          <w:rFonts w:hint="eastAsia"/>
        </w:rPr>
        <w:t>2007</w:t>
      </w:r>
      <w:r w:rsidRPr="00B123A1">
        <w:rPr>
          <w:rFonts w:hint="eastAsia"/>
        </w:rPr>
        <w:t>年，</w:t>
      </w:r>
      <w:r w:rsidRPr="00B123A1">
        <w:rPr>
          <w:rFonts w:cs="Times New Roman"/>
        </w:rPr>
        <w:t xml:space="preserve">Q. Xu </w:t>
      </w:r>
      <w:r w:rsidRPr="00B123A1">
        <w:rPr>
          <w:rFonts w:cs="Times New Roman" w:hint="eastAsia"/>
        </w:rPr>
        <w:t>等人在研究硅的自由载流子色散（</w:t>
      </w:r>
      <w:r w:rsidRPr="00B123A1">
        <w:rPr>
          <w:rFonts w:cs="Times New Roman" w:hint="eastAsia"/>
        </w:rPr>
        <w:t>FCA</w:t>
      </w:r>
      <w:r w:rsidR="008C68BA">
        <w:rPr>
          <w:rFonts w:cs="Times New Roman" w:hint="eastAsia"/>
        </w:rPr>
        <w:t>）效应的基础上，提出了基于硅基微环谐振</w:t>
      </w:r>
      <w:proofErr w:type="gramStart"/>
      <w:r w:rsidR="008C68BA">
        <w:rPr>
          <w:rFonts w:cs="Times New Roman" w:hint="eastAsia"/>
        </w:rPr>
        <w:t>器自由</w:t>
      </w:r>
      <w:proofErr w:type="gramEnd"/>
      <w:r w:rsidR="008C68BA">
        <w:rPr>
          <w:rFonts w:cs="Times New Roman" w:hint="eastAsia"/>
        </w:rPr>
        <w:t>载流子色散效应的</w:t>
      </w:r>
      <w:r w:rsidRPr="00B123A1">
        <w:rPr>
          <w:rFonts w:cs="Times New Roman" w:hint="eastAsia"/>
        </w:rPr>
        <w:t>全光数字与</w:t>
      </w:r>
      <w:r w:rsidRPr="00B123A1">
        <w:rPr>
          <w:rFonts w:cs="Times New Roman"/>
        </w:rPr>
        <w:t>/</w:t>
      </w:r>
      <w:r w:rsidRPr="00B123A1">
        <w:rPr>
          <w:rFonts w:cs="Times New Roman" w:hint="eastAsia"/>
        </w:rPr>
        <w:t>与非逻辑门</w:t>
      </w:r>
      <w:r w:rsidRPr="00B123A1">
        <w:rPr>
          <w:rFonts w:cs="Times New Roman" w:hint="eastAsia"/>
        </w:rPr>
        <w:t xml:space="preserve"> </w:t>
      </w:r>
      <w:r w:rsidRPr="00B123A1">
        <w:rPr>
          <w:rFonts w:cs="Times New Roman"/>
          <w:sz w:val="16"/>
          <w:szCs w:val="16"/>
        </w:rPr>
        <w:t>[99]</w:t>
      </w:r>
      <w:r w:rsidRPr="00B123A1">
        <w:rPr>
          <w:rFonts w:cs="Times New Roman" w:hint="eastAsia"/>
        </w:rPr>
        <w:t>，图</w:t>
      </w:r>
      <w:r w:rsidRPr="00B123A1">
        <w:rPr>
          <w:rFonts w:cs="Times New Roman" w:hint="eastAsia"/>
        </w:rPr>
        <w:t xml:space="preserve"> </w:t>
      </w:r>
      <w:r w:rsidRPr="00B123A1">
        <w:rPr>
          <w:rFonts w:cs="Times New Roman"/>
        </w:rPr>
        <w:t>1.6(a)</w:t>
      </w:r>
      <w:r w:rsidRPr="00B123A1">
        <w:rPr>
          <w:rFonts w:cs="Times New Roman" w:hint="eastAsia"/>
        </w:rPr>
        <w:t>所示，该逻辑门实现了两路数字光信号间的与</w:t>
      </w:r>
      <w:r w:rsidRPr="00B123A1">
        <w:rPr>
          <w:rFonts w:cs="Times New Roman"/>
        </w:rPr>
        <w:t>/</w:t>
      </w:r>
      <w:r w:rsidRPr="00B123A1">
        <w:rPr>
          <w:rFonts w:cs="Times New Roman" w:hint="eastAsia"/>
        </w:rPr>
        <w:t>与非逻辑运算。</w:t>
      </w:r>
      <w:r w:rsidRPr="00B123A1">
        <w:rPr>
          <w:rFonts w:cs="Times New Roman"/>
        </w:rPr>
        <w:t xml:space="preserve">2010 </w:t>
      </w:r>
      <w:r w:rsidRPr="00B123A1">
        <w:rPr>
          <w:rFonts w:cs="Times New Roman" w:hint="eastAsia"/>
        </w:rPr>
        <w:t>年，</w:t>
      </w:r>
      <w:r w:rsidRPr="00B123A1">
        <w:rPr>
          <w:rFonts w:cs="Times New Roman" w:hint="eastAsia"/>
        </w:rPr>
        <w:t xml:space="preserve"> </w:t>
      </w:r>
      <w:r w:rsidRPr="00B123A1">
        <w:rPr>
          <w:rFonts w:cs="Times New Roman"/>
        </w:rPr>
        <w:t xml:space="preserve">L. Zhang </w:t>
      </w:r>
      <w:r w:rsidRPr="00B123A1">
        <w:rPr>
          <w:rFonts w:cs="Times New Roman" w:hint="eastAsia"/>
        </w:rPr>
        <w:t>等人利用级联硅基微环谐振器，通过调节电流大小热调谐微环谐振腔的谐振频率，实现数字电光异或</w:t>
      </w:r>
      <w:r w:rsidRPr="00B123A1">
        <w:rPr>
          <w:rFonts w:cs="Times New Roman"/>
        </w:rPr>
        <w:t>/</w:t>
      </w:r>
      <w:r w:rsidRPr="00B123A1">
        <w:rPr>
          <w:rFonts w:cs="Times New Roman" w:hint="eastAsia"/>
        </w:rPr>
        <w:t>非异或逻辑门</w:t>
      </w:r>
      <w:r w:rsidRPr="00B123A1">
        <w:rPr>
          <w:rFonts w:cs="Times New Roman" w:hint="eastAsia"/>
        </w:rPr>
        <w:t xml:space="preserve"> </w:t>
      </w:r>
      <w:r w:rsidRPr="00B123A1">
        <w:rPr>
          <w:rFonts w:cs="Times New Roman"/>
          <w:sz w:val="16"/>
          <w:szCs w:val="16"/>
        </w:rPr>
        <w:t>[100]</w:t>
      </w:r>
      <w:r w:rsidRPr="00B123A1">
        <w:rPr>
          <w:rFonts w:cs="Times New Roman" w:hint="eastAsia"/>
        </w:rPr>
        <w:t>，如图</w:t>
      </w:r>
      <w:r w:rsidRPr="00B123A1">
        <w:rPr>
          <w:rFonts w:cs="Times New Roman" w:hint="eastAsia"/>
        </w:rPr>
        <w:t xml:space="preserve"> </w:t>
      </w:r>
      <w:r w:rsidRPr="00B123A1">
        <w:rPr>
          <w:rFonts w:cs="Times New Roman"/>
        </w:rPr>
        <w:t>1</w:t>
      </w:r>
      <w:r w:rsidR="00F546B3">
        <w:rPr>
          <w:rFonts w:cs="Times New Roman"/>
        </w:rPr>
        <w:t>-</w:t>
      </w:r>
      <w:r w:rsidRPr="00B123A1">
        <w:rPr>
          <w:rFonts w:cs="Times New Roman"/>
        </w:rPr>
        <w:t>6(b)</w:t>
      </w:r>
      <w:r w:rsidRPr="00B123A1">
        <w:rPr>
          <w:rFonts w:cs="Times New Roman" w:hint="eastAsia"/>
        </w:rPr>
        <w:t>所示。</w:t>
      </w:r>
    </w:p>
    <w:p w:rsidR="008F2D4E" w:rsidRPr="00B123A1" w:rsidRDefault="008F2D4E" w:rsidP="008F2D4E">
      <w:pPr>
        <w:spacing w:line="240" w:lineRule="auto"/>
        <w:ind w:firstLine="420"/>
        <w:jc w:val="left"/>
      </w:pPr>
    </w:p>
    <w:p w:rsidR="008F2D4E" w:rsidRPr="00B123A1" w:rsidRDefault="008F2D4E" w:rsidP="008F2D4E">
      <w:pPr>
        <w:spacing w:line="240" w:lineRule="auto"/>
        <w:jc w:val="left"/>
        <w:rPr>
          <w:rFonts w:cs="Times New Roman"/>
        </w:rPr>
      </w:pPr>
      <w:r w:rsidRPr="00B123A1">
        <w:rPr>
          <w:noProof/>
        </w:rPr>
        <w:drawing>
          <wp:inline distT="0" distB="0" distL="0" distR="0" wp14:anchorId="3F12D646" wp14:editId="50B31FC2">
            <wp:extent cx="527050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270500" cy="1587500"/>
                    </a:xfrm>
                    <a:prstGeom prst="rect">
                      <a:avLst/>
                    </a:prstGeom>
                  </pic:spPr>
                </pic:pic>
              </a:graphicData>
            </a:graphic>
          </wp:inline>
        </w:drawing>
      </w:r>
    </w:p>
    <w:p w:rsidR="008F2D4E" w:rsidRPr="00B123A1" w:rsidRDefault="008F2D4E" w:rsidP="00F546B3">
      <w:pPr>
        <w:pStyle w:val="a7"/>
      </w:pPr>
      <w:r w:rsidRPr="00B123A1">
        <w:rPr>
          <w:rFonts w:hint="eastAsia"/>
        </w:rPr>
        <w:t>图</w:t>
      </w:r>
      <w:r w:rsidRPr="00B123A1">
        <w:rPr>
          <w:rFonts w:hint="eastAsia"/>
        </w:rPr>
        <w:t xml:space="preserve"> 1.6</w:t>
      </w:r>
      <w:r w:rsidR="00E85497" w:rsidRPr="00B123A1">
        <w:t xml:space="preserve"> </w:t>
      </w:r>
      <w:r w:rsidR="00E85497" w:rsidRPr="00B123A1">
        <w:rPr>
          <w:rFonts w:hint="eastAsia"/>
        </w:rPr>
        <w:t>基于微环谐振腔的全光逻辑运算</w:t>
      </w:r>
      <w:r w:rsidR="00E85497" w:rsidRPr="00B123A1">
        <w:t>方案</w:t>
      </w:r>
    </w:p>
    <w:p w:rsidR="008F2D4E" w:rsidRPr="00B123A1" w:rsidRDefault="008F2D4E" w:rsidP="008F2D4E">
      <w:pPr>
        <w:ind w:firstLine="420"/>
        <w:jc w:val="left"/>
        <w:rPr>
          <w:rFonts w:cs="Times New Roman"/>
        </w:rPr>
      </w:pPr>
      <w:r w:rsidRPr="00B123A1">
        <w:rPr>
          <w:rFonts w:cs="Times New Roman" w:hint="eastAsia"/>
        </w:rPr>
        <w:t>全光模拟信号处理主要是针对输入光信号的幅度以及相位进行处理，相对于全光数字信号运算，全光模拟信号处理具有高效、实现简单等优势。全光模拟信号处理，大多可以通过滤波器原理实现，通过设计符合要求的传输函数的滤波器，得到光信号频域或者时域响应，实现诸如全光微分器、全光积分器、全光希尔伯特变化以及全光微分方程的求解等。</w:t>
      </w:r>
      <w:r w:rsidRPr="00B123A1">
        <w:rPr>
          <w:rFonts w:hint="eastAsia"/>
        </w:rPr>
        <w:t>利用硅基微谐振器进行全光信号处理，不仅能够打破电子瓶颈，提高处理带宽，也能够实现光电子器件的集成，降低能耗，灵活度高</w:t>
      </w:r>
      <w:r w:rsidRPr="00B123A1">
        <w:rPr>
          <w:rFonts w:cs="Times New Roman"/>
          <w:sz w:val="16"/>
          <w:szCs w:val="16"/>
        </w:rPr>
        <w:t xml:space="preserve"> [126]</w:t>
      </w:r>
      <w:r w:rsidRPr="00B123A1">
        <w:rPr>
          <w:rFonts w:cs="Times New Roman" w:hint="eastAsia"/>
        </w:rPr>
        <w:t>。接下来章节将重点阐述全光微分运算方面的发展现状。</w:t>
      </w:r>
    </w:p>
    <w:p w:rsidR="008F2D4E" w:rsidRPr="00B123A1" w:rsidRDefault="008F2D4E" w:rsidP="008F2D4E"/>
    <w:p w:rsidR="008F2D4E" w:rsidRPr="00B123A1" w:rsidRDefault="00ED703B" w:rsidP="00ED703B">
      <w:pPr>
        <w:pStyle w:val="2"/>
      </w:pPr>
      <w:bookmarkStart w:id="38" w:name="_Toc501121509"/>
      <w:r>
        <w:rPr>
          <w:rFonts w:hint="eastAsia"/>
        </w:rPr>
        <w:t>1.3</w:t>
      </w:r>
      <w:r w:rsidR="008F2D4E" w:rsidRPr="00B123A1">
        <w:rPr>
          <w:rFonts w:hint="eastAsia"/>
        </w:rPr>
        <w:t>微分运算研究</w:t>
      </w:r>
      <w:r w:rsidR="00F3205F">
        <w:rPr>
          <w:rFonts w:hint="eastAsia"/>
        </w:rPr>
        <w:t>情况</w:t>
      </w:r>
      <w:bookmarkEnd w:id="38"/>
    </w:p>
    <w:p w:rsidR="008F2D4E" w:rsidRPr="00B123A1" w:rsidRDefault="008F2D4E" w:rsidP="008F2D4E">
      <w:pPr>
        <w:pStyle w:val="3"/>
      </w:pPr>
      <w:bookmarkStart w:id="39" w:name="_Toc501121510"/>
      <w:r w:rsidRPr="00B123A1">
        <w:rPr>
          <w:rFonts w:hint="eastAsia"/>
        </w:rPr>
        <w:t>1</w:t>
      </w:r>
      <w:r w:rsidRPr="00B123A1">
        <w:t>.3.1</w:t>
      </w:r>
      <w:r w:rsidRPr="00B123A1">
        <w:t>微分方程的全光求解</w:t>
      </w:r>
      <w:bookmarkEnd w:id="39"/>
    </w:p>
    <w:p w:rsidR="008F2D4E" w:rsidRPr="00B123A1" w:rsidRDefault="008F2D4E" w:rsidP="008F2D4E">
      <w:pPr>
        <w:ind w:firstLine="420"/>
      </w:pPr>
      <w:bookmarkStart w:id="40" w:name="OLE_LINK100"/>
      <w:bookmarkStart w:id="41" w:name="OLE_LINK101"/>
      <w:bookmarkStart w:id="42" w:name="OLE_LINK103"/>
      <w:bookmarkStart w:id="43" w:name="OLE_LINK104"/>
      <w:bookmarkStart w:id="44" w:name="OLE_LINK105"/>
      <w:bookmarkStart w:id="45" w:name="OLE_LINK108"/>
      <w:bookmarkStart w:id="46" w:name="OLE_LINK21"/>
      <w:bookmarkStart w:id="47" w:name="OLE_LINK22"/>
      <w:bookmarkEnd w:id="40"/>
      <w:bookmarkEnd w:id="41"/>
      <w:r w:rsidRPr="00B123A1">
        <w:rPr>
          <w:rFonts w:hint="eastAsia"/>
        </w:rPr>
        <w:t>常系数一阶线性微分方程</w:t>
      </w:r>
      <w:r w:rsidRPr="00B123A1">
        <w:t>的全光</w:t>
      </w:r>
      <w:r w:rsidRPr="00B123A1">
        <w:rPr>
          <w:rFonts w:hint="eastAsia"/>
        </w:rPr>
        <w:t>求解</w:t>
      </w:r>
      <w:r w:rsidRPr="00B123A1">
        <w:t>可以使用一阶光学微分器或</w:t>
      </w:r>
      <w:r w:rsidRPr="00B123A1">
        <w:rPr>
          <w:rFonts w:hint="eastAsia"/>
        </w:rPr>
        <w:t>一级光学积分器来实现</w:t>
      </w:r>
      <w:bookmarkStart w:id="48" w:name="OLE_LINK221"/>
      <w:bookmarkStart w:id="49" w:name="OLE_LINK222"/>
      <w:r w:rsidRPr="00B123A1">
        <w:rPr>
          <w:rFonts w:hint="eastAsia"/>
        </w:rPr>
        <w:t>，可利用的光学器件有光纤光栅</w:t>
      </w:r>
      <w:r w:rsidRPr="00B123A1">
        <w:t>、</w:t>
      </w:r>
      <w:r w:rsidRPr="00B123A1">
        <w:rPr>
          <w:rFonts w:hint="eastAsia"/>
        </w:rPr>
        <w:t>FP</w:t>
      </w:r>
      <w:proofErr w:type="gramStart"/>
      <w:r w:rsidRPr="00B123A1">
        <w:rPr>
          <w:rFonts w:hint="eastAsia"/>
        </w:rPr>
        <w:t>腔</w:t>
      </w:r>
      <w:proofErr w:type="gramEnd"/>
      <w:r w:rsidRPr="00B123A1">
        <w:rPr>
          <w:rFonts w:hint="eastAsia"/>
        </w:rPr>
        <w:t>以及微环谐振腔等</w:t>
      </w:r>
      <w:bookmarkEnd w:id="42"/>
      <w:bookmarkEnd w:id="43"/>
      <w:r w:rsidRPr="00B123A1">
        <w:rPr>
          <w:rFonts w:hint="eastAsia"/>
        </w:rPr>
        <w:t>。</w:t>
      </w:r>
      <w:bookmarkStart w:id="50" w:name="OLE_LINK109"/>
      <w:bookmarkEnd w:id="44"/>
      <w:bookmarkEnd w:id="45"/>
      <w:bookmarkEnd w:id="48"/>
      <w:bookmarkEnd w:id="49"/>
      <w:r w:rsidRPr="00B123A1">
        <w:rPr>
          <w:rFonts w:hint="eastAsia"/>
        </w:rPr>
        <w:t>2008</w:t>
      </w:r>
      <w:r w:rsidRPr="00B123A1">
        <w:rPr>
          <w:rFonts w:hint="eastAsia"/>
        </w:rPr>
        <w:t>年，加拿大的</w:t>
      </w:r>
      <w:r w:rsidRPr="00B123A1">
        <w:t xml:space="preserve"> Radan Slavík</w:t>
      </w:r>
      <w:r w:rsidRPr="00B123A1">
        <w:rPr>
          <w:rFonts w:hint="eastAsia"/>
        </w:rPr>
        <w:t>等人利用在</w:t>
      </w:r>
      <w:bookmarkStart w:id="51" w:name="OLE_LINK110"/>
      <w:proofErr w:type="gramStart"/>
      <w:r w:rsidRPr="00B123A1">
        <w:rPr>
          <w:rFonts w:hint="eastAsia"/>
        </w:rPr>
        <w:t>铒镱</w:t>
      </w:r>
      <w:proofErr w:type="gramEnd"/>
      <w:r w:rsidRPr="00B123A1">
        <w:rPr>
          <w:rFonts w:hint="eastAsia"/>
        </w:rPr>
        <w:t>共掺杂光纤</w:t>
      </w:r>
      <w:bookmarkEnd w:id="51"/>
      <w:r w:rsidRPr="00B123A1">
        <w:rPr>
          <w:rFonts w:hint="eastAsia"/>
        </w:rPr>
        <w:t>上制作有源光纤布拉格光栅构成</w:t>
      </w:r>
      <w:r w:rsidRPr="00B123A1">
        <w:rPr>
          <w:rFonts w:hint="eastAsia"/>
        </w:rPr>
        <w:t>FP</w:t>
      </w:r>
      <w:r w:rsidRPr="00B123A1">
        <w:rPr>
          <w:rFonts w:hint="eastAsia"/>
        </w:rPr>
        <w:t>腔，改变注入泵浦功率的大小使得谐振腔偏离无损状态以实现微分方程的求解</w:t>
      </w:r>
      <w:r w:rsidRPr="00B123A1">
        <w:t>[</w:t>
      </w:r>
      <w:r w:rsidRPr="00B123A1">
        <w:rPr>
          <w:rFonts w:hint="eastAsia"/>
        </w:rPr>
        <w:t>18</w:t>
      </w:r>
      <w:r w:rsidRPr="00B123A1">
        <w:t>]</w:t>
      </w:r>
      <w:r w:rsidRPr="00B123A1">
        <w:rPr>
          <w:rFonts w:hint="eastAsia"/>
        </w:rPr>
        <w:t>。</w:t>
      </w:r>
      <w:bookmarkStart w:id="52" w:name="OLE_LINK113"/>
      <w:bookmarkEnd w:id="50"/>
      <w:r w:rsidRPr="00B123A1">
        <w:rPr>
          <w:rFonts w:eastAsia="Times New Roman" w:cs="Times New Roman"/>
          <w:kern w:val="0"/>
          <w:szCs w:val="18"/>
        </w:rPr>
        <w:t>2013</w:t>
      </w:r>
      <w:r w:rsidRPr="00B123A1">
        <w:rPr>
          <w:rFonts w:eastAsiaTheme="minorEastAsia" w:cs="Times New Roman"/>
          <w:kern w:val="0"/>
          <w:szCs w:val="18"/>
        </w:rPr>
        <w:t>年</w:t>
      </w:r>
      <w:r w:rsidR="00433E24">
        <w:rPr>
          <w:rFonts w:hint="eastAsia"/>
        </w:rPr>
        <w:t>，</w:t>
      </w:r>
      <w:r w:rsidRPr="00B123A1">
        <w:rPr>
          <w:rFonts w:eastAsia="Times New Roman" w:cs="Times New Roman"/>
          <w:kern w:val="0"/>
          <w:szCs w:val="18"/>
        </w:rPr>
        <w:t>Tan, S</w:t>
      </w:r>
      <w:r w:rsidRPr="00B123A1">
        <w:rPr>
          <w:rFonts w:hint="eastAsia"/>
        </w:rPr>
        <w:t>等</w:t>
      </w:r>
      <w:bookmarkStart w:id="53" w:name="OLE_LINK23"/>
      <w:r w:rsidRPr="00B123A1">
        <w:rPr>
          <w:rFonts w:hint="eastAsia"/>
        </w:rPr>
        <w:t>人在基于</w:t>
      </w:r>
      <w:bookmarkEnd w:id="53"/>
      <w:r w:rsidRPr="00B123A1">
        <w:rPr>
          <w:rFonts w:hint="eastAsia"/>
        </w:rPr>
        <w:t>半导体光放大器（</w:t>
      </w:r>
      <w:r w:rsidRPr="00B123A1">
        <w:rPr>
          <w:rFonts w:hint="eastAsia"/>
        </w:rPr>
        <w:t>SOA</w:t>
      </w:r>
      <w:r w:rsidRPr="00B123A1">
        <w:rPr>
          <w:rFonts w:hint="eastAsia"/>
        </w:rPr>
        <w:t>）与光学滤波器（</w:t>
      </w:r>
      <w:r w:rsidRPr="00B123A1">
        <w:rPr>
          <w:rFonts w:hint="eastAsia"/>
        </w:rPr>
        <w:t>O</w:t>
      </w:r>
      <w:r w:rsidRPr="00B123A1">
        <w:t>F</w:t>
      </w:r>
      <w:r w:rsidRPr="00B123A1">
        <w:rPr>
          <w:rFonts w:hint="eastAsia"/>
        </w:rPr>
        <w:t>）的光强度微分器上实现了特定系数</w:t>
      </w:r>
      <w:r w:rsidRPr="00B123A1">
        <w:rPr>
          <w:rFonts w:hint="eastAsia"/>
        </w:rPr>
        <w:t>k</w:t>
      </w:r>
      <w:r w:rsidRPr="00B123A1">
        <w:rPr>
          <w:rFonts w:hint="eastAsia"/>
        </w:rPr>
        <w:t>的微分方程的求解</w:t>
      </w:r>
      <w:r w:rsidRPr="00B123A1">
        <w:rPr>
          <w:rFonts w:hint="eastAsia"/>
        </w:rPr>
        <w:t>[</w:t>
      </w:r>
      <w:r w:rsidRPr="00B123A1">
        <w:t>19</w:t>
      </w:r>
      <w:r w:rsidRPr="00B123A1">
        <w:rPr>
          <w:rFonts w:hint="eastAsia"/>
        </w:rPr>
        <w:t>]</w:t>
      </w:r>
      <w:r w:rsidRPr="00B123A1">
        <w:rPr>
          <w:rFonts w:hint="eastAsia"/>
        </w:rPr>
        <w:t>；同年，该研究组又提出并实验实现了基于微环微分器的</w:t>
      </w:r>
      <w:bookmarkStart w:id="54" w:name="OLE_LINK52"/>
      <w:bookmarkStart w:id="55" w:name="OLE_LINK53"/>
      <w:r w:rsidRPr="00B123A1">
        <w:rPr>
          <w:rFonts w:hint="eastAsia"/>
        </w:rPr>
        <w:t>特定系数</w:t>
      </w:r>
      <w:r w:rsidRPr="00B123A1">
        <w:rPr>
          <w:rFonts w:hint="eastAsia"/>
        </w:rPr>
        <w:t>k</w:t>
      </w:r>
      <w:r w:rsidRPr="00B123A1">
        <w:rPr>
          <w:rFonts w:hint="eastAsia"/>
        </w:rPr>
        <w:t>的</w:t>
      </w:r>
      <w:r w:rsidRPr="00B123A1">
        <w:rPr>
          <w:rFonts w:hint="eastAsia"/>
        </w:rPr>
        <w:t>ODE</w:t>
      </w:r>
      <w:r w:rsidRPr="00B123A1">
        <w:rPr>
          <w:rFonts w:hint="eastAsia"/>
        </w:rPr>
        <w:t>系统</w:t>
      </w:r>
      <w:bookmarkEnd w:id="54"/>
      <w:bookmarkEnd w:id="55"/>
      <w:r w:rsidRPr="00B123A1">
        <w:rPr>
          <w:rFonts w:hint="eastAsia"/>
        </w:rPr>
        <w:t>[</w:t>
      </w:r>
      <w:r w:rsidRPr="00B123A1">
        <w:t>20</w:t>
      </w:r>
      <w:r w:rsidRPr="00B123A1">
        <w:rPr>
          <w:rFonts w:hint="eastAsia"/>
        </w:rPr>
        <w:t>]</w:t>
      </w:r>
      <w:r w:rsidRPr="00B123A1">
        <w:rPr>
          <w:rFonts w:hint="eastAsia"/>
        </w:rPr>
        <w:t>。</w:t>
      </w:r>
      <w:bookmarkStart w:id="56" w:name="OLE_LINK116"/>
      <w:bookmarkStart w:id="57" w:name="OLE_LINK117"/>
      <w:bookmarkEnd w:id="52"/>
      <w:r w:rsidRPr="00B123A1">
        <w:rPr>
          <w:rFonts w:hint="eastAsia"/>
        </w:rPr>
        <w:t>这些成果均是实现固定系数</w:t>
      </w:r>
      <w:r w:rsidRPr="00B123A1">
        <w:rPr>
          <w:rFonts w:hint="eastAsia"/>
        </w:rPr>
        <w:t>k</w:t>
      </w:r>
      <w:r w:rsidRPr="00B123A1">
        <w:rPr>
          <w:rFonts w:hint="eastAsia"/>
        </w:rPr>
        <w:t>的</w:t>
      </w:r>
      <w:r w:rsidRPr="00B123A1">
        <w:rPr>
          <w:rFonts w:hint="eastAsia"/>
        </w:rPr>
        <w:t>ODE</w:t>
      </w:r>
      <w:r w:rsidRPr="00B123A1">
        <w:rPr>
          <w:rFonts w:hint="eastAsia"/>
        </w:rPr>
        <w:t>求解</w:t>
      </w:r>
      <w:r w:rsidRPr="00B123A1" w:rsidDel="000F7CDE">
        <w:rPr>
          <w:rFonts w:hint="eastAsia"/>
        </w:rPr>
        <w:t>，</w:t>
      </w:r>
      <w:r w:rsidRPr="00B123A1">
        <w:rPr>
          <w:rFonts w:hint="eastAsia"/>
        </w:rPr>
        <w:t>而常系数</w:t>
      </w:r>
      <w:r w:rsidRPr="00B123A1">
        <w:t>ODE</w:t>
      </w:r>
      <w:r w:rsidRPr="00B123A1">
        <w:t>的全光</w:t>
      </w:r>
      <w:r w:rsidRPr="00B123A1">
        <w:rPr>
          <w:rFonts w:hint="eastAsia"/>
        </w:rPr>
        <w:t>求解中系数</w:t>
      </w:r>
      <w:r w:rsidRPr="00B123A1">
        <w:rPr>
          <w:rFonts w:hint="eastAsia"/>
        </w:rPr>
        <w:t>k</w:t>
      </w:r>
      <w:r w:rsidRPr="00B123A1">
        <w:rPr>
          <w:rFonts w:hint="eastAsia"/>
        </w:rPr>
        <w:t>的</w:t>
      </w:r>
      <w:r w:rsidRPr="00B123A1">
        <w:t>可</w:t>
      </w:r>
      <w:r w:rsidRPr="00B123A1">
        <w:rPr>
          <w:rFonts w:hint="eastAsia"/>
        </w:rPr>
        <w:t>调谐</w:t>
      </w:r>
      <w:r w:rsidRPr="00B123A1">
        <w:t>性是重要</w:t>
      </w:r>
      <w:r w:rsidRPr="00B123A1">
        <w:rPr>
          <w:rFonts w:hint="eastAsia"/>
        </w:rPr>
        <w:t>特征</w:t>
      </w:r>
      <w:r w:rsidRPr="00B123A1">
        <w:t>之一</w:t>
      </w:r>
      <w:r w:rsidRPr="00B123A1">
        <w:rPr>
          <w:rFonts w:hint="eastAsia"/>
        </w:rPr>
        <w:t>，不同的系数代表了不同的</w:t>
      </w:r>
      <w:r w:rsidRPr="00B123A1">
        <w:t>ODE</w:t>
      </w:r>
      <w:r w:rsidRPr="00B123A1">
        <w:t>系统</w:t>
      </w:r>
      <w:r w:rsidRPr="00B123A1">
        <w:rPr>
          <w:rFonts w:hint="eastAsia"/>
        </w:rPr>
        <w:t>，因此，研究系数可调的微分方程</w:t>
      </w:r>
      <w:r w:rsidRPr="00B123A1">
        <w:t>全光</w:t>
      </w:r>
      <w:r w:rsidRPr="00B123A1">
        <w:rPr>
          <w:rFonts w:hint="eastAsia"/>
        </w:rPr>
        <w:t>求解方法有重要意义。</w:t>
      </w:r>
      <w:bookmarkStart w:id="58" w:name="OLE_LINK78"/>
      <w:bookmarkStart w:id="59" w:name="OLE_LINK79"/>
      <w:bookmarkStart w:id="60" w:name="OLE_LINK123"/>
      <w:bookmarkStart w:id="61" w:name="OLE_LINK124"/>
      <w:bookmarkEnd w:id="56"/>
      <w:bookmarkEnd w:id="57"/>
    </w:p>
    <w:p w:rsidR="008F2D4E" w:rsidRPr="00B123A1" w:rsidRDefault="008F2D4E" w:rsidP="008F2D4E">
      <w:pPr>
        <w:ind w:firstLine="420"/>
      </w:pPr>
      <w:r w:rsidRPr="00B123A1">
        <w:rPr>
          <w:rFonts w:hint="eastAsia"/>
        </w:rPr>
        <w:t>2014</w:t>
      </w:r>
      <w:r w:rsidRPr="00B123A1">
        <w:rPr>
          <w:rFonts w:hint="eastAsia"/>
        </w:rPr>
        <w:t>年，</w:t>
      </w:r>
      <w:r w:rsidRPr="00B94762">
        <w:rPr>
          <w:rFonts w:eastAsia="Times New Roman" w:cs="Times New Roman"/>
          <w:kern w:val="0"/>
          <w:shd w:val="clear" w:color="auto" w:fill="FFFFFF"/>
        </w:rPr>
        <w:t>Yang T</w:t>
      </w:r>
      <w:r w:rsidRPr="00B123A1">
        <w:t xml:space="preserve"> </w:t>
      </w:r>
      <w:bookmarkStart w:id="62" w:name="OLE_LINK65"/>
      <w:bookmarkStart w:id="63" w:name="OLE_LINK66"/>
      <w:r w:rsidRPr="00B123A1">
        <w:rPr>
          <w:rFonts w:hint="eastAsia"/>
        </w:rPr>
        <w:t>等人</w:t>
      </w:r>
      <w:bookmarkEnd w:id="62"/>
      <w:bookmarkEnd w:id="63"/>
      <w:r w:rsidRPr="00B123A1">
        <w:rPr>
          <w:rFonts w:hint="eastAsia"/>
        </w:rPr>
        <w:t>在微环两侧埋入电极，通过调整偏置电压，从而实现常系数</w:t>
      </w:r>
      <w:r w:rsidRPr="00B123A1">
        <w:rPr>
          <w:rFonts w:hint="eastAsia"/>
        </w:rPr>
        <w:t>k</w:t>
      </w:r>
      <w:r w:rsidRPr="00B123A1">
        <w:rPr>
          <w:rFonts w:hint="eastAsia"/>
        </w:rPr>
        <w:t>的可调</w:t>
      </w:r>
      <w:bookmarkEnd w:id="58"/>
      <w:bookmarkEnd w:id="59"/>
      <w:r w:rsidRPr="00B123A1">
        <w:rPr>
          <w:rFonts w:hint="eastAsia"/>
        </w:rPr>
        <w:t>[</w:t>
      </w:r>
      <w:r w:rsidRPr="00B123A1">
        <w:t>21</w:t>
      </w:r>
      <w:r w:rsidRPr="00B123A1">
        <w:rPr>
          <w:rFonts w:hint="eastAsia"/>
        </w:rPr>
        <w:t>]</w:t>
      </w:r>
      <w:r w:rsidRPr="00B123A1">
        <w:rPr>
          <w:rFonts w:hint="eastAsia"/>
        </w:rPr>
        <w:t>。由于光电效应的响应时间较长，该方案限制了常系数</w:t>
      </w:r>
      <w:r w:rsidRPr="00B123A1">
        <w:rPr>
          <w:rFonts w:hint="eastAsia"/>
        </w:rPr>
        <w:t xml:space="preserve">k </w:t>
      </w:r>
      <w:r w:rsidRPr="00B123A1">
        <w:rPr>
          <w:rFonts w:hint="eastAsia"/>
        </w:rPr>
        <w:t>的调节速度</w:t>
      </w:r>
      <w:r w:rsidRPr="00B123A1">
        <w:rPr>
          <w:rFonts w:hint="eastAsia"/>
          <w:sz w:val="22"/>
        </w:rPr>
        <w:t>。</w:t>
      </w:r>
      <w:bookmarkStart w:id="64" w:name="OLE_LINK137"/>
      <w:bookmarkStart w:id="65" w:name="OLE_LINK138"/>
      <w:bookmarkStart w:id="66" w:name="OLE_LINK139"/>
      <w:bookmarkEnd w:id="60"/>
      <w:bookmarkEnd w:id="61"/>
      <w:r w:rsidRPr="00B94762">
        <w:rPr>
          <w:rFonts w:hint="eastAsia"/>
        </w:rPr>
        <w:t>2016</w:t>
      </w:r>
      <w:r w:rsidRPr="00B94762">
        <w:rPr>
          <w:rFonts w:hint="eastAsia"/>
        </w:rPr>
        <w:t>年，</w:t>
      </w:r>
      <w:r w:rsidR="00B94762">
        <w:t>Li M</w:t>
      </w:r>
      <w:r w:rsidRPr="00B94762">
        <w:rPr>
          <w:rFonts w:hint="eastAsia"/>
        </w:rPr>
        <w:t>等人</w:t>
      </w:r>
      <w:r w:rsidRPr="00B123A1">
        <w:rPr>
          <w:rFonts w:hint="eastAsia"/>
        </w:rPr>
        <w:t>提出基于</w:t>
      </w:r>
      <w:r w:rsidRPr="00B123A1">
        <w:rPr>
          <w:rFonts w:hint="eastAsia"/>
        </w:rPr>
        <w:t>SOA</w:t>
      </w:r>
      <w:r w:rsidRPr="00B123A1">
        <w:rPr>
          <w:rFonts w:hint="eastAsia"/>
        </w:rPr>
        <w:t>与</w:t>
      </w:r>
      <w:r w:rsidRPr="00B123A1">
        <w:rPr>
          <w:rFonts w:hint="eastAsia"/>
        </w:rPr>
        <w:t>O</w:t>
      </w:r>
      <w:r w:rsidRPr="00B123A1">
        <w:t>F</w:t>
      </w:r>
      <w:r w:rsidRPr="00B123A1">
        <w:rPr>
          <w:rFonts w:hint="eastAsia"/>
        </w:rPr>
        <w:t>的常系数可调的一阶线性微分方程求解方案，通过改变输入</w:t>
      </w:r>
      <w:r w:rsidRPr="00B123A1">
        <w:rPr>
          <w:rFonts w:hint="eastAsia"/>
        </w:rPr>
        <w:t>SOA</w:t>
      </w:r>
      <w:r w:rsidRPr="00B123A1">
        <w:rPr>
          <w:rFonts w:hint="eastAsia"/>
        </w:rPr>
        <w:t>中的电流大小，实现常系数</w:t>
      </w:r>
      <w:r w:rsidRPr="00B123A1">
        <w:rPr>
          <w:rFonts w:hint="eastAsia"/>
        </w:rPr>
        <w:t>k</w:t>
      </w:r>
      <w:r w:rsidRPr="00B123A1">
        <w:rPr>
          <w:rFonts w:hint="eastAsia"/>
        </w:rPr>
        <w:t>的调节</w:t>
      </w:r>
      <w:r w:rsidRPr="00B123A1">
        <w:rPr>
          <w:rFonts w:hint="eastAsia"/>
        </w:rPr>
        <w:t>[</w:t>
      </w:r>
      <w:r w:rsidRPr="00B123A1">
        <w:t>22</w:t>
      </w:r>
      <w:r w:rsidRPr="00B123A1">
        <w:rPr>
          <w:rFonts w:hint="eastAsia"/>
        </w:rPr>
        <w:t>]</w:t>
      </w:r>
      <w:r w:rsidRPr="00B123A1">
        <w:rPr>
          <w:rFonts w:hint="eastAsia"/>
        </w:rPr>
        <w:t>，但是该方案不利于器件的集成，且</w:t>
      </w:r>
      <w:r w:rsidRPr="00B123A1">
        <w:rPr>
          <w:rFonts w:hint="eastAsia"/>
        </w:rPr>
        <w:t>k</w:t>
      </w:r>
      <w:r w:rsidRPr="00B123A1">
        <w:rPr>
          <w:rFonts w:hint="eastAsia"/>
        </w:rPr>
        <w:t>的调节范围有限。</w:t>
      </w:r>
      <w:bookmarkStart w:id="67" w:name="OLE_LINK151"/>
      <w:bookmarkStart w:id="68" w:name="OLE_LINK152"/>
      <w:bookmarkEnd w:id="64"/>
      <w:bookmarkEnd w:id="65"/>
      <w:bookmarkEnd w:id="66"/>
      <w:r w:rsidRPr="00B123A1">
        <w:rPr>
          <w:rFonts w:hint="eastAsia"/>
        </w:rPr>
        <w:t>总的来说，常系数可调微分方程的全光求解目前仍处于探索阶段，</w:t>
      </w:r>
      <w:bookmarkStart w:id="69" w:name="OLE_LINK156"/>
      <w:bookmarkStart w:id="70" w:name="OLE_LINK157"/>
      <w:r w:rsidRPr="00B123A1">
        <w:rPr>
          <w:rFonts w:hint="eastAsia"/>
        </w:rPr>
        <w:t>尚需要电控辅助实现系数可调</w:t>
      </w:r>
      <w:bookmarkEnd w:id="69"/>
      <w:bookmarkEnd w:id="70"/>
      <w:r w:rsidRPr="00B123A1">
        <w:rPr>
          <w:rFonts w:hint="eastAsia"/>
        </w:rPr>
        <w:t>。光控可调的全光微分方程求解器不仅能够灵活调节微分方程系数，还可提高调节速度，因此具有很好的研究意义。</w:t>
      </w:r>
      <w:bookmarkEnd w:id="46"/>
      <w:bookmarkEnd w:id="47"/>
      <w:bookmarkEnd w:id="67"/>
      <w:bookmarkEnd w:id="68"/>
    </w:p>
    <w:p w:rsidR="008F2D4E" w:rsidRPr="00B123A1" w:rsidRDefault="008F2D4E" w:rsidP="008C68BA">
      <w:pPr>
        <w:ind w:firstLine="420"/>
        <w:rPr>
          <w:rFonts w:cs="Times New Roman"/>
        </w:rPr>
      </w:pPr>
      <w:r w:rsidRPr="00B123A1">
        <w:rPr>
          <w:rFonts w:hint="eastAsia"/>
        </w:rPr>
        <w:t>目前，广泛研究并报道的微分方程的全光求解的方案主要有两类</w:t>
      </w:r>
      <w:r w:rsidRPr="00B123A1">
        <w:rPr>
          <w:rFonts w:cs="Times New Roman" w:hint="eastAsia"/>
        </w:rPr>
        <w:t>：</w:t>
      </w:r>
      <w:r w:rsidRPr="00B123A1">
        <w:rPr>
          <w:rFonts w:hint="eastAsia"/>
        </w:rPr>
        <w:t>基于全光反馈的微分方程求解方案和基于器件的传输函数设计的求解方案，下面将对上述两种方案进行介绍。</w:t>
      </w:r>
      <w:r w:rsidRPr="00B123A1">
        <w:rPr>
          <w:rFonts w:cs="Times New Roman"/>
        </w:rPr>
        <w:t xml:space="preserve"> </w:t>
      </w:r>
    </w:p>
    <w:p w:rsidR="008F2D4E" w:rsidRPr="00B123A1" w:rsidRDefault="008F2D4E" w:rsidP="008F2D4E">
      <w:pPr>
        <w:rPr>
          <w:rFonts w:cs="Times New Roman"/>
        </w:rPr>
      </w:pPr>
    </w:p>
    <w:p w:rsidR="008F2D4E" w:rsidRPr="000D7879" w:rsidRDefault="008F2D4E" w:rsidP="008F2D4E">
      <w:pPr>
        <w:pStyle w:val="a3"/>
        <w:numPr>
          <w:ilvl w:val="0"/>
          <w:numId w:val="4"/>
        </w:numPr>
        <w:ind w:firstLineChars="0"/>
        <w:rPr>
          <w:rFonts w:cs="Times New Roman"/>
        </w:rPr>
      </w:pPr>
      <w:r w:rsidRPr="000D7879">
        <w:rPr>
          <w:rFonts w:hint="eastAsia"/>
        </w:rPr>
        <w:t>基于反馈的微分方程的全光求解方案</w:t>
      </w:r>
      <w:r w:rsidRPr="000D7879">
        <w:rPr>
          <w:rFonts w:cs="Times New Roman"/>
        </w:rPr>
        <w:t xml:space="preserve"> </w:t>
      </w:r>
    </w:p>
    <w:p w:rsidR="008F2D4E" w:rsidRPr="00B123A1" w:rsidRDefault="008F2D4E" w:rsidP="008F2D4E">
      <w:pPr>
        <w:pStyle w:val="a3"/>
        <w:spacing w:line="240" w:lineRule="auto"/>
        <w:ind w:left="780" w:firstLineChars="0" w:firstLine="0"/>
        <w:jc w:val="center"/>
        <w:rPr>
          <w:rFonts w:cs="Times New Roman"/>
          <w:b/>
        </w:rPr>
      </w:pPr>
      <w:r w:rsidRPr="00B123A1">
        <w:rPr>
          <w:rFonts w:cs="Times New Roman"/>
          <w:b/>
          <w:noProof/>
        </w:rPr>
        <w:drawing>
          <wp:inline distT="0" distB="0" distL="0" distR="0" wp14:anchorId="02D637A3" wp14:editId="6F2119BD">
            <wp:extent cx="4117975" cy="232410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duotone>
                        <a:schemeClr val="accent5">
                          <a:shade val="45000"/>
                          <a:satMod val="135000"/>
                        </a:schemeClr>
                        <a:prstClr val="white"/>
                      </a:duotone>
                      <a:extLst>
                        <a:ext uri="{BEBA8EAE-BF5A-486C-A8C5-ECC9F3942E4B}">
                          <a14:imgProps xmlns:a14="http://schemas.microsoft.com/office/drawing/2010/main">
                            <a14:imgLayer r:embed="rId25">
                              <a14:imgEffect>
                                <a14:sharpenSoften amount="50000"/>
                              </a14:imgEffect>
                            </a14:imgLayer>
                          </a14:imgProps>
                        </a:ext>
                      </a:extLst>
                    </a:blip>
                    <a:srcRect b="19291"/>
                    <a:stretch/>
                  </pic:blipFill>
                  <pic:spPr bwMode="auto">
                    <a:xfrm>
                      <a:off x="0" y="0"/>
                      <a:ext cx="4118539" cy="2324418"/>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D7879">
      <w:pPr>
        <w:pStyle w:val="a7"/>
      </w:pPr>
      <w:r w:rsidRPr="00B123A1">
        <w:rPr>
          <w:rFonts w:hint="eastAsia"/>
        </w:rPr>
        <w:t>图</w:t>
      </w:r>
      <w:r w:rsidRPr="00B123A1">
        <w:rPr>
          <w:rFonts w:cs="Times New Roman"/>
        </w:rPr>
        <w:t xml:space="preserve"> 1</w:t>
      </w:r>
      <w:r w:rsidR="000D7879">
        <w:rPr>
          <w:rFonts w:cs="Times New Roman"/>
        </w:rPr>
        <w:t>-</w:t>
      </w:r>
      <w:r w:rsidRPr="00B123A1">
        <w:rPr>
          <w:rFonts w:cs="Times New Roman" w:hint="eastAsia"/>
        </w:rPr>
        <w:t>7</w:t>
      </w:r>
      <w:r w:rsidRPr="00B123A1">
        <w:rPr>
          <w:rFonts w:cs="Times New Roman"/>
        </w:rPr>
        <w:t xml:space="preserve"> </w:t>
      </w:r>
      <w:r w:rsidRPr="00B123A1">
        <w:rPr>
          <w:rFonts w:hint="eastAsia"/>
        </w:rPr>
        <w:t>基于反馈的微分方程求</w:t>
      </w:r>
      <w:bookmarkStart w:id="71" w:name="OLE_LINK8"/>
      <w:bookmarkStart w:id="72" w:name="OLE_LINK9"/>
      <w:r w:rsidRPr="00B123A1">
        <w:rPr>
          <w:rFonts w:hint="eastAsia"/>
        </w:rPr>
        <w:t>解</w:t>
      </w:r>
      <w:r w:rsidR="008E2854">
        <w:rPr>
          <w:rFonts w:hint="eastAsia"/>
        </w:rPr>
        <w:t>方案</w:t>
      </w:r>
      <w:r w:rsidRPr="00B123A1">
        <w:rPr>
          <w:rFonts w:cs="Times New Roman"/>
        </w:rPr>
        <w:t>:</w:t>
      </w:r>
      <w:bookmarkEnd w:id="71"/>
      <w:bookmarkEnd w:id="72"/>
      <w:r w:rsidRPr="00B123A1">
        <w:rPr>
          <w:rFonts w:cs="Times New Roman"/>
        </w:rPr>
        <w:t xml:space="preserve">(a) </w:t>
      </w:r>
      <w:r w:rsidRPr="00B123A1">
        <w:rPr>
          <w:rFonts w:hint="eastAsia"/>
        </w:rPr>
        <w:t>基于积分器的反馈环路</w:t>
      </w:r>
      <w:r w:rsidRPr="00B123A1">
        <w:rPr>
          <w:rFonts w:cs="Times New Roman"/>
        </w:rPr>
        <w:t xml:space="preserve">; (b) </w:t>
      </w:r>
      <w:r w:rsidRPr="00B123A1">
        <w:rPr>
          <w:rFonts w:hint="eastAsia"/>
        </w:rPr>
        <w:t>基于微分器的反馈环路</w:t>
      </w:r>
    </w:p>
    <w:p w:rsidR="008F2D4E" w:rsidRPr="00B123A1" w:rsidRDefault="008F2D4E" w:rsidP="008F2D4E">
      <w:pPr>
        <w:jc w:val="center"/>
        <w:rPr>
          <w:sz w:val="18"/>
          <w:szCs w:val="18"/>
        </w:rPr>
      </w:pPr>
    </w:p>
    <w:p w:rsidR="008F2D4E" w:rsidRDefault="008E2854" w:rsidP="008E2854">
      <w:pPr>
        <w:spacing w:line="360" w:lineRule="auto"/>
        <w:ind w:firstLine="420"/>
        <w:rPr>
          <w:rFonts w:cs="Times New Roman"/>
        </w:rPr>
      </w:pPr>
      <w:r w:rsidRPr="000D7879">
        <w:rPr>
          <w:rFonts w:hint="eastAsia"/>
        </w:rPr>
        <w:t>基于反馈的微分方程的全光求解方案</w:t>
      </w:r>
      <w:r w:rsidR="008F2D4E" w:rsidRPr="00B123A1">
        <w:rPr>
          <w:rFonts w:cs="Times New Roman" w:hint="eastAsia"/>
        </w:rPr>
        <w:t>是基于信号处理领域对微分方程的求解过程设计的，对于最简单的</w:t>
      </w:r>
      <w:proofErr w:type="gramStart"/>
      <w:r w:rsidR="008F2D4E" w:rsidRPr="00B123A1">
        <w:rPr>
          <w:rFonts w:cs="Times New Roman" w:hint="eastAsia"/>
        </w:rPr>
        <w:t>一阶常系数</w:t>
      </w:r>
      <w:proofErr w:type="gramEnd"/>
      <w:r w:rsidR="008F2D4E" w:rsidRPr="00B123A1">
        <w:rPr>
          <w:rFonts w:cs="Times New Roman" w:hint="eastAsia"/>
        </w:rPr>
        <w:t>微分方程</w:t>
      </w:r>
      <w:r w:rsidR="000D7879">
        <w:rPr>
          <w:rFonts w:cs="Times New Roman" w:hint="eastAsia"/>
        </w:rPr>
        <w:t>：</w:t>
      </w:r>
    </w:p>
    <w:p w:rsidR="00EF1C4A" w:rsidRPr="00EF1C4A" w:rsidRDefault="00A9460A" w:rsidP="003964D9">
      <w:pPr>
        <w:spacing w:line="360" w:lineRule="auto"/>
        <w:rPr>
          <w:rFonts w:cs="Times New Roman"/>
        </w:rPr>
      </w:pPr>
      <m:oMathPara>
        <m:oMath>
          <m:eqArr>
            <m:eqArrPr>
              <m:maxDist m:val="1"/>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+ky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1.1</m:t>
                  </m:r>
                </m:e>
              </m:d>
              <m:ctrlPr>
                <w:rPr>
                  <w:rFonts w:ascii="Cambria Math" w:hAnsi="Cambria Math" w:cs="Times New Roman"/>
                  <w:i/>
                </w:rPr>
              </m:ctrlPr>
            </m:e>
          </m:eqArr>
        </m:oMath>
      </m:oMathPara>
    </w:p>
    <w:p w:rsidR="008F2D4E" w:rsidRPr="00B123A1" w:rsidRDefault="008F2D4E" w:rsidP="008F2D4E">
      <w:pPr>
        <w:spacing w:line="240" w:lineRule="auto"/>
        <w:jc w:val="center"/>
        <w:rPr>
          <w:rFonts w:cs="Times New Roman"/>
        </w:rPr>
      </w:pPr>
    </w:p>
    <w:p w:rsidR="008F2D4E" w:rsidRDefault="008F2D4E" w:rsidP="008F2D4E">
      <w:pPr>
        <w:rPr>
          <w:rFonts w:cs="Times New Roman"/>
        </w:rPr>
      </w:pPr>
      <w:r w:rsidRPr="00B123A1">
        <w:rPr>
          <w:rFonts w:hint="eastAsia"/>
        </w:rPr>
        <w:t>其中</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输入信号</w:t>
      </w:r>
      <w:r w:rsidRPr="00B123A1">
        <w:rPr>
          <w:rFonts w:cs="Times New Roman" w:hint="eastAsia"/>
        </w:rPr>
        <w:t>，</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输出信号，也就是方程的解</w:t>
      </w:r>
      <w:r w:rsidR="00EF1C4A">
        <w:rPr>
          <w:rFonts w:hint="eastAsia"/>
        </w:rPr>
        <w:t>；</w:t>
      </w:r>
      <w:r w:rsidRPr="00B123A1">
        <w:rPr>
          <w:rFonts w:hint="eastAsia"/>
        </w:rPr>
        <w:t>系数</w:t>
      </w:r>
      <w:r w:rsidRPr="00EF1C4A">
        <w:rPr>
          <w:rFonts w:cs="Times New Roman"/>
          <w:i/>
        </w:rPr>
        <w:t>k</w:t>
      </w:r>
      <w:r w:rsidRPr="00B123A1">
        <w:rPr>
          <w:rFonts w:cs="Times New Roman" w:hint="eastAsia"/>
        </w:rPr>
        <w:t>表示常系数，</w:t>
      </w:r>
      <w:r w:rsidRPr="00B123A1">
        <w:rPr>
          <w:rFonts w:hint="eastAsia"/>
        </w:rPr>
        <w:t>不同的</w:t>
      </w:r>
      <w:r w:rsidRPr="00EF1C4A">
        <w:rPr>
          <w:rFonts w:hint="eastAsia"/>
          <w:i/>
        </w:rPr>
        <w:t>k</w:t>
      </w:r>
      <w:r w:rsidRPr="00B123A1">
        <w:rPr>
          <w:rFonts w:hint="eastAsia"/>
        </w:rPr>
        <w:t>代表不同的微分方程，</w:t>
      </w:r>
      <w:r w:rsidRPr="00EF1C4A">
        <w:rPr>
          <w:rFonts w:hint="eastAsia"/>
          <w:i/>
        </w:rPr>
        <w:t>k</w:t>
      </w:r>
      <w:r w:rsidRPr="00B123A1">
        <w:rPr>
          <w:rFonts w:hint="eastAsia"/>
        </w:rPr>
        <w:t>可以取任意正实数。该方案的求解运算系统构成如图</w:t>
      </w:r>
      <w:r w:rsidRPr="00B123A1">
        <w:rPr>
          <w:rFonts w:cs="Times New Roman"/>
        </w:rPr>
        <w:t xml:space="preserve"> 1</w:t>
      </w:r>
      <w:r w:rsidR="00EF1C4A">
        <w:rPr>
          <w:rFonts w:cs="Times New Roman" w:hint="eastAsia"/>
        </w:rPr>
        <w:t>-</w:t>
      </w:r>
      <w:r w:rsidRPr="00B123A1">
        <w:rPr>
          <w:rFonts w:cs="Times New Roman"/>
        </w:rPr>
        <w:t xml:space="preserve">7 </w:t>
      </w:r>
      <w:r w:rsidRPr="00B123A1">
        <w:rPr>
          <w:rFonts w:hint="eastAsia"/>
        </w:rPr>
        <w:t>所示</w:t>
      </w:r>
      <w:r w:rsidRPr="00B123A1">
        <w:rPr>
          <w:rFonts w:cs="Times New Roman"/>
        </w:rPr>
        <w:t>[33]</w:t>
      </w:r>
      <w:r w:rsidRPr="00B123A1">
        <w:rPr>
          <w:rFonts w:cs="Times New Roman" w:hint="eastAsia"/>
        </w:rPr>
        <w:t>：核心器件为一个全光微分器或者全光积分器，从输出端到输入端引入一个全光反馈回路</w:t>
      </w:r>
      <w:r w:rsidRPr="00B123A1">
        <w:rPr>
          <w:rFonts w:hint="eastAsia"/>
        </w:rPr>
        <w:t>。求解微分方程的物理过程并不复杂：输入光在环路中到达输出端时，一部分光经过反馈回路回到输入端</w:t>
      </w:r>
      <w:r w:rsidR="00EE79E1">
        <w:rPr>
          <w:rFonts w:hint="eastAsia"/>
        </w:rPr>
        <w:t>，</w:t>
      </w:r>
      <w:r w:rsidRPr="00B123A1">
        <w:rPr>
          <w:rFonts w:hint="eastAsia"/>
        </w:rPr>
        <w:t>不断的循环传输，最终微分方程的</w:t>
      </w:r>
      <w:proofErr w:type="gramStart"/>
      <w:r w:rsidRPr="00B123A1">
        <w:rPr>
          <w:rFonts w:hint="eastAsia"/>
        </w:rPr>
        <w:t>解就是</w:t>
      </w:r>
      <w:proofErr w:type="gramEnd"/>
      <w:r w:rsidRPr="00B123A1">
        <w:rPr>
          <w:rFonts w:hint="eastAsia"/>
        </w:rPr>
        <w:t>达到稳定时的输出。</w:t>
      </w:r>
    </w:p>
    <w:p w:rsidR="008F2D4E" w:rsidRPr="00370D28" w:rsidRDefault="0006332C" w:rsidP="00370D28">
      <w:pPr>
        <w:ind w:firstLine="420"/>
      </w:pPr>
      <w:r>
        <w:rPr>
          <w:rFonts w:cs="Times New Roman" w:hint="eastAsia"/>
        </w:rPr>
        <w:t>全光微分器或者全光积分器能够实现光在循环传输过程中</w:t>
      </w:r>
      <w:r w:rsidR="00E370CA">
        <w:rPr>
          <w:rFonts w:cs="Times New Roman" w:hint="eastAsia"/>
        </w:rPr>
        <w:t>对光信号反复的微分或者积分运算，因此</w:t>
      </w:r>
      <w:r w:rsidR="00370D28">
        <w:rPr>
          <w:rFonts w:cs="Times New Roman" w:hint="eastAsia"/>
        </w:rPr>
        <w:t>，选择不同的积分器或者微分器对应着不同的输出效果</w:t>
      </w:r>
      <w:r w:rsidR="008F2D4E" w:rsidRPr="00B123A1">
        <w:rPr>
          <w:rFonts w:hint="eastAsia"/>
        </w:rPr>
        <w:t>。</w:t>
      </w:r>
      <w:r w:rsidR="008F2D4E" w:rsidRPr="00B123A1">
        <w:rPr>
          <w:rFonts w:hint="eastAsia"/>
        </w:rPr>
        <w:t>2012</w:t>
      </w:r>
      <w:r w:rsidR="008F2D4E" w:rsidRPr="00B123A1">
        <w:rPr>
          <w:rFonts w:hint="eastAsia"/>
        </w:rPr>
        <w:t>年，上海交通大学的</w:t>
      </w:r>
      <w:r w:rsidR="008F2D4E" w:rsidRPr="00B123A1">
        <w:rPr>
          <w:rFonts w:cs="Times New Roman"/>
        </w:rPr>
        <w:t>Liyang Lu</w:t>
      </w:r>
      <w:r w:rsidR="008F2D4E" w:rsidRPr="00B123A1">
        <w:rPr>
          <w:rFonts w:hint="eastAsia"/>
        </w:rPr>
        <w:t>等人完成了基于微环谐振器的微分方程的全光求解运算系统的模拟工作</w:t>
      </w:r>
      <w:r w:rsidR="008F2D4E" w:rsidRPr="00B123A1">
        <w:rPr>
          <w:rFonts w:cs="Times New Roman"/>
        </w:rPr>
        <w:t>[ 34]</w:t>
      </w:r>
      <w:r w:rsidR="008F2D4E" w:rsidRPr="00B123A1">
        <w:rPr>
          <w:rFonts w:hint="eastAsia"/>
        </w:rPr>
        <w:t>，他们</w:t>
      </w:r>
      <w:r w:rsidR="00EE79E1">
        <w:rPr>
          <w:rFonts w:hint="eastAsia"/>
        </w:rPr>
        <w:t>以严格耦合状态下的全光微分器作为反馈回路，实现了对特定微分方程</w:t>
      </w:r>
      <w:r w:rsidR="00C25434">
        <w:rPr>
          <w:rFonts w:hint="eastAsia"/>
        </w:rPr>
        <w:t xml:space="preserve"> </w:t>
      </w:r>
      <m:oMath>
        <m:f>
          <m:fPr>
            <m:type m:val="lin"/>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+2y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C25434">
        <w:rPr>
          <w:rFonts w:hint="eastAsia"/>
        </w:rPr>
        <w:t xml:space="preserve"> </w:t>
      </w:r>
      <w:r w:rsidR="008F2D4E" w:rsidRPr="00B123A1">
        <w:rPr>
          <w:rFonts w:hint="eastAsia"/>
        </w:rPr>
        <w:t>的求解。</w:t>
      </w:r>
      <w:r w:rsidR="008F2D4E" w:rsidRPr="00B123A1">
        <w:rPr>
          <w:rFonts w:cs="Times New Roman"/>
        </w:rPr>
        <w:t>2013</w:t>
      </w:r>
      <w:r w:rsidR="008F2D4E" w:rsidRPr="00B123A1">
        <w:rPr>
          <w:rFonts w:hint="eastAsia"/>
        </w:rPr>
        <w:t>年，</w:t>
      </w:r>
      <w:r w:rsidR="008F2D4E" w:rsidRPr="00B123A1">
        <w:rPr>
          <w:rFonts w:cs="Times New Roman"/>
        </w:rPr>
        <w:t>Jiayang Wu</w:t>
      </w:r>
      <w:r w:rsidR="008F2D4E" w:rsidRPr="00B123A1">
        <w:rPr>
          <w:rFonts w:hint="eastAsia"/>
        </w:rPr>
        <w:t>等人对基于微环谐振器的微分方程的全光求解运算系统进行了实验验证</w:t>
      </w:r>
      <w:r w:rsidR="008F2D4E" w:rsidRPr="00B123A1">
        <w:rPr>
          <w:rFonts w:cs="Times New Roman"/>
        </w:rPr>
        <w:t>[35]</w:t>
      </w:r>
      <w:r w:rsidR="008F2D4E" w:rsidRPr="00B123A1">
        <w:rPr>
          <w:rFonts w:hint="eastAsia"/>
        </w:rPr>
        <w:t>，如图</w:t>
      </w:r>
      <w:r w:rsidR="00C25434">
        <w:t>1</w:t>
      </w:r>
      <w:r w:rsidR="00C25434">
        <w:rPr>
          <w:rFonts w:hint="eastAsia"/>
        </w:rPr>
        <w:t>-</w:t>
      </w:r>
      <w:r w:rsidR="008F2D4E" w:rsidRPr="00B123A1">
        <w:t>8</w:t>
      </w:r>
      <w:r w:rsidR="008F2D4E" w:rsidRPr="00B123A1">
        <w:rPr>
          <w:rFonts w:hint="eastAsia"/>
        </w:rPr>
        <w:t>为该实验方案原理示意图：利用绝缘体上硅集成微环谐振器和必要的连接波导，当输入信号为</w:t>
      </w:r>
      <w:r w:rsidR="008F2D4E" w:rsidRPr="00B123A1">
        <w:rPr>
          <w:rFonts w:cs="Times New Roman"/>
        </w:rPr>
        <w:t>5Gb/s</w:t>
      </w:r>
      <w:r w:rsidR="008F2D4E" w:rsidRPr="00B123A1">
        <w:rPr>
          <w:rFonts w:hint="eastAsia"/>
        </w:rPr>
        <w:t>的正弦信号和高斯脉冲，输出信号可近似为微分方程的求解结果，证明了该方案的可行性。</w:t>
      </w:r>
    </w:p>
    <w:p w:rsidR="008F2D4E" w:rsidRDefault="008F2D4E" w:rsidP="008F2D4E">
      <w:pPr>
        <w:spacing w:line="240" w:lineRule="auto"/>
        <w:ind w:firstLine="420"/>
        <w:jc w:val="center"/>
        <w:rPr>
          <w:rFonts w:cs="Times New Roman"/>
        </w:rPr>
      </w:pPr>
    </w:p>
    <w:p w:rsidR="00F8206D" w:rsidRPr="00B123A1" w:rsidRDefault="00F8206D" w:rsidP="008F2D4E">
      <w:pPr>
        <w:spacing w:line="240" w:lineRule="auto"/>
        <w:ind w:firstLine="420"/>
        <w:jc w:val="center"/>
        <w:rPr>
          <w:rFonts w:cs="Times New Roman"/>
        </w:rPr>
      </w:pPr>
      <w:r>
        <w:rPr>
          <w:noProof/>
        </w:rPr>
        <w:drawing>
          <wp:inline distT="0" distB="0" distL="0" distR="0" wp14:anchorId="242E3156" wp14:editId="5DDDA259">
            <wp:extent cx="3350318" cy="228960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0318" cy="2289600"/>
                    </a:xfrm>
                    <a:prstGeom prst="rect">
                      <a:avLst/>
                    </a:prstGeom>
                  </pic:spPr>
                </pic:pic>
              </a:graphicData>
            </a:graphic>
          </wp:inline>
        </w:drawing>
      </w:r>
    </w:p>
    <w:p w:rsidR="008F2D4E" w:rsidRDefault="008F2D4E" w:rsidP="000267AD">
      <w:pPr>
        <w:pStyle w:val="a7"/>
        <w:rPr>
          <w:rFonts w:cs="Times New Roman"/>
        </w:rPr>
      </w:pPr>
      <w:r w:rsidRPr="00B123A1">
        <w:rPr>
          <w:rFonts w:hint="eastAsia"/>
        </w:rPr>
        <w:t>图</w:t>
      </w:r>
      <w:r w:rsidRPr="00B123A1">
        <w:rPr>
          <w:rFonts w:cs="Times New Roman"/>
        </w:rPr>
        <w:t xml:space="preserve"> 1</w:t>
      </w:r>
      <w:r w:rsidR="000267AD">
        <w:rPr>
          <w:rFonts w:cs="Times New Roman" w:hint="eastAsia"/>
        </w:rPr>
        <w:t>-</w:t>
      </w:r>
      <w:r w:rsidRPr="00B123A1">
        <w:rPr>
          <w:rFonts w:cs="Times New Roman"/>
        </w:rPr>
        <w:t xml:space="preserve">8 </w:t>
      </w:r>
      <w:r w:rsidR="004D0CE5">
        <w:rPr>
          <w:rFonts w:cs="Times New Roman" w:hint="eastAsia"/>
        </w:rPr>
        <w:t>利用</w:t>
      </w:r>
      <w:r w:rsidRPr="00B123A1">
        <w:rPr>
          <w:rFonts w:hint="eastAsia"/>
        </w:rPr>
        <w:t>微环微分器的反馈环路实现微分方程求解的方案原理示意图</w:t>
      </w:r>
    </w:p>
    <w:p w:rsidR="00A34265" w:rsidRPr="00B123A1" w:rsidRDefault="00A34265" w:rsidP="000267AD">
      <w:pPr>
        <w:pStyle w:val="a7"/>
        <w:rPr>
          <w:rFonts w:cs="Times New Roman"/>
        </w:rPr>
      </w:pPr>
    </w:p>
    <w:p w:rsidR="00B075C3" w:rsidRDefault="008F2D4E" w:rsidP="008F2D4E">
      <w:pPr>
        <w:ind w:firstLine="420"/>
        <w:rPr>
          <w:rFonts w:cs="Times New Roman"/>
        </w:rPr>
      </w:pPr>
      <w:bookmarkStart w:id="73" w:name="OLE_LINK33"/>
      <w:bookmarkStart w:id="74" w:name="OLE_LINK34"/>
      <w:r w:rsidRPr="00B123A1">
        <w:rPr>
          <w:rFonts w:hint="eastAsia"/>
        </w:rPr>
        <w:t>这类方案基于微分方程的求解过程，原理比较简单</w:t>
      </w:r>
      <w:bookmarkEnd w:id="73"/>
      <w:bookmarkEnd w:id="74"/>
      <w:r w:rsidR="00A34265">
        <w:rPr>
          <w:rFonts w:hint="eastAsia"/>
        </w:rPr>
        <w:t>。该方案中</w:t>
      </w:r>
      <w:proofErr w:type="gramStart"/>
      <w:r w:rsidR="00A34265">
        <w:rPr>
          <w:rFonts w:hint="eastAsia"/>
        </w:rPr>
        <w:t>最</w:t>
      </w:r>
      <w:proofErr w:type="gramEnd"/>
      <w:r w:rsidR="00A34265">
        <w:rPr>
          <w:rFonts w:hint="eastAsia"/>
        </w:rPr>
        <w:t>核心的器件为全光积分器或者全光微分器，</w:t>
      </w:r>
      <w:r w:rsidR="00514CFF">
        <w:rPr>
          <w:rFonts w:hint="eastAsia"/>
        </w:rPr>
        <w:t>需要根据具体要解决的实际问题，选择特定传输谱</w:t>
      </w:r>
      <w:r w:rsidR="005508FF">
        <w:rPr>
          <w:rFonts w:hint="eastAsia"/>
        </w:rPr>
        <w:t>、消光比以及符合要求的品质因数的</w:t>
      </w:r>
      <w:r w:rsidR="00E96E06">
        <w:rPr>
          <w:rFonts w:hint="eastAsia"/>
        </w:rPr>
        <w:t>积分器或者微分器。如果</w:t>
      </w:r>
      <w:r w:rsidR="0006673D">
        <w:rPr>
          <w:rFonts w:hint="eastAsia"/>
        </w:rPr>
        <w:t>参数</w:t>
      </w:r>
      <w:r w:rsidR="00E96E06">
        <w:rPr>
          <w:rFonts w:hint="eastAsia"/>
        </w:rPr>
        <w:t>选取不合理，最终的输出结果将</w:t>
      </w:r>
      <w:r w:rsidR="0006673D">
        <w:rPr>
          <w:rFonts w:hint="eastAsia"/>
        </w:rPr>
        <w:t>不满足要求</w:t>
      </w:r>
      <w:r w:rsidR="00E96E06">
        <w:rPr>
          <w:rFonts w:hint="eastAsia"/>
        </w:rPr>
        <w:t>。其次，</w:t>
      </w:r>
      <w:r w:rsidR="009A12C0">
        <w:rPr>
          <w:rFonts w:hint="eastAsia"/>
        </w:rPr>
        <w:t>该方案</w:t>
      </w:r>
      <w:r w:rsidRPr="00B123A1">
        <w:rPr>
          <w:rFonts w:hint="eastAsia"/>
        </w:rPr>
        <w:t>需要从输出端到输入端引入反馈机制，增加了系统的复杂度，方案中涉及到光的耦合以及光的分路，需要引入额外的波导辅助完成，因此在器件集成方面会有一定的局限</w:t>
      </w:r>
      <w:r w:rsidR="009A12C0">
        <w:rPr>
          <w:rFonts w:cs="Times New Roman" w:hint="eastAsia"/>
        </w:rPr>
        <w:t>，不利于器件的集成化。</w:t>
      </w:r>
    </w:p>
    <w:p w:rsidR="0018353A" w:rsidRPr="00B123A1" w:rsidRDefault="0018353A" w:rsidP="008F2D4E">
      <w:pPr>
        <w:ind w:firstLine="420"/>
        <w:rPr>
          <w:rFonts w:cs="Times New Roman"/>
        </w:rPr>
      </w:pPr>
    </w:p>
    <w:p w:rsidR="008F2D4E" w:rsidRPr="0018353A" w:rsidRDefault="008F2D4E" w:rsidP="00867146">
      <w:pPr>
        <w:pStyle w:val="a3"/>
        <w:numPr>
          <w:ilvl w:val="0"/>
          <w:numId w:val="4"/>
        </w:numPr>
        <w:spacing w:afterLines="50" w:after="163"/>
        <w:ind w:left="777" w:firstLineChars="0" w:hanging="357"/>
        <w:rPr>
          <w:rFonts w:cs="Times New Roman"/>
        </w:rPr>
      </w:pPr>
      <w:bookmarkStart w:id="75" w:name="OLE_LINK39"/>
      <w:bookmarkStart w:id="76" w:name="OLE_LINK40"/>
      <w:bookmarkStart w:id="77" w:name="OLE_LINK37"/>
      <w:bookmarkStart w:id="78" w:name="OLE_LINK38"/>
      <w:r w:rsidRPr="0018353A">
        <w:rPr>
          <w:rFonts w:hint="eastAsia"/>
        </w:rPr>
        <w:t>基于器件传输函数</w:t>
      </w:r>
      <w:bookmarkEnd w:id="75"/>
      <w:bookmarkEnd w:id="76"/>
      <w:r w:rsidRPr="0018353A">
        <w:rPr>
          <w:rFonts w:hint="eastAsia"/>
        </w:rPr>
        <w:t>设计的微分方程的全光求解方案</w:t>
      </w:r>
      <w:r w:rsidRPr="0018353A">
        <w:rPr>
          <w:rFonts w:cs="Times New Roman"/>
        </w:rPr>
        <w:t xml:space="preserve"> </w:t>
      </w:r>
    </w:p>
    <w:bookmarkEnd w:id="77"/>
    <w:bookmarkEnd w:id="78"/>
    <w:p w:rsidR="008F2D4E" w:rsidRPr="00B123A1" w:rsidRDefault="00141866" w:rsidP="008F2D4E">
      <w:pPr>
        <w:ind w:firstLine="420"/>
        <w:rPr>
          <w:rFonts w:cs="Times New Roman"/>
        </w:rPr>
      </w:pPr>
      <w:r w:rsidRPr="00B123A1">
        <w:rPr>
          <w:rFonts w:hint="eastAsia"/>
        </w:rPr>
        <w:t>这一类</w:t>
      </w:r>
      <w:r w:rsidR="008F2D4E" w:rsidRPr="00B123A1">
        <w:rPr>
          <w:rFonts w:hint="eastAsia"/>
        </w:rPr>
        <w:t>方案主要是基于器件的滤波原理，设计传输函数满足要求的光器件，</w:t>
      </w:r>
      <w:r w:rsidR="00195D32">
        <w:rPr>
          <w:rFonts w:hint="eastAsia"/>
        </w:rPr>
        <w:t>对输入信号进行滤波，</w:t>
      </w:r>
      <w:r w:rsidR="003D2585">
        <w:rPr>
          <w:rFonts w:hint="eastAsia"/>
        </w:rPr>
        <w:t>滤波之后的输出信号即满足特定的微分方程的求解结果。</w:t>
      </w:r>
      <w:r w:rsidR="008F2D4E" w:rsidRPr="00B123A1">
        <w:rPr>
          <w:rFonts w:hint="eastAsia"/>
        </w:rPr>
        <w:t>2008</w:t>
      </w:r>
      <w:r w:rsidR="008F2D4E" w:rsidRPr="00B123A1">
        <w:rPr>
          <w:rFonts w:hint="eastAsia"/>
        </w:rPr>
        <w:t>年，加拿大的</w:t>
      </w:r>
      <w:r w:rsidR="008F2D4E" w:rsidRPr="00B123A1">
        <w:t xml:space="preserve"> Radan Slavík</w:t>
      </w:r>
      <w:r w:rsidR="008F2D4E" w:rsidRPr="00B123A1">
        <w:rPr>
          <w:rFonts w:hint="eastAsia"/>
        </w:rPr>
        <w:t>等人利用在</w:t>
      </w:r>
      <w:proofErr w:type="gramStart"/>
      <w:r w:rsidR="008F2D4E" w:rsidRPr="00B123A1">
        <w:rPr>
          <w:rFonts w:hint="eastAsia"/>
        </w:rPr>
        <w:t>铒镱</w:t>
      </w:r>
      <w:proofErr w:type="gramEnd"/>
      <w:r w:rsidR="008F2D4E" w:rsidRPr="00B123A1">
        <w:rPr>
          <w:rFonts w:hint="eastAsia"/>
        </w:rPr>
        <w:t>共掺杂光纤上制作有源光纤布拉格光栅（</w:t>
      </w:r>
      <w:r w:rsidR="008F2D4E" w:rsidRPr="00B123A1">
        <w:rPr>
          <w:rFonts w:hint="eastAsia"/>
        </w:rPr>
        <w:t>FBG</w:t>
      </w:r>
      <w:r w:rsidR="008F2D4E" w:rsidRPr="00B123A1">
        <w:rPr>
          <w:rFonts w:hint="eastAsia"/>
        </w:rPr>
        <w:t>）构成</w:t>
      </w:r>
      <w:r w:rsidR="008F2D4E" w:rsidRPr="00B123A1">
        <w:rPr>
          <w:rFonts w:hint="eastAsia"/>
        </w:rPr>
        <w:t>FP</w:t>
      </w:r>
      <w:r w:rsidR="008F2D4E" w:rsidRPr="00B123A1">
        <w:rPr>
          <w:rFonts w:hint="eastAsia"/>
        </w:rPr>
        <w:t>腔，信号光与泵浦光从输入端输入到有源</w:t>
      </w:r>
      <w:r w:rsidR="008F2D4E" w:rsidRPr="00B123A1">
        <w:rPr>
          <w:rFonts w:hint="eastAsia"/>
        </w:rPr>
        <w:t>FBG</w:t>
      </w:r>
      <w:r w:rsidR="008F2D4E" w:rsidRPr="00B123A1">
        <w:rPr>
          <w:rFonts w:hint="eastAsia"/>
        </w:rPr>
        <w:t>，如图</w:t>
      </w:r>
      <w:r w:rsidR="008F2D4E" w:rsidRPr="00B123A1">
        <w:rPr>
          <w:rFonts w:cs="Times New Roman"/>
        </w:rPr>
        <w:t xml:space="preserve"> 1</w:t>
      </w:r>
      <w:r w:rsidR="000267AD">
        <w:rPr>
          <w:rFonts w:cs="Times New Roman" w:hint="eastAsia"/>
        </w:rPr>
        <w:t>-</w:t>
      </w:r>
      <w:r w:rsidR="008F2D4E" w:rsidRPr="00B123A1">
        <w:rPr>
          <w:rFonts w:cs="Times New Roman" w:hint="eastAsia"/>
        </w:rPr>
        <w:t>9</w:t>
      </w:r>
      <w:r w:rsidR="008F2D4E" w:rsidRPr="00B123A1">
        <w:rPr>
          <w:rFonts w:cs="Times New Roman"/>
        </w:rPr>
        <w:t xml:space="preserve"> </w:t>
      </w:r>
      <w:r w:rsidR="008F2D4E" w:rsidRPr="00B123A1">
        <w:rPr>
          <w:rFonts w:hint="eastAsia"/>
        </w:rPr>
        <w:t>所示，其时域脉冲响应为</w:t>
      </w:r>
      <w:r w:rsidR="008F2D4E" w:rsidRPr="00B123A1">
        <w:rPr>
          <w:rFonts w:cs="Times New Roman"/>
        </w:rPr>
        <w:t>:</w:t>
      </w:r>
      <w:r w:rsidR="008F2D4E" w:rsidRPr="00B123A1">
        <w:t xml:space="preserve"> </w:t>
      </w:r>
    </w:p>
    <w:p w:rsidR="00141866" w:rsidRPr="00E851B3" w:rsidRDefault="00A9460A" w:rsidP="008F2D4E">
      <w:pPr>
        <w:spacing w:line="240" w:lineRule="auto"/>
        <w:jc w:val="center"/>
        <w:rPr>
          <w:rFonts w:cs="Times New Roman"/>
          <w:lang w:val="fr-FR"/>
        </w:rPr>
      </w:pPr>
      <m:oMathPara>
        <m:oMath>
          <m:eqArr>
            <m:eqArrPr>
              <m:maxDist m:val="1"/>
              <m:ctrlPr>
                <w:rPr>
                  <w:rFonts w:ascii="Cambria Math" w:hAnsi="Cambria Math" w:cs="Times New Roman"/>
                  <w:lang w:val="fr-FR"/>
                </w:rPr>
              </m:ctrlPr>
            </m:eqArrPr>
            <m:e>
              <m:r>
                <w:rPr>
                  <w:rFonts w:ascii="Cambria Math" w:hAnsi="Cambria Math" w:cs="Times New Roman"/>
                  <w:lang w:val="fr-FR"/>
                </w:rPr>
                <m:t>h</m:t>
              </m:r>
              <m:d>
                <m:dPr>
                  <m:ctrlPr>
                    <w:rPr>
                      <w:rFonts w:ascii="Cambria Math" w:hAnsi="Cambria Math" w:cs="Times New Roman"/>
                      <w:i/>
                      <w:lang w:val="fr-FR"/>
                    </w:rPr>
                  </m:ctrlPr>
                </m:dPr>
                <m:e>
                  <m:r>
                    <w:rPr>
                      <w:rFonts w:ascii="Cambria Math" w:hAnsi="Cambria Math" w:cs="Times New Roman"/>
                      <w:lang w:val="fr-FR"/>
                    </w:rPr>
                    <m:t>t</m:t>
                  </m:r>
                </m:e>
              </m:d>
              <m:r>
                <w:rPr>
                  <w:rFonts w:ascii="Cambria Math" w:hAnsi="Cambria Math" w:cs="Times New Roman"/>
                  <w:lang w:val="fr-FR"/>
                </w:rPr>
                <m:t>=</m:t>
              </m:r>
              <w:bookmarkStart w:id="79" w:name="OLE_LINK47"/>
              <w:bookmarkStart w:id="80" w:name="OLE_LINK48"/>
              <w:bookmarkStart w:id="81" w:name="OLE_LINK49"/>
              <m:func>
                <m:funcPr>
                  <m:ctrlPr>
                    <w:rPr>
                      <w:rFonts w:ascii="Cambria Math" w:hAnsi="Cambria Math" w:cs="Times New Roman"/>
                      <w:i/>
                      <w:lang w:val="fr-FR"/>
                    </w:rPr>
                  </m:ctrlPr>
                </m:funcPr>
                <m:fName>
                  <m:r>
                    <w:rPr>
                      <w:rFonts w:ascii="Cambria Math" w:hAnsi="Cambria Math" w:cs="Times New Roman"/>
                      <w:lang w:val="fr-FR"/>
                    </w:rPr>
                    <m:t>exp</m:t>
                  </m:r>
                </m:fName>
                <m:e>
                  <m:d>
                    <m:dPr>
                      <m:ctrlPr>
                        <w:rPr>
                          <w:rFonts w:ascii="Cambria Math" w:hAnsi="Cambria Math" w:cs="Times New Roman"/>
                          <w:i/>
                          <w:lang w:val="fr-FR"/>
                        </w:rPr>
                      </m:ctrlPr>
                    </m:dPr>
                    <m:e>
                      <m:r>
                        <w:rPr>
                          <w:rFonts w:ascii="Cambria Math" w:hAnsi="Cambria Math" w:cs="Times New Roman"/>
                          <w:lang w:val="fr-FR"/>
                        </w:rPr>
                        <m:t>-kt</m:t>
                      </m:r>
                    </m:e>
                  </m:d>
                </m:e>
              </m:func>
              <w:bookmarkStart w:id="82" w:name="OLE_LINK43"/>
              <w:bookmarkStart w:id="83" w:name="OLE_LINK46"/>
              <w:bookmarkStart w:id="84" w:name="OLE_LINK50"/>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w:bookmarkEnd w:id="79"/>
              <w:bookmarkEnd w:id="80"/>
              <w:bookmarkEnd w:id="81"/>
              <w:bookmarkEnd w:id="82"/>
              <w:bookmarkEnd w:id="83"/>
              <w:bookmarkEnd w:id="84"/>
              <m:r>
                <w:rPr>
                  <w:rFonts w:ascii="Cambria Math" w:hAnsi="Cambria Math" w:cs="Times New Roman"/>
                  <w:lang w:val="fr-FR"/>
                </w:rPr>
                <m:t>#</m:t>
              </m:r>
              <m:d>
                <m:dPr>
                  <m:ctrlPr>
                    <w:rPr>
                      <w:rFonts w:ascii="Cambria Math" w:hAnsi="Cambria Math" w:cs="Times New Roman"/>
                      <w:lang w:val="fr-FR"/>
                    </w:rPr>
                  </m:ctrlPr>
                </m:dPr>
                <m:e>
                  <m:r>
                    <m:rPr>
                      <m:sty m:val="p"/>
                    </m:rPr>
                    <w:rPr>
                      <w:rFonts w:ascii="Cambria Math" w:hAnsi="Cambria Math" w:cs="Times New Roman"/>
                      <w:lang w:val="fr-FR"/>
                    </w:rPr>
                    <m:t>1.2</m:t>
                  </m:r>
                </m:e>
              </m:d>
              <m:ctrlPr>
                <w:rPr>
                  <w:rFonts w:ascii="Cambria Math" w:hAnsi="Cambria Math" w:cs="Times New Roman"/>
                  <w:i/>
                  <w:lang w:val="fr-FR"/>
                </w:rPr>
              </m:ctrlPr>
            </m:e>
          </m:eqArr>
        </m:oMath>
      </m:oMathPara>
    </w:p>
    <w:p w:rsidR="00E851B3" w:rsidRPr="00E851B3" w:rsidRDefault="00E851B3" w:rsidP="008F2D4E">
      <w:pPr>
        <w:spacing w:line="240" w:lineRule="auto"/>
        <w:jc w:val="center"/>
        <w:rPr>
          <w:rFonts w:cs="Times New Roman"/>
          <w:lang w:val="fr-FR"/>
        </w:rPr>
      </w:pPr>
    </w:p>
    <w:p w:rsidR="008F2D4E" w:rsidRPr="00B123A1" w:rsidRDefault="008F2D4E" w:rsidP="008F2D4E">
      <w:pPr>
        <w:spacing w:line="240" w:lineRule="auto"/>
        <w:jc w:val="left"/>
        <w:rPr>
          <w:rFonts w:cs="Times New Roman"/>
        </w:rPr>
      </w:pPr>
      <w:r w:rsidRPr="00B123A1">
        <w:rPr>
          <w:rFonts w:cs="Times New Roman" w:hint="eastAsia"/>
        </w:rPr>
        <w:t>对应的时域传输函数为：</w:t>
      </w:r>
    </w:p>
    <w:p w:rsidR="008F2D4E" w:rsidRPr="00E851B3" w:rsidRDefault="00A9460A" w:rsidP="008F2D4E">
      <w:pPr>
        <w:spacing w:line="240" w:lineRule="auto"/>
        <w:jc w:val="left"/>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hint="eastAsia"/>
                    </w:rPr>
                    <m:t>j</m:t>
                  </m:r>
                  <m:r>
                    <w:rPr>
                      <w:rFonts w:ascii="Cambria Math" w:hAnsi="Cambria Math" w:cs="Times New Roman"/>
                    </w:rPr>
                    <m:t>ω+k</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1.3</m:t>
                  </m:r>
                </m:e>
              </m:d>
            </m:e>
          </m:eqArr>
        </m:oMath>
      </m:oMathPara>
    </w:p>
    <w:p w:rsidR="00E851B3" w:rsidRPr="00E851B3" w:rsidRDefault="00E851B3" w:rsidP="008F2D4E">
      <w:pPr>
        <w:spacing w:line="240" w:lineRule="auto"/>
        <w:jc w:val="left"/>
        <w:rPr>
          <w:rFonts w:cs="Times New Roman"/>
        </w:rPr>
      </w:pPr>
    </w:p>
    <w:p w:rsidR="008F2D4E" w:rsidRPr="00B123A1" w:rsidRDefault="008F2D4E" w:rsidP="008F2D4E">
      <w:pPr>
        <w:spacing w:line="240" w:lineRule="auto"/>
        <w:jc w:val="center"/>
        <w:rPr>
          <w:rFonts w:cs="Times New Roman"/>
          <w:sz w:val="18"/>
          <w:szCs w:val="18"/>
        </w:rPr>
      </w:pPr>
      <w:r w:rsidRPr="00B123A1">
        <w:rPr>
          <w:rFonts w:cs="Times New Roman"/>
          <w:noProof/>
          <w:sz w:val="18"/>
          <w:szCs w:val="18"/>
        </w:rPr>
        <w:drawing>
          <wp:inline distT="0" distB="0" distL="0" distR="0" wp14:anchorId="701A067E" wp14:editId="3177F9F3">
            <wp:extent cx="4715510" cy="1533236"/>
            <wp:effectExtent l="0" t="0" r="0" b="381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b="17921"/>
                    <a:stretch/>
                  </pic:blipFill>
                  <pic:spPr bwMode="auto">
                    <a:xfrm>
                      <a:off x="0" y="0"/>
                      <a:ext cx="4715879" cy="1533356"/>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267AD">
      <w:pPr>
        <w:pStyle w:val="a7"/>
      </w:pPr>
      <w:r w:rsidRPr="00B123A1">
        <w:rPr>
          <w:rFonts w:hint="eastAsia"/>
        </w:rPr>
        <w:t>图</w:t>
      </w:r>
      <w:r w:rsidRPr="00B123A1">
        <w:rPr>
          <w:rFonts w:hint="eastAsia"/>
        </w:rPr>
        <w:t>1</w:t>
      </w:r>
      <w:r w:rsidR="000267AD">
        <w:rPr>
          <w:rFonts w:hint="eastAsia"/>
        </w:rPr>
        <w:t>-</w:t>
      </w:r>
      <w:r w:rsidRPr="00B123A1">
        <w:rPr>
          <w:rFonts w:hint="eastAsia"/>
        </w:rPr>
        <w:t xml:space="preserve">9 </w:t>
      </w:r>
      <w:r w:rsidRPr="00B123A1">
        <w:rPr>
          <w:rFonts w:hint="eastAsia"/>
        </w:rPr>
        <w:t>基于</w:t>
      </w:r>
      <w:r w:rsidRPr="00B123A1">
        <w:rPr>
          <w:rFonts w:hint="eastAsia"/>
        </w:rPr>
        <w:t>FP</w:t>
      </w:r>
      <w:proofErr w:type="gramStart"/>
      <w:r w:rsidRPr="00B123A1">
        <w:rPr>
          <w:rFonts w:hint="eastAsia"/>
        </w:rPr>
        <w:t>腔</w:t>
      </w:r>
      <w:proofErr w:type="gramEnd"/>
      <w:r w:rsidRPr="00B123A1">
        <w:rPr>
          <w:rFonts w:hint="eastAsia"/>
        </w:rPr>
        <w:t>结构的微分方程求解器结构示意图</w:t>
      </w:r>
    </w:p>
    <w:p w:rsidR="008F2D4E" w:rsidRPr="00B123A1" w:rsidRDefault="008F2D4E" w:rsidP="008F2D4E">
      <w:pPr>
        <w:spacing w:line="240" w:lineRule="auto"/>
        <w:jc w:val="center"/>
        <w:rPr>
          <w:rFonts w:cs="Times New Roman"/>
          <w:sz w:val="21"/>
          <w:szCs w:val="18"/>
        </w:rPr>
      </w:pPr>
    </w:p>
    <w:p w:rsidR="008F2D4E" w:rsidRPr="00B123A1" w:rsidRDefault="008F2D4E" w:rsidP="008F2D4E">
      <w:r w:rsidRPr="00B123A1">
        <w:rPr>
          <w:rFonts w:hint="eastAsia"/>
        </w:rPr>
        <w:t>式中</w:t>
      </w:r>
      <m:oMath>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m:oMath>
      <w:r w:rsidRPr="00B123A1">
        <w:rPr>
          <w:rFonts w:hint="eastAsia"/>
        </w:rPr>
        <w:t>为单位阶跃函数，</w:t>
      </w:r>
      <w:r w:rsidRPr="00EA257A">
        <w:rPr>
          <w:rFonts w:hint="eastAsia"/>
          <w:i/>
        </w:rPr>
        <w:t>k</w:t>
      </w:r>
      <w:r w:rsidRPr="00B123A1">
        <w:rPr>
          <w:rFonts w:hint="eastAsia"/>
        </w:rPr>
        <w:t>为常系数</w:t>
      </w:r>
      <w:r w:rsidRPr="00B123A1">
        <w:rPr>
          <w:rFonts w:cs="Times New Roman" w:hint="eastAsia"/>
        </w:rPr>
        <w:t>，</w:t>
      </w:r>
      <w:r w:rsidRPr="00B123A1">
        <w:rPr>
          <w:rFonts w:hint="eastAsia"/>
        </w:rPr>
        <w:t>与该</w:t>
      </w:r>
      <w:r w:rsidRPr="00B123A1">
        <w:rPr>
          <w:rFonts w:hint="eastAsia"/>
        </w:rPr>
        <w:t>FP</w:t>
      </w:r>
      <w:r w:rsidRPr="00B123A1">
        <w:rPr>
          <w:rFonts w:hint="eastAsia"/>
        </w:rPr>
        <w:t>腔内的增益和损耗相关，</w:t>
      </w:r>
      <m:oMath>
        <m:r>
          <m:rPr>
            <m:sty m:val="p"/>
          </m:rPr>
          <w:rPr>
            <w:rFonts w:ascii="Cambria Math" w:hAnsi="Cambria Math"/>
          </w:rPr>
          <m:t>j=</m:t>
        </m:r>
        <m:rad>
          <m:radPr>
            <m:degHide m:val="1"/>
            <m:ctrlPr>
              <w:rPr>
                <w:rFonts w:ascii="Cambria Math" w:hAnsi="Cambria Math"/>
              </w:rPr>
            </m:ctrlPr>
          </m:radPr>
          <m:deg/>
          <m:e>
            <m:r>
              <w:rPr>
                <w:rFonts w:ascii="Cambria Math" w:hAnsi="Cambria Math"/>
              </w:rPr>
              <m:t>-1</m:t>
            </m:r>
          </m:e>
        </m:rad>
      </m:oMath>
      <w:r w:rsidRPr="00B123A1">
        <w:rPr>
          <w:rFonts w:hint="eastAsia"/>
        </w:rPr>
        <w:t>。当</w:t>
      </w:r>
      <w:r w:rsidRPr="00EA257A">
        <w:rPr>
          <w:rFonts w:hint="eastAsia"/>
          <w:i/>
        </w:rPr>
        <w:t>k</w:t>
      </w:r>
      <w:r w:rsidRPr="00B123A1">
        <w:t>=0</w:t>
      </w:r>
      <w:r w:rsidRPr="00B123A1">
        <w:rPr>
          <w:rFonts w:hint="eastAsia"/>
        </w:rPr>
        <w:t>时，</w:t>
      </w:r>
      <w:r w:rsidRPr="00B123A1">
        <w:rPr>
          <w:rFonts w:hint="eastAsia"/>
        </w:rPr>
        <w:t>FP</w:t>
      </w:r>
      <w:r w:rsidRPr="00B123A1">
        <w:rPr>
          <w:rFonts w:hint="eastAsia"/>
        </w:rPr>
        <w:t>腔内没有损耗，此时可看作全光积分器</w:t>
      </w:r>
      <w:r w:rsidRPr="00B123A1">
        <w:rPr>
          <w:rFonts w:cs="Times New Roman" w:hint="eastAsia"/>
        </w:rPr>
        <w:t>；</w:t>
      </w:r>
      <w:r w:rsidRPr="00B123A1">
        <w:rPr>
          <w:rFonts w:hint="eastAsia"/>
        </w:rPr>
        <w:t>而当改变泵浦功率的大小，调节腔内损耗的大小，使该</w:t>
      </w:r>
      <w:r w:rsidRPr="00B123A1">
        <w:rPr>
          <w:rFonts w:hint="eastAsia"/>
        </w:rPr>
        <w:t>FP</w:t>
      </w:r>
      <w:proofErr w:type="gramStart"/>
      <w:r w:rsidRPr="00B123A1">
        <w:rPr>
          <w:rFonts w:hint="eastAsia"/>
        </w:rPr>
        <w:t>腔</w:t>
      </w:r>
      <w:proofErr w:type="gramEnd"/>
      <w:r w:rsidRPr="00B123A1">
        <w:rPr>
          <w:rFonts w:hint="eastAsia"/>
        </w:rPr>
        <w:t>不再为无损状态，</w:t>
      </w:r>
      <w:r w:rsidRPr="00B123A1">
        <w:rPr>
          <w:rFonts w:cs="Times New Roman" w:hint="eastAsia"/>
        </w:rPr>
        <w:t>即</w:t>
      </w:r>
      <m:oMath>
        <m:r>
          <w:rPr>
            <w:rFonts w:ascii="Cambria Math" w:hAnsi="Cambria Math" w:cs="Times New Roman"/>
          </w:rPr>
          <m:t>k</m:t>
        </m:r>
        <m:r>
          <m:rPr>
            <m:sty m:val="p"/>
          </m:rPr>
          <w:rPr>
            <w:rFonts w:ascii="Cambria Math" w:hAnsi="Cambria Math" w:cs="Times New Roman"/>
          </w:rPr>
          <m:t>≠0</m:t>
        </m:r>
      </m:oMath>
      <w:r w:rsidRPr="00B123A1">
        <w:rPr>
          <w:rFonts w:hint="eastAsia"/>
        </w:rPr>
        <w:t>，此条件满足了求解微分方程所需的滤波器的时域响应，从而可以实现微分方程的求解。</w:t>
      </w:r>
      <w:r w:rsidRPr="000267AD">
        <w:rPr>
          <w:rFonts w:hint="eastAsia"/>
        </w:rPr>
        <w:t>2014</w:t>
      </w:r>
      <w:r w:rsidRPr="000267AD">
        <w:rPr>
          <w:rFonts w:hint="eastAsia"/>
        </w:rPr>
        <w:t>年，</w:t>
      </w:r>
      <w:r w:rsidRPr="000267AD">
        <w:t xml:space="preserve">Yang T </w:t>
      </w:r>
      <w:r w:rsidRPr="00B123A1">
        <w:rPr>
          <w:rFonts w:hint="eastAsia"/>
        </w:rPr>
        <w:t>等人在利用</w:t>
      </w:r>
      <w:bookmarkStart w:id="85" w:name="OLE_LINK1"/>
      <w:bookmarkStart w:id="86" w:name="OLE_LINK2"/>
      <w:r w:rsidRPr="00B123A1">
        <w:rPr>
          <w:rFonts w:hint="eastAsia"/>
        </w:rPr>
        <w:t>上下载型微环，实现全光微分方程的求解</w:t>
      </w:r>
      <w:bookmarkEnd w:id="85"/>
      <w:bookmarkEnd w:id="86"/>
      <w:r w:rsidRPr="00B123A1">
        <w:rPr>
          <w:rFonts w:hint="eastAsia"/>
        </w:rPr>
        <w:t>。实验装置结构示意图如图</w:t>
      </w:r>
      <w:r w:rsidRPr="00B123A1">
        <w:t>1</w:t>
      </w:r>
      <w:r w:rsidR="000267AD">
        <w:rPr>
          <w:rFonts w:hint="eastAsia"/>
        </w:rPr>
        <w:t>-</w:t>
      </w:r>
      <w:r w:rsidRPr="00B123A1">
        <w:t>10</w:t>
      </w:r>
      <w:r w:rsidRPr="00B123A1">
        <w:rPr>
          <w:rFonts w:hint="eastAsia"/>
        </w:rPr>
        <w:t>所示，通过在微环两侧埋入电极，调整偏置电压，可以实现常系数</w:t>
      </w:r>
      <w:r w:rsidRPr="00B123A1">
        <w:rPr>
          <w:rFonts w:hint="eastAsia"/>
        </w:rPr>
        <w:t>k</w:t>
      </w:r>
      <w:r w:rsidRPr="00B123A1">
        <w:rPr>
          <w:rFonts w:hint="eastAsia"/>
        </w:rPr>
        <w:t>的可调</w:t>
      </w:r>
      <w:r w:rsidRPr="00B123A1">
        <w:rPr>
          <w:rFonts w:hint="eastAsia"/>
        </w:rPr>
        <w:t>[</w:t>
      </w:r>
      <w:r w:rsidRPr="00B123A1">
        <w:t>21</w:t>
      </w:r>
      <w:r w:rsidRPr="00B123A1">
        <w:rPr>
          <w:rFonts w:hint="eastAsia"/>
        </w:rPr>
        <w:t>]</w:t>
      </w:r>
      <w:r w:rsidRPr="00B123A1">
        <w:rPr>
          <w:rFonts w:hint="eastAsia"/>
        </w:rPr>
        <w:t>。</w:t>
      </w:r>
    </w:p>
    <w:p w:rsidR="008F2D4E" w:rsidRPr="00B123A1" w:rsidRDefault="008F2D4E" w:rsidP="008F2D4E">
      <w:pPr>
        <w:spacing w:line="240" w:lineRule="auto"/>
        <w:rPr>
          <w:rFonts w:cs="Times New Roman"/>
        </w:rPr>
      </w:pPr>
      <w:r w:rsidRPr="00B123A1">
        <w:rPr>
          <w:noProof/>
        </w:rPr>
        <w:drawing>
          <wp:inline distT="0" distB="0" distL="0" distR="0" wp14:anchorId="62BCA196" wp14:editId="798FEE2D">
            <wp:extent cx="5270500" cy="1923789"/>
            <wp:effectExtent l="0" t="0" r="6350" b="635"/>
            <wp:docPr id="2" name="图片 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3"/>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0500" cy="1923789"/>
                    </a:xfrm>
                    <a:prstGeom prst="rect">
                      <a:avLst/>
                    </a:prstGeom>
                    <a:noFill/>
                    <a:ln>
                      <a:noFill/>
                    </a:ln>
                  </pic:spPr>
                </pic:pic>
              </a:graphicData>
            </a:graphic>
          </wp:inline>
        </w:drawing>
      </w:r>
    </w:p>
    <w:p w:rsidR="008F2D4E" w:rsidRPr="00B123A1" w:rsidRDefault="008F2D4E" w:rsidP="000267AD">
      <w:pPr>
        <w:pStyle w:val="a7"/>
        <w:rPr>
          <w:rFonts w:cs="Times New Roman"/>
        </w:rPr>
      </w:pPr>
      <w:bookmarkStart w:id="87" w:name="OLE_LINK3"/>
      <w:bookmarkStart w:id="88" w:name="OLE_LINK4"/>
      <w:r w:rsidRPr="00B123A1">
        <w:rPr>
          <w:rFonts w:cs="Times New Roman" w:hint="eastAsia"/>
        </w:rPr>
        <w:t>图</w:t>
      </w:r>
      <w:r w:rsidR="000267AD">
        <w:rPr>
          <w:rFonts w:cs="Times New Roman" w:hint="eastAsia"/>
        </w:rPr>
        <w:t xml:space="preserve"> 1-</w:t>
      </w:r>
      <w:r w:rsidRPr="00B123A1">
        <w:rPr>
          <w:rFonts w:cs="Times New Roman" w:hint="eastAsia"/>
        </w:rPr>
        <w:t>10</w:t>
      </w:r>
      <w:r w:rsidRPr="00B123A1">
        <w:rPr>
          <w:rFonts w:cs="Times New Roman"/>
        </w:rPr>
        <w:t xml:space="preserve"> </w:t>
      </w:r>
      <w:r w:rsidRPr="00B123A1">
        <w:rPr>
          <w:rFonts w:hint="eastAsia"/>
        </w:rPr>
        <w:t>上下载型微环实现全光微分方程的求解方案装置示意图</w:t>
      </w:r>
    </w:p>
    <w:p w:rsidR="008F2D4E" w:rsidRPr="00B123A1" w:rsidRDefault="008F2D4E" w:rsidP="008F2D4E">
      <w:pPr>
        <w:pStyle w:val="3"/>
      </w:pPr>
      <w:bookmarkStart w:id="89" w:name="OLE_LINK68"/>
      <w:bookmarkStart w:id="90" w:name="OLE_LINK69"/>
      <w:bookmarkStart w:id="91" w:name="_Toc501121511"/>
      <w:bookmarkEnd w:id="87"/>
      <w:bookmarkEnd w:id="88"/>
      <w:r w:rsidRPr="00B123A1">
        <w:t xml:space="preserve">1.3.2 </w:t>
      </w:r>
      <w:r w:rsidRPr="00B123A1">
        <w:rPr>
          <w:rFonts w:hint="eastAsia"/>
        </w:rPr>
        <w:t>微环微分器</w:t>
      </w:r>
      <w:bookmarkEnd w:id="89"/>
      <w:bookmarkEnd w:id="90"/>
      <w:bookmarkEnd w:id="91"/>
    </w:p>
    <w:p w:rsidR="008F2D4E" w:rsidRPr="00B123A1" w:rsidRDefault="008F2D4E" w:rsidP="008F2D4E">
      <w:pPr>
        <w:ind w:firstLineChars="200" w:firstLine="480"/>
        <w:rPr>
          <w:rFonts w:ascii="宋体" w:hAnsi="宋体"/>
        </w:rPr>
      </w:pPr>
      <w:r w:rsidRPr="00B123A1">
        <w:rPr>
          <w:rFonts w:ascii="宋体" w:hAnsi="宋体"/>
        </w:rPr>
        <w:t>根据微分的物理量不同，全光时域微分器可</w:t>
      </w:r>
      <w:proofErr w:type="gramStart"/>
      <w:r w:rsidRPr="00B123A1">
        <w:rPr>
          <w:rFonts w:ascii="宋体" w:hAnsi="宋体"/>
        </w:rPr>
        <w:t>分为光场微分</w:t>
      </w:r>
      <w:proofErr w:type="gramEnd"/>
      <w:r w:rsidRPr="00B123A1">
        <w:rPr>
          <w:rFonts w:ascii="宋体" w:hAnsi="宋体"/>
        </w:rPr>
        <w:t>器和光强微分器，</w:t>
      </w:r>
      <w:proofErr w:type="gramStart"/>
      <w:r w:rsidRPr="00B123A1">
        <w:rPr>
          <w:rFonts w:ascii="宋体" w:hAnsi="宋体"/>
        </w:rPr>
        <w:t>光场微分</w:t>
      </w:r>
      <w:proofErr w:type="gramEnd"/>
      <w:r w:rsidRPr="00B123A1">
        <w:rPr>
          <w:rFonts w:ascii="宋体" w:hAnsi="宋体"/>
        </w:rPr>
        <w:t>器是针对光信号的振幅和相位进行微分操作，光强微分器则是对光信号的强度进行微分操作，</w:t>
      </w:r>
      <w:proofErr w:type="gramStart"/>
      <w:r w:rsidRPr="00B123A1">
        <w:rPr>
          <w:rFonts w:ascii="宋体" w:hAnsi="宋体"/>
        </w:rPr>
        <w:t>光场微分</w:t>
      </w:r>
      <w:proofErr w:type="gramEnd"/>
      <w:r w:rsidRPr="00B123A1">
        <w:rPr>
          <w:rFonts w:ascii="宋体" w:hAnsi="宋体"/>
        </w:rPr>
        <w:t>器是目前研究的主流。根据</w:t>
      </w:r>
      <w:proofErr w:type="gramStart"/>
      <w:r w:rsidRPr="00B123A1">
        <w:rPr>
          <w:rFonts w:ascii="宋体" w:hAnsi="宋体"/>
        </w:rPr>
        <w:t>微分阶数不同</w:t>
      </w:r>
      <w:proofErr w:type="gramEnd"/>
      <w:r w:rsidRPr="00B123A1">
        <w:rPr>
          <w:rFonts w:ascii="宋体" w:hAnsi="宋体"/>
        </w:rPr>
        <w:t>，又可以分为分数阶、</w:t>
      </w:r>
      <w:proofErr w:type="gramStart"/>
      <w:r w:rsidRPr="00B123A1">
        <w:rPr>
          <w:rFonts w:ascii="宋体" w:hAnsi="宋体"/>
        </w:rPr>
        <w:t>一阶和高阶微分</w:t>
      </w:r>
      <w:proofErr w:type="gramEnd"/>
      <w:r w:rsidRPr="00B123A1">
        <w:rPr>
          <w:rFonts w:ascii="宋体" w:hAnsi="宋体"/>
        </w:rPr>
        <w:t>器，这些都有学者在开展工作。目前光学微分器的研究主要在基于光纤光栅、波导方向耦合器、马赫曾德干涉仪、光子晶体微腔、半导体光放大器以及基于微环谐振腔等几个方面，</w:t>
      </w:r>
      <w:r w:rsidRPr="00B123A1">
        <w:rPr>
          <w:rFonts w:ascii="宋体" w:hAnsi="宋体" w:hint="eastAsia"/>
        </w:rPr>
        <w:t>下面我们将针对微环微分</w:t>
      </w:r>
      <w:proofErr w:type="gramStart"/>
      <w:r w:rsidRPr="00B123A1">
        <w:rPr>
          <w:rFonts w:ascii="宋体" w:hAnsi="宋体" w:hint="eastAsia"/>
        </w:rPr>
        <w:t>器展开</w:t>
      </w:r>
      <w:proofErr w:type="gramEnd"/>
      <w:r w:rsidRPr="00B123A1">
        <w:rPr>
          <w:rFonts w:ascii="宋体" w:hAnsi="宋体" w:hint="eastAsia"/>
        </w:rPr>
        <w:t>叙述。</w:t>
      </w:r>
    </w:p>
    <w:p w:rsidR="008F2D4E" w:rsidRPr="00B123A1" w:rsidRDefault="008F2D4E" w:rsidP="008F2D4E">
      <w:pPr>
        <w:ind w:firstLine="420"/>
      </w:pPr>
      <w:r w:rsidRPr="00B123A1">
        <w:t>在基于微环谐振器的研究方面，早在</w:t>
      </w:r>
      <w:r w:rsidRPr="00B123A1">
        <w:t>1991</w:t>
      </w:r>
      <w:r w:rsidRPr="00B123A1">
        <w:t>年，</w:t>
      </w:r>
      <w:r w:rsidRPr="00B123A1">
        <w:t xml:space="preserve">G. Soundra Pandian </w:t>
      </w:r>
      <w:r w:rsidRPr="00B123A1">
        <w:t>就提出了利用光纤微环谐振器对光脉冲实现微分的思想，虽然没有涉及到具体的实现方案，但是对利用环形谐振</w:t>
      </w:r>
      <w:proofErr w:type="gramStart"/>
      <w:r w:rsidRPr="00B123A1">
        <w:t>器实现光</w:t>
      </w:r>
      <w:proofErr w:type="gramEnd"/>
      <w:r w:rsidRPr="00B123A1">
        <w:t>时域微分具有启蒙作用</w:t>
      </w:r>
      <w:r w:rsidRPr="00B123A1">
        <w:rPr>
          <w:vertAlign w:val="superscript"/>
        </w:rPr>
        <w:t>[16]</w:t>
      </w:r>
      <w:r w:rsidRPr="00B123A1">
        <w:t>。</w:t>
      </w:r>
      <w:r w:rsidRPr="00B123A1">
        <w:t>2008</w:t>
      </w:r>
      <w:r w:rsidRPr="00B123A1">
        <w:t>年，</w:t>
      </w:r>
      <w:r w:rsidRPr="00B123A1">
        <w:t xml:space="preserve"> Fangfei Liu </w:t>
      </w:r>
      <w:r w:rsidRPr="00B123A1">
        <w:t>等人利用半径</w:t>
      </w:r>
      <w:r w:rsidRPr="00B123A1">
        <w:t>40</w:t>
      </w:r>
      <w:r w:rsidRPr="00B123A1">
        <w:rPr>
          <w:i/>
          <w:iCs/>
        </w:rPr>
        <w:t>um</w:t>
      </w:r>
      <w:r w:rsidRPr="00B123A1">
        <w:t>的</w:t>
      </w:r>
      <w:r w:rsidRPr="00B123A1">
        <w:t>SOI</w:t>
      </w:r>
      <w:r w:rsidRPr="00B123A1">
        <w:t>微环谐振器，实现了对</w:t>
      </w:r>
      <w:r w:rsidRPr="00B123A1">
        <w:t>10 Gbit/s</w:t>
      </w:r>
      <w:r w:rsidRPr="00B123A1">
        <w:t>高斯信号光以及</w:t>
      </w:r>
      <w:r w:rsidRPr="00B123A1">
        <w:t>5Gbit/s</w:t>
      </w:r>
      <w:r w:rsidRPr="00B123A1">
        <w:t>矩形脉冲的一阶时域微分</w:t>
      </w:r>
      <w:r w:rsidRPr="00B123A1">
        <w:rPr>
          <w:vertAlign w:val="superscript"/>
        </w:rPr>
        <w:t>[17]</w:t>
      </w:r>
      <w:r w:rsidRPr="00B123A1">
        <w:t>。</w:t>
      </w:r>
      <w:r w:rsidRPr="00B123A1">
        <w:t>2011</w:t>
      </w:r>
      <w:r w:rsidRPr="00B123A1">
        <w:t>年，</w:t>
      </w:r>
      <w:r w:rsidRPr="00B123A1">
        <w:t>G. Zhou</w:t>
      </w:r>
      <w:r w:rsidRPr="00B123A1">
        <w:t>等人通过改变硅基微环波导尺寸，将微环的半径改为</w:t>
      </w:r>
      <w:r w:rsidRPr="00B123A1">
        <w:t>20</w:t>
      </w:r>
      <w:r w:rsidRPr="00B123A1">
        <w:rPr>
          <w:i/>
          <w:iCs/>
        </w:rPr>
        <w:t>um</w:t>
      </w:r>
      <w:r w:rsidRPr="00B123A1">
        <w:t>，将微环微分器的输入信号速率提升到了</w:t>
      </w:r>
      <w:r w:rsidRPr="00B123A1">
        <w:t>80 Gbit/s</w:t>
      </w:r>
      <w:r w:rsidRPr="00B123A1">
        <w:t>，说明了微环微分器在全光高速运算中的巨大潜力</w:t>
      </w:r>
      <w:r w:rsidRPr="00B123A1">
        <w:rPr>
          <w:vertAlign w:val="superscript"/>
        </w:rPr>
        <w:t>[18]</w:t>
      </w:r>
      <w:r w:rsidRPr="00B123A1">
        <w:t>。</w:t>
      </w:r>
      <w:r w:rsidRPr="00B123A1">
        <w:t>2013</w:t>
      </w:r>
      <w:r w:rsidRPr="00B123A1">
        <w:t>年，</w:t>
      </w:r>
      <w:r w:rsidRPr="00B123A1">
        <w:t>J.Dong</w:t>
      </w:r>
      <w:r w:rsidRPr="00B123A1">
        <w:t>等人通过微环谐振腔的级联，实现了对光脉冲信号一阶、二</w:t>
      </w:r>
      <w:proofErr w:type="gramStart"/>
      <w:r w:rsidRPr="00B123A1">
        <w:t>阶以及</w:t>
      </w:r>
      <w:proofErr w:type="gramEnd"/>
      <w:r w:rsidRPr="00B123A1">
        <w:t>三阶微分，误差分别为</w:t>
      </w:r>
      <w:r w:rsidRPr="00B123A1">
        <w:t>3.1%, 4.7%, and 6.2%</w:t>
      </w:r>
      <w:r w:rsidRPr="00B123A1">
        <w:rPr>
          <w:vertAlign w:val="superscript"/>
        </w:rPr>
        <w:t xml:space="preserve"> [19]</w:t>
      </w:r>
      <w:r w:rsidRPr="00B123A1">
        <w:t>。</w:t>
      </w:r>
    </w:p>
    <w:p w:rsidR="008F2D4E" w:rsidRPr="00B123A1" w:rsidRDefault="008F2D4E" w:rsidP="008F2D4E">
      <w:pPr>
        <w:spacing w:line="240" w:lineRule="auto"/>
        <w:ind w:firstLine="420"/>
        <w:jc w:val="center"/>
        <w:rPr>
          <w:rFonts w:ascii="宋体" w:hAnsi="宋体"/>
        </w:rPr>
      </w:pPr>
      <w:r w:rsidRPr="00B123A1">
        <w:rPr>
          <w:rFonts w:ascii="宋体" w:hAnsi="宋体" w:hint="eastAsia"/>
          <w:noProof/>
        </w:rPr>
        <w:drawing>
          <wp:inline distT="0" distB="0" distL="0" distR="0" wp14:anchorId="21B129C3" wp14:editId="249BE998">
            <wp:extent cx="2907792" cy="217220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Image.jp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07792" cy="2172208"/>
                    </a:xfrm>
                    <a:prstGeom prst="rect">
                      <a:avLst/>
                    </a:prstGeom>
                  </pic:spPr>
                </pic:pic>
              </a:graphicData>
            </a:graphic>
          </wp:inline>
        </w:drawing>
      </w:r>
    </w:p>
    <w:p w:rsidR="008F2D4E" w:rsidRPr="00B123A1" w:rsidRDefault="008F2D4E" w:rsidP="0071100F">
      <w:pPr>
        <w:pStyle w:val="a7"/>
      </w:pPr>
      <w:r w:rsidRPr="00B123A1">
        <w:rPr>
          <w:rFonts w:hint="eastAsia"/>
        </w:rPr>
        <w:t>图</w:t>
      </w:r>
      <w:r w:rsidRPr="00B123A1">
        <w:rPr>
          <w:rFonts w:hint="eastAsia"/>
        </w:rPr>
        <w:t xml:space="preserve"> 1</w:t>
      </w:r>
      <w:r w:rsidR="0071100F">
        <w:rPr>
          <w:rFonts w:hint="eastAsia"/>
        </w:rPr>
        <w:t>-</w:t>
      </w:r>
      <w:r w:rsidRPr="00B123A1">
        <w:rPr>
          <w:rFonts w:hint="eastAsia"/>
        </w:rPr>
        <w:t>11</w:t>
      </w:r>
      <w:r w:rsidR="0071100F">
        <w:t>微环谐振腔的级联实现了对光脉冲信号一阶、二</w:t>
      </w:r>
      <w:proofErr w:type="gramStart"/>
      <w:r w:rsidR="0071100F">
        <w:t>阶以及</w:t>
      </w:r>
      <w:proofErr w:type="gramEnd"/>
      <w:r w:rsidR="0071100F">
        <w:t>三阶微分</w:t>
      </w:r>
    </w:p>
    <w:p w:rsidR="008F2D4E" w:rsidRPr="00B123A1" w:rsidRDefault="008F2D4E" w:rsidP="008F2D4E">
      <w:pPr>
        <w:ind w:firstLine="420"/>
        <w:rPr>
          <w:rFonts w:ascii="宋体" w:hAnsi="宋体"/>
        </w:rPr>
      </w:pPr>
      <w:r w:rsidRPr="00B123A1">
        <w:rPr>
          <w:rFonts w:ascii="宋体" w:hAnsi="宋体"/>
        </w:rPr>
        <w:t>2014年，H. Shahoei等人利用微环谐振腔和多模干涉仪（Multimode Interference，MMI）相结合实现</w:t>
      </w:r>
      <w:proofErr w:type="gramStart"/>
      <w:r w:rsidRPr="00B123A1">
        <w:rPr>
          <w:rFonts w:ascii="宋体" w:hAnsi="宋体"/>
        </w:rPr>
        <w:t>了阶数</w:t>
      </w:r>
      <w:proofErr w:type="gramEnd"/>
      <w:r w:rsidRPr="00B123A1">
        <w:rPr>
          <w:rFonts w:ascii="宋体" w:hAnsi="宋体"/>
        </w:rPr>
        <w:t>连续可调的分数阶微分器</w:t>
      </w:r>
      <w:r w:rsidRPr="00B123A1">
        <w:rPr>
          <w:rFonts w:ascii="宋体" w:hAnsi="宋体"/>
          <w:vertAlign w:val="superscript"/>
        </w:rPr>
        <w:t>[20]</w:t>
      </w:r>
      <w:r w:rsidRPr="00B123A1">
        <w:rPr>
          <w:rFonts w:ascii="宋体" w:hAnsi="宋体"/>
        </w:rPr>
        <w:t>。</w:t>
      </w:r>
    </w:p>
    <w:p w:rsidR="008F2D4E" w:rsidRPr="00B123A1" w:rsidRDefault="008F2D4E" w:rsidP="008F2D4E">
      <w:pPr>
        <w:spacing w:line="240" w:lineRule="auto"/>
        <w:ind w:firstLine="420"/>
        <w:rPr>
          <w:rFonts w:ascii="宋体" w:hAnsi="宋体"/>
        </w:rPr>
      </w:pPr>
      <w:r w:rsidRPr="00B123A1">
        <w:rPr>
          <w:rFonts w:hint="eastAsia"/>
          <w:noProof/>
        </w:rPr>
        <w:drawing>
          <wp:inline distT="0" distB="0" distL="0" distR="0" wp14:anchorId="0C5D3833" wp14:editId="6F41B70B">
            <wp:extent cx="5267325" cy="1543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rsidR="008F2D4E" w:rsidRPr="00B123A1" w:rsidRDefault="008F2D4E" w:rsidP="00660224">
      <w:pPr>
        <w:pStyle w:val="a7"/>
      </w:pPr>
      <w:r w:rsidRPr="00B123A1">
        <w:rPr>
          <w:rFonts w:hint="eastAsia"/>
        </w:rPr>
        <w:t>图</w:t>
      </w:r>
      <w:r w:rsidRPr="00B123A1">
        <w:rPr>
          <w:rFonts w:hint="eastAsia"/>
        </w:rPr>
        <w:t xml:space="preserve"> 1</w:t>
      </w:r>
      <w:r w:rsidR="00660224">
        <w:rPr>
          <w:rFonts w:hint="eastAsia"/>
        </w:rPr>
        <w:t>-</w:t>
      </w:r>
      <w:r w:rsidRPr="00B123A1">
        <w:rPr>
          <w:rFonts w:hint="eastAsia"/>
        </w:rPr>
        <w:t>12</w:t>
      </w:r>
      <w:r w:rsidRPr="00B123A1">
        <w:t xml:space="preserve"> </w:t>
      </w:r>
      <w:r w:rsidRPr="00B123A1">
        <w:rPr>
          <w:rFonts w:hint="eastAsia"/>
        </w:rPr>
        <w:t>基于微环与</w:t>
      </w:r>
      <w:r w:rsidRPr="00B123A1">
        <w:rPr>
          <w:rFonts w:hint="eastAsia"/>
        </w:rPr>
        <w:t>MMI</w:t>
      </w:r>
      <w:r w:rsidRPr="00B123A1">
        <w:rPr>
          <w:rFonts w:hint="eastAsia"/>
        </w:rPr>
        <w:t>的可调分数阶微分器</w:t>
      </w:r>
    </w:p>
    <w:p w:rsidR="008F2D4E" w:rsidRPr="00B123A1" w:rsidRDefault="008F2D4E" w:rsidP="008F2D4E">
      <w:pPr>
        <w:ind w:firstLine="420"/>
      </w:pPr>
      <w:r w:rsidRPr="00B123A1">
        <w:rPr>
          <w:rFonts w:ascii="宋体" w:hAnsi="宋体"/>
        </w:rPr>
        <w:t>同年，A.Zheng等人在微环两侧埋入电极，通过电极上的偏置电压调节波导内的自由载流子浓度，以便影响环内的损耗，从而调整谐振腔的耦合状态，实现了</w:t>
      </w:r>
      <w:proofErr w:type="gramStart"/>
      <w:r w:rsidRPr="00B123A1">
        <w:rPr>
          <w:rFonts w:ascii="宋体" w:hAnsi="宋体"/>
        </w:rPr>
        <w:t>微分阶数连续</w:t>
      </w:r>
      <w:proofErr w:type="gramEnd"/>
      <w:r w:rsidRPr="00B123A1">
        <w:rPr>
          <w:rFonts w:ascii="宋体" w:hAnsi="宋体"/>
        </w:rPr>
        <w:t>可调</w:t>
      </w:r>
      <w:r w:rsidRPr="00B123A1">
        <w:rPr>
          <w:rFonts w:ascii="宋体" w:hAnsi="宋体"/>
          <w:vertAlign w:val="superscript"/>
        </w:rPr>
        <w:t>[21]</w:t>
      </w:r>
      <w:r w:rsidRPr="00B123A1">
        <w:rPr>
          <w:rFonts w:ascii="宋体" w:hAnsi="宋体"/>
        </w:rPr>
        <w:t>。</w:t>
      </w:r>
    </w:p>
    <w:p w:rsidR="008F2D4E" w:rsidRPr="00B123A1" w:rsidRDefault="008F2D4E" w:rsidP="008F2D4E">
      <w:pPr>
        <w:spacing w:line="240" w:lineRule="auto"/>
        <w:ind w:firstLine="420"/>
        <w:jc w:val="center"/>
      </w:pPr>
      <w:r w:rsidRPr="00B123A1">
        <w:rPr>
          <w:noProof/>
        </w:rPr>
        <w:drawing>
          <wp:inline distT="0" distB="0" distL="0" distR="0" wp14:anchorId="47181BE1" wp14:editId="02F25C63">
            <wp:extent cx="2133847"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50785" t="12811" r="2894" b="6553"/>
                    <a:stretch/>
                  </pic:blipFill>
                  <pic:spPr bwMode="auto">
                    <a:xfrm>
                      <a:off x="0" y="0"/>
                      <a:ext cx="2133847" cy="1440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60224">
      <w:pPr>
        <w:pStyle w:val="a7"/>
      </w:pPr>
      <w:r w:rsidRPr="00B123A1">
        <w:rPr>
          <w:rFonts w:hint="eastAsia"/>
        </w:rPr>
        <w:t>图</w:t>
      </w:r>
      <w:r w:rsidRPr="00B123A1">
        <w:rPr>
          <w:rFonts w:hint="eastAsia"/>
        </w:rPr>
        <w:t>1</w:t>
      </w:r>
      <w:r w:rsidR="00660224">
        <w:rPr>
          <w:rFonts w:hint="eastAsia"/>
        </w:rPr>
        <w:t>-</w:t>
      </w:r>
      <w:r w:rsidRPr="00B123A1">
        <w:rPr>
          <w:rFonts w:hint="eastAsia"/>
        </w:rPr>
        <w:t>13</w:t>
      </w:r>
      <w:r w:rsidRPr="00B123A1">
        <w:t xml:space="preserve"> </w:t>
      </w:r>
      <w:r w:rsidRPr="00B123A1">
        <w:rPr>
          <w:rFonts w:hint="eastAsia"/>
        </w:rPr>
        <w:t>基于微环电压调节的可调分数阶微分器</w:t>
      </w:r>
    </w:p>
    <w:p w:rsidR="008F2D4E" w:rsidRPr="00B123A1" w:rsidRDefault="008F2D4E" w:rsidP="008F2D4E">
      <w:pPr>
        <w:ind w:firstLine="420"/>
      </w:pPr>
      <w:bookmarkStart w:id="92" w:name="OLE_LINK173"/>
      <w:bookmarkStart w:id="93" w:name="OLE_LINK174"/>
      <w:r w:rsidRPr="00B123A1">
        <w:rPr>
          <w:rFonts w:hint="eastAsia"/>
        </w:rPr>
        <w:t>在硅波导中可以发生逆</w:t>
      </w:r>
      <w:proofErr w:type="gramStart"/>
      <w:r w:rsidRPr="00B123A1">
        <w:rPr>
          <w:rFonts w:hint="eastAsia"/>
        </w:rPr>
        <w:t>喇曼</w:t>
      </w:r>
      <w:proofErr w:type="gramEnd"/>
      <w:r w:rsidRPr="00B123A1">
        <w:rPr>
          <w:rFonts w:hint="eastAsia"/>
        </w:rPr>
        <w:t>散射（</w:t>
      </w:r>
      <w:r w:rsidRPr="00B123A1">
        <w:rPr>
          <w:rFonts w:hint="eastAsia"/>
        </w:rPr>
        <w:t>I</w:t>
      </w:r>
      <w:r w:rsidRPr="00B123A1">
        <w:t xml:space="preserve">nverse Raman </w:t>
      </w:r>
      <w:r w:rsidRPr="00B123A1">
        <w:rPr>
          <w:rFonts w:hint="eastAsia"/>
        </w:rPr>
        <w:t>S</w:t>
      </w:r>
      <w:r w:rsidRPr="00B123A1">
        <w:t>cattering</w:t>
      </w:r>
      <w:r w:rsidRPr="00B123A1">
        <w:rPr>
          <w:rFonts w:hint="eastAsia"/>
        </w:rPr>
        <w:t>，</w:t>
      </w:r>
      <w:r w:rsidRPr="00B123A1">
        <w:t>IRS</w:t>
      </w:r>
      <w:r w:rsidRPr="00B123A1">
        <w:rPr>
          <w:rFonts w:hint="eastAsia"/>
        </w:rPr>
        <w:t>）过程，</w:t>
      </w:r>
      <w:bookmarkStart w:id="94" w:name="OLE_LINK67"/>
      <w:r w:rsidRPr="00B123A1">
        <w:rPr>
          <w:rFonts w:hint="eastAsia"/>
        </w:rPr>
        <w:t>该过程中，能量由反斯托克斯波长处的信号</w:t>
      </w:r>
      <w:proofErr w:type="gramStart"/>
      <w:r w:rsidRPr="00B123A1">
        <w:rPr>
          <w:rFonts w:hint="eastAsia"/>
        </w:rPr>
        <w:t>光转移</w:t>
      </w:r>
      <w:proofErr w:type="gramEnd"/>
      <w:r w:rsidRPr="00B123A1">
        <w:rPr>
          <w:rFonts w:hint="eastAsia"/>
        </w:rPr>
        <w:t>到泵浦光，泵浦功率增强而信号功率衰</w:t>
      </w:r>
      <w:bookmarkEnd w:id="94"/>
      <w:r w:rsidRPr="00B123A1">
        <w:rPr>
          <w:rFonts w:hint="eastAsia"/>
        </w:rPr>
        <w:t>减，即对信号光造成额外的损耗</w:t>
      </w:r>
      <w:bookmarkEnd w:id="92"/>
      <w:bookmarkEnd w:id="93"/>
      <w:r w:rsidRPr="00B123A1">
        <w:rPr>
          <w:rFonts w:hint="eastAsia"/>
        </w:rPr>
        <w:t>。</w:t>
      </w:r>
      <w:r w:rsidRPr="00B123A1">
        <w:rPr>
          <w:rFonts w:hint="eastAsia"/>
        </w:rPr>
        <w:t>2015</w:t>
      </w:r>
      <w:r w:rsidRPr="00B123A1">
        <w:rPr>
          <w:rFonts w:hint="eastAsia"/>
        </w:rPr>
        <w:t>年，</w:t>
      </w:r>
      <w:bookmarkStart w:id="95" w:name="OLE_LINK70"/>
      <w:bookmarkStart w:id="96" w:name="OLE_LINK71"/>
      <w:r w:rsidRPr="00B123A1">
        <w:t>B Jin</w:t>
      </w:r>
      <w:bookmarkEnd w:id="95"/>
      <w:bookmarkEnd w:id="96"/>
      <w:r w:rsidRPr="00B123A1">
        <w:rPr>
          <w:rFonts w:hint="eastAsia"/>
        </w:rPr>
        <w:t>等人利用微环内</w:t>
      </w:r>
      <w:r w:rsidRPr="00B123A1">
        <w:rPr>
          <w:rFonts w:hint="eastAsia"/>
        </w:rPr>
        <w:t>IRS</w:t>
      </w:r>
      <w:r w:rsidRPr="00B123A1">
        <w:rPr>
          <w:rFonts w:hint="eastAsia"/>
        </w:rPr>
        <w:t>效应，实现了分数阶可调的微环微分器</w:t>
      </w:r>
      <w:r w:rsidRPr="00B123A1">
        <w:rPr>
          <w:rFonts w:hint="eastAsia"/>
        </w:rPr>
        <w:t>[28]</w:t>
      </w:r>
      <w:r w:rsidRPr="00B123A1">
        <w:rPr>
          <w:rFonts w:hint="eastAsia"/>
        </w:rPr>
        <w:t>。</w:t>
      </w:r>
    </w:p>
    <w:p w:rsidR="006A3E41" w:rsidRPr="00B123A1" w:rsidRDefault="006A3E41" w:rsidP="006A3E41">
      <w:pPr>
        <w:spacing w:line="240" w:lineRule="auto"/>
        <w:jc w:val="center"/>
      </w:pPr>
      <w:r>
        <w:rPr>
          <w:noProof/>
        </w:rPr>
        <w:drawing>
          <wp:inline distT="0" distB="0" distL="0" distR="0" wp14:anchorId="1128DE70" wp14:editId="1E835C08">
            <wp:extent cx="2904762" cy="1304762"/>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762" cy="1304762"/>
                    </a:xfrm>
                    <a:prstGeom prst="rect">
                      <a:avLst/>
                    </a:prstGeom>
                  </pic:spPr>
                </pic:pic>
              </a:graphicData>
            </a:graphic>
          </wp:inline>
        </w:drawing>
      </w:r>
    </w:p>
    <w:p w:rsidR="008F2D4E" w:rsidRDefault="008F2D4E" w:rsidP="006A3E41">
      <w:pPr>
        <w:pStyle w:val="a7"/>
      </w:pPr>
      <w:r w:rsidRPr="006A3E41">
        <w:rPr>
          <w:rFonts w:hint="eastAsia"/>
        </w:rPr>
        <w:t>图</w:t>
      </w:r>
      <w:r w:rsidRPr="006A3E41">
        <w:rPr>
          <w:rFonts w:hint="eastAsia"/>
        </w:rPr>
        <w:t xml:space="preserve"> 1</w:t>
      </w:r>
      <w:r w:rsidR="00660224" w:rsidRPr="006A3E41">
        <w:rPr>
          <w:rFonts w:hint="eastAsia"/>
        </w:rPr>
        <w:t>-</w:t>
      </w:r>
      <w:r w:rsidRPr="006A3E41">
        <w:rPr>
          <w:rFonts w:hint="eastAsia"/>
        </w:rPr>
        <w:t>14</w:t>
      </w:r>
      <w:r w:rsidRPr="006A3E41">
        <w:t xml:space="preserve"> </w:t>
      </w:r>
      <w:r w:rsidRPr="006A3E41">
        <w:rPr>
          <w:rFonts w:hint="eastAsia"/>
        </w:rPr>
        <w:t>基于微环内</w:t>
      </w:r>
      <w:r w:rsidRPr="006A3E41">
        <w:rPr>
          <w:rFonts w:hint="eastAsia"/>
        </w:rPr>
        <w:t>IRS</w:t>
      </w:r>
      <w:r w:rsidRPr="006A3E41">
        <w:rPr>
          <w:rFonts w:hint="eastAsia"/>
        </w:rPr>
        <w:t>效应的分数阶可调的微环微分器</w:t>
      </w:r>
    </w:p>
    <w:p w:rsidR="008F2D4E" w:rsidRPr="00B123A1" w:rsidRDefault="00433E24" w:rsidP="00433E24">
      <w:pPr>
        <w:pStyle w:val="2"/>
      </w:pPr>
      <w:bookmarkStart w:id="97" w:name="_Toc497781667"/>
      <w:bookmarkStart w:id="98" w:name="_Toc501121512"/>
      <w:r>
        <w:rPr>
          <w:rFonts w:hint="eastAsia"/>
        </w:rPr>
        <w:t>1.4</w:t>
      </w:r>
      <w:r w:rsidR="008F2D4E" w:rsidRPr="00B123A1">
        <w:t>本论文</w:t>
      </w:r>
      <w:r w:rsidR="008F2D4E" w:rsidRPr="00B123A1">
        <w:rPr>
          <w:rFonts w:hint="eastAsia"/>
        </w:rPr>
        <w:t>研究内容及结构安排</w:t>
      </w:r>
      <w:bookmarkEnd w:id="97"/>
      <w:bookmarkEnd w:id="98"/>
      <w:r w:rsidR="006E6F73">
        <w:t xml:space="preserve"> </w:t>
      </w:r>
    </w:p>
    <w:p w:rsidR="008F2D4E" w:rsidRPr="00B123A1" w:rsidRDefault="008F2D4E" w:rsidP="008F2D4E">
      <w:pPr>
        <w:ind w:firstLine="380"/>
        <w:rPr>
          <w:rFonts w:ascii="Times" w:hAnsi="Times" w:cs="Times"/>
        </w:rPr>
      </w:pPr>
      <w:r w:rsidRPr="00B123A1">
        <w:rPr>
          <w:rFonts w:hint="eastAsia"/>
        </w:rPr>
        <w:t>本论文将从基于微环谐振腔的全光微分方程求解以及全光时域微分器两个方面进行研究。项目内容具有重要的科学意义和应用价值，其成果将对光计算机和全光通信网的发展起到推动作用。论文结构安排如下：</w:t>
      </w:r>
    </w:p>
    <w:p w:rsidR="008F2D4E" w:rsidRPr="00B123A1" w:rsidRDefault="008F2D4E" w:rsidP="008F2D4E">
      <w:pPr>
        <w:ind w:firstLine="380"/>
        <w:rPr>
          <w:rFonts w:cs="Times New Roman"/>
        </w:rPr>
      </w:pPr>
      <w:r w:rsidRPr="00B123A1">
        <w:rPr>
          <w:rFonts w:hAnsi="Times" w:hint="eastAsia"/>
        </w:rPr>
        <w:t>第一章主要介绍论文课题的研究背景意义</w:t>
      </w:r>
      <w:r w:rsidR="000D62B1">
        <w:rPr>
          <w:rFonts w:hAnsi="Times" w:hint="eastAsia"/>
        </w:rPr>
        <w:t>以及发展现状：归纳介绍了全光信息处理、微环谐振腔以及微分运算的</w:t>
      </w:r>
      <w:r w:rsidRPr="00B123A1">
        <w:rPr>
          <w:rFonts w:hAnsi="Times" w:hint="eastAsia"/>
        </w:rPr>
        <w:t>研究背景，系统总结了微环谐振腔以及微分运算的研究意义以及研究现状</w:t>
      </w:r>
      <w:r w:rsidRPr="00B123A1">
        <w:rPr>
          <w:rFonts w:cs="Times New Roman" w:hint="eastAsia"/>
        </w:rPr>
        <w:t>。</w:t>
      </w:r>
    </w:p>
    <w:p w:rsidR="008F2D4E" w:rsidRPr="00B123A1" w:rsidRDefault="008F2D4E" w:rsidP="008F2D4E">
      <w:pPr>
        <w:ind w:firstLine="420"/>
      </w:pPr>
      <w:r w:rsidRPr="00B123A1">
        <w:rPr>
          <w:rFonts w:cs="Times New Roman" w:hint="eastAsia"/>
        </w:rPr>
        <w:t>第二章主要</w:t>
      </w:r>
      <w:r w:rsidR="00403A41">
        <w:rPr>
          <w:rFonts w:cs="Times New Roman" w:hint="eastAsia"/>
          <w:highlight w:val="yellow"/>
        </w:rPr>
        <w:t>阐述</w:t>
      </w:r>
      <w:r w:rsidRPr="00B123A1">
        <w:rPr>
          <w:rFonts w:cs="Times New Roman" w:hint="eastAsia"/>
        </w:rPr>
        <w:t>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8F2D4E" w:rsidRPr="00B123A1" w:rsidRDefault="008F2D4E" w:rsidP="008F2D4E">
      <w:pPr>
        <w:ind w:firstLine="420"/>
      </w:pPr>
      <w:r w:rsidRPr="00B123A1">
        <w:rPr>
          <w:rFonts w:hint="eastAsia"/>
        </w:rPr>
        <w:t>第三章主要实现了基于微环谐振腔的全光微分方程的求解。首先对全光微分求解的理论进行了推导与仿真，阐述微环内</w:t>
      </w:r>
      <w:r w:rsidRPr="00B123A1">
        <w:rPr>
          <w:rFonts w:hint="eastAsia"/>
        </w:rPr>
        <w:t>IR</w:t>
      </w:r>
      <w:r w:rsidRPr="00B123A1">
        <w:t>S</w:t>
      </w:r>
      <w:r w:rsidRPr="00B123A1">
        <w:rPr>
          <w:rFonts w:hint="eastAsia"/>
        </w:rPr>
        <w:t>效应的机理，以及实现微分方程求解器常系数</w:t>
      </w:r>
      <w:r w:rsidRPr="00B123A1">
        <w:rPr>
          <w:rFonts w:hint="eastAsia"/>
        </w:rPr>
        <w:t>k</w:t>
      </w:r>
      <w:r w:rsidRPr="00B123A1">
        <w:rPr>
          <w:rFonts w:hint="eastAsia"/>
        </w:rPr>
        <w:t>可调的原理，对基于微环内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p>
    <w:p w:rsidR="002F44B3" w:rsidRPr="00B123A1" w:rsidRDefault="002F44B3" w:rsidP="008F2D4E">
      <w:pPr>
        <w:ind w:firstLine="420"/>
      </w:pPr>
    </w:p>
    <w:p w:rsidR="008F2D4E" w:rsidRPr="00B123A1" w:rsidRDefault="008F2D4E" w:rsidP="008F2D4E">
      <w:pPr>
        <w:ind w:firstLine="380"/>
        <w:rPr>
          <w:rFonts w:cs="Times New Roman"/>
        </w:rPr>
      </w:pPr>
      <w:r w:rsidRPr="00B123A1">
        <w:rPr>
          <w:rFonts w:cs="Times New Roman" w:hint="eastAsia"/>
        </w:rPr>
        <w:t>第四章首先对</w:t>
      </w:r>
      <w:r w:rsidR="00D93030" w:rsidRPr="00B123A1">
        <w:rPr>
          <w:rFonts w:cs="Times New Roman" w:hint="eastAsia"/>
        </w:rPr>
        <w:t>理想</w:t>
      </w:r>
      <w:r w:rsidRPr="00B123A1">
        <w:rPr>
          <w:rFonts w:cs="Times New Roman" w:hint="eastAsia"/>
        </w:rPr>
        <w:t>微分</w:t>
      </w:r>
      <w:proofErr w:type="gramStart"/>
      <w:r w:rsidRPr="00B123A1">
        <w:rPr>
          <w:rFonts w:cs="Times New Roman" w:hint="eastAsia"/>
        </w:rPr>
        <w:t>器实现</w:t>
      </w:r>
      <w:proofErr w:type="gramEnd"/>
      <w:r w:rsidRPr="00B123A1">
        <w:rPr>
          <w:rFonts w:cs="Times New Roman" w:hint="eastAsia"/>
        </w:rPr>
        <w:t>原理以及基于微环的微分器的实现原理</w:t>
      </w:r>
      <w:r w:rsidR="00D93030" w:rsidRPr="00B123A1">
        <w:rPr>
          <w:rFonts w:cs="Times New Roman" w:hint="eastAsia"/>
        </w:rPr>
        <w:t>进行阐述</w:t>
      </w:r>
      <w:r w:rsidR="00525B05" w:rsidRPr="00B123A1">
        <w:rPr>
          <w:rFonts w:cs="Times New Roman" w:hint="eastAsia"/>
        </w:rPr>
        <w:t>，介绍了</w:t>
      </w:r>
      <w:r w:rsidR="00D93030" w:rsidRPr="00B123A1">
        <w:rPr>
          <w:rFonts w:cs="Times New Roman" w:hint="eastAsia"/>
        </w:rPr>
        <w:t>跑道型微环谐振腔的传输理论，然后对</w:t>
      </w:r>
      <w:r w:rsidR="00D93030" w:rsidRPr="00B123A1">
        <w:rPr>
          <w:rFonts w:hint="eastAsia"/>
        </w:rPr>
        <w:t>跑道型</w:t>
      </w:r>
      <w:r w:rsidR="00D93030" w:rsidRPr="00B123A1">
        <w:t>微环谐振器</w:t>
      </w:r>
      <w:r w:rsidR="00D93030" w:rsidRPr="00B123A1">
        <w:rPr>
          <w:rFonts w:hint="eastAsia"/>
        </w:rPr>
        <w:t>的</w:t>
      </w:r>
      <w:r w:rsidR="00525B05" w:rsidRPr="00B123A1">
        <w:rPr>
          <w:rFonts w:hint="eastAsia"/>
        </w:rPr>
        <w:t>进行</w:t>
      </w:r>
      <w:r w:rsidR="00D93030" w:rsidRPr="00B123A1">
        <w:rPr>
          <w:rFonts w:hint="eastAsia"/>
        </w:rPr>
        <w:t>仿真</w:t>
      </w:r>
      <w:r w:rsidR="00525B05" w:rsidRPr="00B123A1">
        <w:rPr>
          <w:rFonts w:cs="Times New Roman" w:hint="eastAsia"/>
        </w:rPr>
        <w:t>与设计，利用跑道型微环谐振腔实现</w:t>
      </w:r>
      <w:r w:rsidR="00E766CD" w:rsidRPr="00B123A1">
        <w:rPr>
          <w:rFonts w:cs="Times New Roman" w:hint="eastAsia"/>
        </w:rPr>
        <w:t>小于</w:t>
      </w:r>
      <w:r w:rsidR="00E766CD" w:rsidRPr="00B123A1">
        <w:rPr>
          <w:rFonts w:cs="Times New Roman" w:hint="eastAsia"/>
        </w:rPr>
        <w:t>1</w:t>
      </w:r>
      <w:r w:rsidR="00E766CD" w:rsidRPr="00B123A1">
        <w:rPr>
          <w:rFonts w:cs="Times New Roman" w:hint="eastAsia"/>
        </w:rPr>
        <w:t>、等于</w:t>
      </w:r>
      <w:r w:rsidR="00E766CD" w:rsidRPr="00B123A1">
        <w:rPr>
          <w:rFonts w:cs="Times New Roman" w:hint="eastAsia"/>
        </w:rPr>
        <w:t>1</w:t>
      </w:r>
      <w:r w:rsidR="00E766CD" w:rsidRPr="00B123A1">
        <w:rPr>
          <w:rFonts w:cs="Times New Roman" w:hint="eastAsia"/>
        </w:rPr>
        <w:t>和大于</w:t>
      </w:r>
      <w:r w:rsidR="00E766CD" w:rsidRPr="00B123A1">
        <w:rPr>
          <w:rFonts w:cs="Times New Roman" w:hint="eastAsia"/>
        </w:rPr>
        <w:t xml:space="preserve">1 </w:t>
      </w:r>
      <w:r w:rsidR="00E766CD" w:rsidRPr="00B123A1">
        <w:rPr>
          <w:rFonts w:cs="Times New Roman" w:hint="eastAsia"/>
        </w:rPr>
        <w:t>阶的微分，并进行结果的分析与讨论。</w:t>
      </w:r>
    </w:p>
    <w:p w:rsidR="008F2D4E" w:rsidRPr="00B123A1" w:rsidRDefault="008F2D4E" w:rsidP="008F2D4E">
      <w:pPr>
        <w:ind w:firstLine="380"/>
        <w:rPr>
          <w:rFonts w:cs="Times New Roman"/>
        </w:rPr>
      </w:pPr>
    </w:p>
    <w:p w:rsidR="008F2D4E" w:rsidRPr="00B123A1" w:rsidRDefault="008F2D4E" w:rsidP="008F2D4E">
      <w:pPr>
        <w:ind w:firstLine="380"/>
        <w:rPr>
          <w:rFonts w:cs="Times New Roman"/>
        </w:rPr>
      </w:pPr>
      <w:r w:rsidRPr="00B123A1">
        <w:rPr>
          <w:rFonts w:cs="Times New Roman" w:hint="eastAsia"/>
        </w:rPr>
        <w:t>第五章</w:t>
      </w:r>
      <w:r w:rsidRPr="00B123A1">
        <w:rPr>
          <w:rFonts w:hint="eastAsia"/>
        </w:rPr>
        <w:t>对本论文研究工作进行了总结，找出目前研究中存在的不足，提出了各项工作可以改进的方向，并对后续的研究工作进行了安排和展望。</w:t>
      </w:r>
    </w:p>
    <w:p w:rsidR="00590D68" w:rsidRDefault="00590D68" w:rsidP="008F2D4E"/>
    <w:p w:rsidR="00590D68" w:rsidRDefault="00590D68">
      <w:pPr>
        <w:widowControl/>
        <w:spacing w:line="240" w:lineRule="auto"/>
        <w:jc w:val="left"/>
      </w:pPr>
      <w:r>
        <w:br w:type="page"/>
      </w:r>
    </w:p>
    <w:p w:rsidR="002F44B3" w:rsidRPr="00B123A1" w:rsidRDefault="00403A41" w:rsidP="00D70D5D">
      <w:pPr>
        <w:pStyle w:val="1"/>
      </w:pPr>
      <w:bookmarkStart w:id="99" w:name="_Toc497781668"/>
      <w:bookmarkStart w:id="100" w:name="_Toc501121513"/>
      <w:r>
        <w:t>第二章</w:t>
      </w:r>
      <w:r>
        <w:rPr>
          <w:rFonts w:hint="eastAsia"/>
        </w:rPr>
        <w:t xml:space="preserve"> </w:t>
      </w:r>
      <w:r w:rsidR="002F44B3" w:rsidRPr="00B123A1">
        <w:t>微环谐振</w:t>
      </w:r>
      <w:r w:rsidR="002F44B3" w:rsidRPr="00B123A1">
        <w:rPr>
          <w:rFonts w:hint="eastAsia"/>
        </w:rPr>
        <w:t>器</w:t>
      </w:r>
      <w:r w:rsidR="002F44B3" w:rsidRPr="00B123A1">
        <w:t>的</w:t>
      </w:r>
      <w:r w:rsidR="002F44B3" w:rsidRPr="00B123A1">
        <w:rPr>
          <w:rFonts w:hint="eastAsia"/>
        </w:rPr>
        <w:t>理论基础</w:t>
      </w:r>
      <w:bookmarkEnd w:id="99"/>
      <w:bookmarkEnd w:id="100"/>
    </w:p>
    <w:p w:rsidR="002F44B3" w:rsidRPr="00B123A1" w:rsidRDefault="002F44B3" w:rsidP="002F44B3">
      <w:pPr>
        <w:ind w:firstLine="420"/>
      </w:pPr>
      <w:r w:rsidRPr="00B123A1">
        <w:rPr>
          <w:rFonts w:hint="eastAsia"/>
        </w:rPr>
        <w:t>微环谐振腔作为基本的光子器件，在光电以及光学信息处理领域发挥着重要作用。微环谐振腔为</w:t>
      </w:r>
      <w:proofErr w:type="gramStart"/>
      <w:r w:rsidRPr="00B123A1">
        <w:rPr>
          <w:rFonts w:hint="eastAsia"/>
        </w:rPr>
        <w:t>行波腔其输入输出</w:t>
      </w:r>
      <w:proofErr w:type="gramEnd"/>
      <w:r w:rsidRPr="00B123A1">
        <w:rPr>
          <w:rFonts w:hint="eastAsia"/>
        </w:rPr>
        <w:t>需要通过耦合器来实现，且不需要腔面进行光反馈，从而具有一般</w:t>
      </w:r>
      <w:proofErr w:type="gramStart"/>
      <w:r w:rsidRPr="00B123A1">
        <w:rPr>
          <w:rFonts w:hint="eastAsia"/>
        </w:rPr>
        <w:t>行波腔不具有</w:t>
      </w:r>
      <w:proofErr w:type="gramEnd"/>
      <w:r w:rsidRPr="00B123A1">
        <w:rPr>
          <w:rFonts w:hint="eastAsia"/>
        </w:rPr>
        <w:t>的特性可特点，且</w:t>
      </w:r>
      <w:r w:rsidRPr="00B123A1">
        <w:rPr>
          <w:rFonts w:hint="eastAsia"/>
        </w:rPr>
        <w:t>SOI</w:t>
      </w:r>
      <w:r w:rsidRPr="00B123A1">
        <w:rPr>
          <w:rFonts w:hint="eastAsia"/>
        </w:rPr>
        <w:t>波导的发展也有效的减小了微环谐振腔的尺寸，因此极大的促进了光子器件的集成。微环谐振腔具有器件尺寸小、制作工艺成熟，能够与</w:t>
      </w:r>
      <w:r w:rsidRPr="00B123A1">
        <w:rPr>
          <w:rFonts w:cs="Times New Roman"/>
        </w:rPr>
        <w:t>CMOS</w:t>
      </w:r>
      <w:r w:rsidRPr="00B123A1">
        <w:rPr>
          <w:rFonts w:hint="eastAsia"/>
        </w:rPr>
        <w:t>技术兼容、便于光电集成以及响应时间短等优点，在许多光学领域得到的广泛的应用。本章将从光波导理论出发，介绍微环谐振腔的基本原理以及其基本结构和物理特性，本章最后将介绍微环谐振腔的重要物理参数。</w:t>
      </w:r>
    </w:p>
    <w:p w:rsidR="002F44B3" w:rsidRPr="00B123A1" w:rsidRDefault="002F44B3" w:rsidP="002F44B3">
      <w:pPr>
        <w:pStyle w:val="2"/>
      </w:pPr>
      <w:bookmarkStart w:id="101" w:name="_Toc497781669"/>
      <w:bookmarkStart w:id="102" w:name="_Toc501121514"/>
      <w:r w:rsidRPr="00B123A1">
        <w:rPr>
          <w:rFonts w:hint="eastAsia"/>
        </w:rPr>
        <w:t>2.1</w:t>
      </w:r>
      <w:r w:rsidRPr="00B123A1">
        <w:t>微环谐振器</w:t>
      </w:r>
      <w:r w:rsidRPr="00B123A1">
        <w:rPr>
          <w:rFonts w:hint="eastAsia"/>
        </w:rPr>
        <w:t>的基本原理</w:t>
      </w:r>
      <w:bookmarkEnd w:id="101"/>
      <w:bookmarkEnd w:id="102"/>
    </w:p>
    <w:p w:rsidR="002F44B3" w:rsidRPr="00B123A1" w:rsidRDefault="002F44B3" w:rsidP="002F44B3">
      <w:pPr>
        <w:ind w:firstLineChars="200" w:firstLine="480"/>
      </w:pPr>
      <w:r w:rsidRPr="00B123A1">
        <w:rPr>
          <w:rFonts w:hint="eastAsia"/>
        </w:rPr>
        <w:t>硅基微环谐振器是基于能够有效</w:t>
      </w:r>
      <w:proofErr w:type="gramStart"/>
      <w:r w:rsidRPr="00B123A1">
        <w:rPr>
          <w:rFonts w:hint="eastAsia"/>
        </w:rPr>
        <w:t>束缚光场并</w:t>
      </w:r>
      <w:proofErr w:type="gramEnd"/>
      <w:r w:rsidRPr="00B123A1">
        <w:rPr>
          <w:rFonts w:hint="eastAsia"/>
        </w:rPr>
        <w:t>能定向传播的光波导构成的光子器件，我们可以通过以麦克斯韦方程组为核心的导波光学理论描述相关的物理过程。为了方便对具体的微环谐振器进行建模与分析，我们可以将微环谐振器等效为滤波器，以耦合</w:t>
      </w:r>
      <w:proofErr w:type="gramStart"/>
      <w:r w:rsidRPr="00B123A1">
        <w:rPr>
          <w:rFonts w:hint="eastAsia"/>
        </w:rPr>
        <w:t>模理论</w:t>
      </w:r>
      <w:proofErr w:type="gramEnd"/>
      <w:r w:rsidRPr="00B123A1">
        <w:rPr>
          <w:rFonts w:hint="eastAsia"/>
        </w:rPr>
        <w:t>进行建模与分析。</w:t>
      </w:r>
    </w:p>
    <w:p w:rsidR="002F44B3" w:rsidRPr="00B123A1" w:rsidRDefault="002F44B3" w:rsidP="002F44B3">
      <w:pPr>
        <w:pStyle w:val="3"/>
      </w:pPr>
      <w:bookmarkStart w:id="103" w:name="_Toc501121515"/>
      <w:r w:rsidRPr="00B123A1">
        <w:t xml:space="preserve">2.1.1 </w:t>
      </w:r>
      <w:r w:rsidRPr="00B123A1">
        <w:rPr>
          <w:rFonts w:hint="eastAsia"/>
        </w:rPr>
        <w:t>绝缘体上硅（</w:t>
      </w:r>
      <w:r w:rsidRPr="00B123A1">
        <w:rPr>
          <w:rFonts w:hint="eastAsia"/>
        </w:rPr>
        <w:t>SOI</w:t>
      </w:r>
      <w:r w:rsidRPr="00B123A1">
        <w:rPr>
          <w:rFonts w:hint="eastAsia"/>
        </w:rPr>
        <w:t>）</w:t>
      </w:r>
      <w:bookmarkEnd w:id="103"/>
    </w:p>
    <w:p w:rsidR="002F44B3" w:rsidRPr="00B123A1" w:rsidRDefault="002F44B3" w:rsidP="002F44B3">
      <w:pPr>
        <w:ind w:firstLineChars="200" w:firstLine="480"/>
      </w:pPr>
      <w:r w:rsidRPr="00B123A1">
        <w:t>绝缘体上硅（</w:t>
      </w:r>
      <w:r w:rsidRPr="00B123A1">
        <w:t>Silicon-On-Insulator</w:t>
      </w:r>
      <w:r w:rsidRPr="00B123A1">
        <w:t>，</w:t>
      </w:r>
      <w:r w:rsidRPr="00B123A1">
        <w:t>SOI</w:t>
      </w:r>
      <w:r w:rsidRPr="00B123A1">
        <w:t>）是</w:t>
      </w:r>
      <w:r w:rsidRPr="00B123A1">
        <w:rPr>
          <w:rFonts w:hint="eastAsia"/>
        </w:rPr>
        <w:t>一种新型的硅基光电子集成材料，是当前</w:t>
      </w:r>
      <w:r w:rsidRPr="00B123A1">
        <w:t>最常见的用于硅光子器件的波导结构，其结构如图</w:t>
      </w:r>
      <w:r w:rsidR="004E212D">
        <w:t>2</w:t>
      </w:r>
      <w:r w:rsidRPr="00B123A1">
        <w:t>-1</w:t>
      </w:r>
      <w:r w:rsidRPr="00B123A1">
        <w:t>所示</w:t>
      </w:r>
      <w:r w:rsidRPr="00B123A1">
        <w:rPr>
          <w:rFonts w:hint="eastAsia"/>
        </w:rPr>
        <w:t>，可以看出，</w:t>
      </w:r>
      <w:r w:rsidRPr="00B123A1">
        <w:rPr>
          <w:rFonts w:hint="eastAsia"/>
        </w:rPr>
        <w:t>SOI</w:t>
      </w:r>
      <w:r w:rsidRPr="00B123A1">
        <w:rPr>
          <w:rFonts w:hint="eastAsia"/>
        </w:rPr>
        <w:t>波导类似于三明治结构，</w:t>
      </w:r>
      <w:r w:rsidRPr="00B123A1">
        <w:t>中间层为硅材料，光波在硅材料中传输</w:t>
      </w:r>
      <w:r w:rsidRPr="00B123A1">
        <w:rPr>
          <w:rFonts w:hint="eastAsia"/>
        </w:rPr>
        <w:t>，通常中间层比较薄，一般</w:t>
      </w:r>
      <w:r w:rsidRPr="00B123A1">
        <w:rPr>
          <w:rFonts w:hint="eastAsia"/>
        </w:rPr>
        <w:t>100</w:t>
      </w:r>
      <w:r w:rsidRPr="00B123A1">
        <w:rPr>
          <w:rFonts w:hint="eastAsia"/>
        </w:rPr>
        <w:t>纳米到</w:t>
      </w:r>
      <w:r w:rsidRPr="00B123A1">
        <w:rPr>
          <w:rFonts w:hint="eastAsia"/>
        </w:rPr>
        <w:t>2</w:t>
      </w:r>
      <w:r w:rsidRPr="00B123A1">
        <w:rPr>
          <w:rFonts w:hint="eastAsia"/>
        </w:rPr>
        <w:t>微米</w:t>
      </w:r>
      <w:r w:rsidRPr="00B123A1">
        <w:t>；硅材料的上表层一般覆盖二氧化硅作为包层，某些情况下，空气也是常见的包层；硅材料的底部需要一个</w:t>
      </w:r>
      <w:r w:rsidRPr="00B123A1">
        <w:rPr>
          <w:rFonts w:hint="eastAsia"/>
        </w:rPr>
        <w:t>几百微米</w:t>
      </w:r>
      <w:r w:rsidRPr="00B123A1">
        <w:t>大的衬底，限于目前的工艺，一般在</w:t>
      </w:r>
      <w:r w:rsidRPr="00B123A1">
        <w:t>SOI</w:t>
      </w:r>
      <w:r w:rsidRPr="00B123A1">
        <w:t>中的衬底也选择硅材料，且可以忽略其</w:t>
      </w:r>
      <w:proofErr w:type="gramStart"/>
      <w:r w:rsidRPr="00B123A1">
        <w:t>对光场</w:t>
      </w:r>
      <w:proofErr w:type="gramEnd"/>
      <w:r w:rsidRPr="00B123A1">
        <w:t>的影响。</w:t>
      </w:r>
    </w:p>
    <w:p w:rsidR="002F44B3" w:rsidRPr="00B123A1" w:rsidRDefault="002F44B3" w:rsidP="002F44B3">
      <w:pPr>
        <w:ind w:firstLineChars="200" w:firstLine="480"/>
      </w:pPr>
      <w:r w:rsidRPr="00B123A1">
        <w:rPr>
          <w:rFonts w:hint="eastAsia"/>
        </w:rPr>
        <w:t>对</w:t>
      </w:r>
      <w:r w:rsidRPr="00B123A1">
        <w:t>SOI</w:t>
      </w:r>
      <w:r w:rsidRPr="00B123A1">
        <w:rPr>
          <w:rFonts w:hint="eastAsia"/>
        </w:rPr>
        <w:t>波导按横截面形状的不同进行分类，可以分为条形波导、脊形波导（如图</w:t>
      </w:r>
      <w:r w:rsidRPr="00B123A1">
        <w:t>2</w:t>
      </w:r>
      <w:r w:rsidR="00A9460A">
        <w:rPr>
          <w:rFonts w:hint="eastAsia"/>
        </w:rPr>
        <w:t>-</w:t>
      </w:r>
      <w:r w:rsidRPr="00B123A1">
        <w:t>1</w:t>
      </w:r>
      <w:r w:rsidR="00202ED6">
        <w:rPr>
          <w:rFonts w:hint="eastAsia"/>
        </w:rPr>
        <w:t>）、槽形波导</w:t>
      </w:r>
      <w:r w:rsidRPr="00B123A1">
        <w:rPr>
          <w:rFonts w:hint="eastAsia"/>
        </w:rPr>
        <w:t>等多种类型</w:t>
      </w:r>
      <w:r w:rsidRPr="00B123A1">
        <w:rPr>
          <w:vertAlign w:val="superscript"/>
        </w:rPr>
        <w:t>[3-5]</w:t>
      </w:r>
      <w:r w:rsidRPr="00B123A1">
        <w:rPr>
          <w:rFonts w:hint="eastAsia"/>
        </w:rPr>
        <w:t>。</w:t>
      </w:r>
    </w:p>
    <w:p w:rsidR="002F44B3" w:rsidRPr="00B123A1" w:rsidRDefault="002F44B3" w:rsidP="002F44B3">
      <w:pPr>
        <w:ind w:firstLine="420"/>
      </w:pPr>
      <w:r w:rsidRPr="00B123A1">
        <w:rPr>
          <w:rFonts w:hint="eastAsia"/>
        </w:rPr>
        <w:t>如图</w:t>
      </w:r>
      <w:r w:rsidRPr="00B123A1">
        <w:rPr>
          <w:rFonts w:hint="eastAsia"/>
        </w:rPr>
        <w:t>2-</w:t>
      </w:r>
      <w:r w:rsidRPr="00B123A1">
        <w:t>1</w:t>
      </w:r>
      <w:r w:rsidRPr="00B123A1">
        <w:rPr>
          <w:rFonts w:hint="eastAsia"/>
        </w:rPr>
        <w:t>所示为微环谐振器中最常见的光波导结构，</w:t>
      </w:r>
      <w:r w:rsidRPr="00B123A1">
        <w:rPr>
          <w:rFonts w:hint="eastAsia"/>
        </w:rPr>
        <w:t>2-</w:t>
      </w:r>
      <w:r w:rsidRPr="00B123A1">
        <w:t>1</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w:t>
      </w:r>
      <w:proofErr w:type="gramStart"/>
      <w:r w:rsidRPr="00B123A1">
        <w:rPr>
          <w:rFonts w:hint="eastAsia"/>
        </w:rPr>
        <w:t>为脊型波导</w:t>
      </w:r>
      <w:proofErr w:type="gramEnd"/>
      <w:r w:rsidRPr="00B123A1">
        <w:rPr>
          <w:rFonts w:hint="eastAsia"/>
        </w:rPr>
        <w:t>结构，</w:t>
      </w:r>
      <w:r w:rsidRPr="00B123A1">
        <w:rPr>
          <w:rFonts w:hint="eastAsia"/>
        </w:rPr>
        <w:t>n1</w:t>
      </w:r>
      <w:r w:rsidRPr="00B123A1">
        <w:rPr>
          <w:rFonts w:hint="eastAsia"/>
        </w:rPr>
        <w:t>表示波导包层折射率，</w:t>
      </w:r>
      <w:r w:rsidRPr="00B123A1">
        <w:rPr>
          <w:rFonts w:hint="eastAsia"/>
        </w:rPr>
        <w:t>n</w:t>
      </w:r>
      <w:r w:rsidRPr="00B123A1">
        <w:t>2</w:t>
      </w:r>
      <w:r w:rsidRPr="00B123A1">
        <w:rPr>
          <w:rFonts w:hint="eastAsia"/>
        </w:rPr>
        <w:t>表示</w:t>
      </w:r>
      <w:proofErr w:type="gramStart"/>
      <w:r w:rsidRPr="00B123A1">
        <w:rPr>
          <w:rFonts w:hint="eastAsia"/>
        </w:rPr>
        <w:t>波导芯区折射率</w:t>
      </w:r>
      <w:proofErr w:type="gramEnd"/>
      <w:r w:rsidRPr="00B123A1">
        <w:rPr>
          <w:rFonts w:hint="eastAsia"/>
        </w:rPr>
        <w:t>，</w:t>
      </w:r>
      <w:r w:rsidRPr="00B123A1">
        <w:rPr>
          <w:rFonts w:hint="eastAsia"/>
        </w:rPr>
        <w:t>n</w:t>
      </w:r>
      <w:r w:rsidRPr="00B123A1">
        <w:t>3</w:t>
      </w:r>
      <w:r w:rsidRPr="00B123A1">
        <w:rPr>
          <w:rFonts w:hint="eastAsia"/>
        </w:rPr>
        <w:t>表示波导衬底材料的折射率，三者满足</w:t>
      </w:r>
      <w:r w:rsidRPr="00B123A1">
        <w:rPr>
          <w:rFonts w:hint="eastAsia"/>
        </w:rPr>
        <w:t>n1&gt;n2,n3</w:t>
      </w:r>
      <w:r w:rsidRPr="00B123A1">
        <w:rPr>
          <w:rFonts w:hint="eastAsia"/>
        </w:rPr>
        <w:t>的关系。</w:t>
      </w:r>
    </w:p>
    <w:p w:rsidR="002F44B3" w:rsidRPr="00B123A1" w:rsidRDefault="00590D68" w:rsidP="002F44B3">
      <w:pPr>
        <w:spacing w:line="240" w:lineRule="auto"/>
        <w:ind w:firstLine="420"/>
        <w:jc w:val="center"/>
      </w:pPr>
      <w:r w:rsidRPr="00B123A1">
        <w:rPr>
          <w:noProof/>
        </w:rPr>
        <w:object w:dxaOrig="5986" w:dyaOrig="3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52" type="#_x0000_t75" alt="" style="width:299.25pt;height:157.5pt;mso-width-percent:0;mso-height-percent:0;mso-width-percent:0;mso-height-percent:0" o:ole="">
            <v:imagedata r:id="rId37" o:title=""/>
          </v:shape>
          <o:OLEObject Type="Embed" ProgID="Visio.Drawing.15" ShapeID="_x0000_i14752" DrawAspect="Content" ObjectID="_1574882338" r:id="rId38"/>
        </w:object>
      </w:r>
    </w:p>
    <w:p w:rsidR="002F44B3" w:rsidRPr="00B123A1" w:rsidRDefault="002F44B3" w:rsidP="00DE3DF5">
      <w:pPr>
        <w:pStyle w:val="a7"/>
      </w:pPr>
      <w:r w:rsidRPr="00B123A1">
        <w:rPr>
          <w:rFonts w:hint="eastAsia"/>
        </w:rPr>
        <w:t>图</w:t>
      </w:r>
      <w:r w:rsidRPr="00B123A1">
        <w:rPr>
          <w:rFonts w:hint="eastAsia"/>
        </w:rPr>
        <w:t>2</w:t>
      </w:r>
      <w:r w:rsidRPr="00B123A1">
        <w:t>-1</w:t>
      </w:r>
      <w:r w:rsidRPr="00B123A1">
        <w:rPr>
          <w:rFonts w:hint="eastAsia"/>
        </w:rPr>
        <w:t xml:space="preserve"> </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w:t>
      </w:r>
      <w:proofErr w:type="gramStart"/>
      <w:r w:rsidRPr="00B123A1">
        <w:rPr>
          <w:rFonts w:hint="eastAsia"/>
        </w:rPr>
        <w:t>为脊型波导</w:t>
      </w:r>
      <w:proofErr w:type="gramEnd"/>
      <w:r w:rsidRPr="00B123A1">
        <w:rPr>
          <w:rFonts w:hint="eastAsia"/>
        </w:rPr>
        <w:t>结构</w:t>
      </w:r>
    </w:p>
    <w:p w:rsidR="002F44B3" w:rsidRPr="00B123A1" w:rsidRDefault="002F44B3" w:rsidP="002F44B3">
      <w:pPr>
        <w:ind w:firstLineChars="200" w:firstLine="480"/>
      </w:pPr>
      <w:r w:rsidRPr="00B123A1">
        <w:rPr>
          <w:rFonts w:hint="eastAsia"/>
        </w:rPr>
        <w:t>基于</w:t>
      </w:r>
      <w:r w:rsidRPr="00B123A1">
        <w:rPr>
          <w:rFonts w:hint="eastAsia"/>
        </w:rPr>
        <w:t>SOI</w:t>
      </w:r>
      <w:r w:rsidRPr="00B123A1">
        <w:rPr>
          <w:rFonts w:hint="eastAsia"/>
        </w:rPr>
        <w:t>波导的光电子器件可以显著减小结电容与漏电流，因而能够低耗能且高速运行。</w:t>
      </w:r>
      <w:r w:rsidRPr="00B123A1">
        <w:rPr>
          <w:rFonts w:hint="eastAsia"/>
        </w:rPr>
        <w:t>S</w:t>
      </w:r>
      <w:r w:rsidRPr="00B123A1">
        <w:t>OI</w:t>
      </w:r>
      <w:r w:rsidRPr="00B123A1">
        <w:rPr>
          <w:rFonts w:hint="eastAsia"/>
        </w:rPr>
        <w:t>材料从最初的应用于航空航天领域到目前广泛应用于</w:t>
      </w:r>
      <w:r w:rsidRPr="00B123A1">
        <w:rPr>
          <w:rFonts w:hint="eastAsia"/>
        </w:rPr>
        <w:t>MEMS</w:t>
      </w:r>
      <w:r w:rsidRPr="00B123A1">
        <w:rPr>
          <w:rFonts w:hint="eastAsia"/>
        </w:rPr>
        <w:t>、光电子器件集成等领域。不同形状与结构的</w:t>
      </w:r>
      <w:r w:rsidRPr="00B123A1">
        <w:t>SOI</w:t>
      </w:r>
      <w:r w:rsidRPr="00B123A1">
        <w:rPr>
          <w:rFonts w:hint="eastAsia"/>
        </w:rPr>
        <w:t>波导具有一定的特性，但一般都具有以下特点：</w:t>
      </w:r>
    </w:p>
    <w:p w:rsidR="002F44B3" w:rsidRPr="00B123A1" w:rsidRDefault="002F44B3" w:rsidP="002F44B3">
      <w:pPr>
        <w:pStyle w:val="a3"/>
        <w:numPr>
          <w:ilvl w:val="0"/>
          <w:numId w:val="5"/>
        </w:numPr>
        <w:ind w:firstLineChars="0"/>
      </w:pPr>
      <w:r w:rsidRPr="00B123A1">
        <w:rPr>
          <w:rFonts w:hint="eastAsia"/>
        </w:rPr>
        <w:t>开启电压低，功耗低。</w:t>
      </w:r>
    </w:p>
    <w:p w:rsidR="002F44B3" w:rsidRPr="00B123A1" w:rsidRDefault="002F44B3" w:rsidP="002F44B3">
      <w:pPr>
        <w:ind w:firstLine="420"/>
      </w:pPr>
      <w:r w:rsidRPr="00B123A1">
        <w:rPr>
          <w:rFonts w:hint="eastAsia"/>
        </w:rPr>
        <w:t>SOI</w:t>
      </w:r>
      <w:r w:rsidRPr="00B123A1">
        <w:rPr>
          <w:rFonts w:hint="eastAsia"/>
        </w:rPr>
        <w:t>波导一般能够节省</w:t>
      </w:r>
      <w:r w:rsidRPr="00B123A1">
        <w:rPr>
          <w:rFonts w:hint="eastAsia"/>
        </w:rPr>
        <w:t>5</w:t>
      </w:r>
      <w:r w:rsidRPr="00B123A1">
        <w:t>0</w:t>
      </w:r>
      <w:r w:rsidRPr="00B123A1">
        <w:rPr>
          <w:rFonts w:hint="eastAsia"/>
        </w:rPr>
        <w:t>%</w:t>
      </w:r>
      <w:r w:rsidRPr="00B123A1">
        <w:rPr>
          <w:rFonts w:hint="eastAsia"/>
        </w:rPr>
        <w:t>以上的能耗，在亚微米低压、低功耗集成电路中占主导地位，广泛应用于高能耗领域。</w:t>
      </w:r>
      <w:r w:rsidRPr="00B123A1">
        <w:rPr>
          <w:rFonts w:hint="eastAsia"/>
        </w:rPr>
        <w:t xml:space="preserve"> </w:t>
      </w:r>
    </w:p>
    <w:p w:rsidR="002F44B3" w:rsidRPr="00B123A1" w:rsidRDefault="002F44B3" w:rsidP="002F44B3">
      <w:pPr>
        <w:pStyle w:val="a3"/>
        <w:numPr>
          <w:ilvl w:val="0"/>
          <w:numId w:val="5"/>
        </w:numPr>
        <w:ind w:firstLineChars="0"/>
      </w:pPr>
      <w:r w:rsidRPr="00B123A1">
        <w:rPr>
          <w:rFonts w:hint="eastAsia"/>
        </w:rPr>
        <w:t>很强</w:t>
      </w:r>
      <w:proofErr w:type="gramStart"/>
      <w:r w:rsidRPr="00B123A1">
        <w:rPr>
          <w:rFonts w:hint="eastAsia"/>
        </w:rPr>
        <w:t>的光场束缚</w:t>
      </w:r>
      <w:proofErr w:type="gramEnd"/>
      <w:r w:rsidRPr="00B123A1">
        <w:rPr>
          <w:rFonts w:hint="eastAsia"/>
        </w:rPr>
        <w:t>能力</w:t>
      </w:r>
    </w:p>
    <w:p w:rsidR="002F44B3" w:rsidRPr="00B123A1" w:rsidRDefault="002F44B3" w:rsidP="002F44B3">
      <w:pPr>
        <w:ind w:firstLineChars="200" w:firstLine="480"/>
      </w:pPr>
      <w:r w:rsidRPr="00B123A1">
        <w:rPr>
          <w:rFonts w:hint="eastAsia"/>
        </w:rPr>
        <w:t>硅材料具有很高的折射率（</w:t>
      </w:r>
      <w:r w:rsidRPr="00B123A1">
        <w:rPr>
          <w:rFonts w:hint="eastAsia"/>
        </w:rPr>
        <w:t>~</w:t>
      </w:r>
      <w:r w:rsidRPr="00B123A1">
        <w:t>3.6</w:t>
      </w:r>
      <w:r w:rsidRPr="00B123A1">
        <w:rPr>
          <w:rFonts w:hint="eastAsia"/>
        </w:rPr>
        <w:t>），</w:t>
      </w:r>
      <w:r w:rsidRPr="00B123A1">
        <w:rPr>
          <w:rFonts w:hint="eastAsia"/>
        </w:rPr>
        <w:t>SOI</w:t>
      </w:r>
      <w:r w:rsidRPr="00B123A1">
        <w:rPr>
          <w:rFonts w:hint="eastAsia"/>
        </w:rPr>
        <w:t>波导的包层一般为二氧化硅或者空气，前者的折射率仅为</w:t>
      </w:r>
      <w:r w:rsidRPr="00B123A1">
        <w:rPr>
          <w:rFonts w:hint="eastAsia"/>
        </w:rPr>
        <w:t>1.45</w:t>
      </w:r>
      <w:r w:rsidRPr="00B123A1">
        <w:rPr>
          <w:rFonts w:hint="eastAsia"/>
        </w:rPr>
        <w:t>，空气的折射率为</w:t>
      </w:r>
      <w:r w:rsidRPr="00B123A1">
        <w:rPr>
          <w:rFonts w:hint="eastAsia"/>
        </w:rPr>
        <w:t xml:space="preserve">1 </w:t>
      </w:r>
      <w:r w:rsidRPr="00B123A1">
        <w:rPr>
          <w:rFonts w:hint="eastAsia"/>
        </w:rPr>
        <w:t>，远远小于作为波导芯层的折射率，因此芯层与包层之间具有很大的折射率差，即</w:t>
      </w:r>
      <w:r w:rsidRPr="00B123A1">
        <w:t>SOI</w:t>
      </w:r>
      <w:r w:rsidRPr="00B123A1">
        <w:rPr>
          <w:rFonts w:hint="eastAsia"/>
        </w:rPr>
        <w:t>波导的数值孔径较大。数值孔径与波导</w:t>
      </w:r>
      <w:proofErr w:type="gramStart"/>
      <w:r w:rsidRPr="00B123A1">
        <w:rPr>
          <w:rFonts w:hint="eastAsia"/>
        </w:rPr>
        <w:t>对光场</w:t>
      </w:r>
      <w:proofErr w:type="gramEnd"/>
      <w:r w:rsidRPr="00B123A1">
        <w:rPr>
          <w:rFonts w:hint="eastAsia"/>
        </w:rPr>
        <w:t>的束缚能力相关，数值孔径越大，波导</w:t>
      </w:r>
      <w:proofErr w:type="gramStart"/>
      <w:r w:rsidRPr="00B123A1">
        <w:rPr>
          <w:rFonts w:hint="eastAsia"/>
        </w:rPr>
        <w:t>对光场</w:t>
      </w:r>
      <w:proofErr w:type="gramEnd"/>
      <w:r w:rsidRPr="00B123A1">
        <w:rPr>
          <w:rFonts w:hint="eastAsia"/>
        </w:rPr>
        <w:t>的束缚能力越强，因此</w:t>
      </w:r>
      <w:r w:rsidRPr="00B123A1">
        <w:rPr>
          <w:rFonts w:hint="eastAsia"/>
        </w:rPr>
        <w:t>SOI</w:t>
      </w:r>
      <w:r w:rsidRPr="00B123A1">
        <w:rPr>
          <w:rFonts w:hint="eastAsia"/>
        </w:rPr>
        <w:t>波导具有很强</w:t>
      </w:r>
      <w:proofErr w:type="gramStart"/>
      <w:r w:rsidRPr="00B123A1">
        <w:rPr>
          <w:rFonts w:hint="eastAsia"/>
        </w:rPr>
        <w:t>的光场束缚</w:t>
      </w:r>
      <w:proofErr w:type="gramEnd"/>
      <w:r w:rsidRPr="00B123A1">
        <w:rPr>
          <w:rFonts w:hint="eastAsia"/>
        </w:rPr>
        <w:t>能力，也就意味着波导可以</w:t>
      </w:r>
      <w:r w:rsidR="009458D5">
        <w:rPr>
          <w:rFonts w:hint="eastAsia"/>
        </w:rPr>
        <w:t>有更小的弯曲半径，有助于</w:t>
      </w:r>
      <w:proofErr w:type="gramStart"/>
      <w:r w:rsidR="009458D5">
        <w:rPr>
          <w:rFonts w:hint="eastAsia"/>
        </w:rPr>
        <w:t>减小光</w:t>
      </w:r>
      <w:proofErr w:type="gramEnd"/>
      <w:r w:rsidRPr="00B123A1">
        <w:rPr>
          <w:rFonts w:hint="eastAsia"/>
        </w:rPr>
        <w:t>器件尺寸，提高光子</w:t>
      </w:r>
      <w:r w:rsidR="009458D5">
        <w:rPr>
          <w:rFonts w:hint="eastAsia"/>
        </w:rPr>
        <w:t>器件</w:t>
      </w:r>
      <w:r w:rsidRPr="00B123A1">
        <w:rPr>
          <w:rFonts w:hint="eastAsia"/>
        </w:rPr>
        <w:t>集成的能力。</w:t>
      </w:r>
    </w:p>
    <w:p w:rsidR="002F44B3" w:rsidRPr="00B123A1" w:rsidRDefault="002F44B3" w:rsidP="002F44B3">
      <w:pPr>
        <w:pStyle w:val="a3"/>
        <w:numPr>
          <w:ilvl w:val="0"/>
          <w:numId w:val="5"/>
        </w:numPr>
        <w:ind w:firstLineChars="0"/>
      </w:pPr>
      <w:r w:rsidRPr="00B123A1">
        <w:rPr>
          <w:rFonts w:hint="eastAsia"/>
        </w:rPr>
        <w:t>较小的寄生电容，良好的高频特性</w:t>
      </w:r>
    </w:p>
    <w:p w:rsidR="002F44B3" w:rsidRPr="00B123A1" w:rsidRDefault="002F44B3" w:rsidP="002F44B3">
      <w:pPr>
        <w:ind w:firstLine="420"/>
      </w:pPr>
      <w:r w:rsidRPr="00B123A1">
        <w:rPr>
          <w:rFonts w:hint="eastAsia"/>
        </w:rPr>
        <w:t>当</w:t>
      </w:r>
      <w:r w:rsidRPr="00B123A1">
        <w:rPr>
          <w:rFonts w:hint="eastAsia"/>
        </w:rPr>
        <w:t>SOI</w:t>
      </w:r>
      <w:r w:rsidRPr="00B123A1">
        <w:rPr>
          <w:rFonts w:hint="eastAsia"/>
        </w:rPr>
        <w:t>波导处于特定的电压下，其制备的光子器件的运行速度比普通硅材料制备的光器件运行速度提高</w:t>
      </w:r>
      <w:r w:rsidRPr="00B123A1">
        <w:t xml:space="preserve"> 20% ~ 35%</w:t>
      </w:r>
      <w:r w:rsidRPr="00B123A1">
        <w:rPr>
          <w:rFonts w:hint="eastAsia"/>
        </w:rPr>
        <w:t>，在高速光运算领域，可以大大提高信息处理效率。</w:t>
      </w:r>
      <w:r w:rsidRPr="00B123A1">
        <w:rPr>
          <w:rFonts w:hint="eastAsia"/>
        </w:rPr>
        <w:t xml:space="preserve"> </w:t>
      </w:r>
    </w:p>
    <w:p w:rsidR="002F44B3" w:rsidRPr="00B123A1" w:rsidRDefault="002F44B3" w:rsidP="002F44B3">
      <w:pPr>
        <w:ind w:firstLine="420"/>
      </w:pPr>
      <w:r w:rsidRPr="00B123A1">
        <w:rPr>
          <w:rFonts w:hint="eastAsia"/>
        </w:rPr>
        <w:t>（</w:t>
      </w:r>
      <w:r w:rsidRPr="00B123A1">
        <w:rPr>
          <w:rFonts w:hint="eastAsia"/>
        </w:rPr>
        <w:t>4</w:t>
      </w:r>
      <w:r w:rsidRPr="00B123A1">
        <w:rPr>
          <w:rFonts w:hint="eastAsia"/>
        </w:rPr>
        <w:t>）非线性效应显著</w:t>
      </w:r>
    </w:p>
    <w:p w:rsidR="002F44B3" w:rsidRPr="00B123A1" w:rsidRDefault="002F44B3" w:rsidP="002F44B3">
      <w:pPr>
        <w:ind w:firstLineChars="200" w:firstLine="480"/>
      </w:pPr>
      <w:r w:rsidRPr="00B123A1">
        <w:rPr>
          <w:rFonts w:hint="eastAsia"/>
        </w:rPr>
        <w:t>SOI</w:t>
      </w:r>
      <w:r w:rsidRPr="00B123A1">
        <w:rPr>
          <w:rFonts w:hint="eastAsia"/>
        </w:rPr>
        <w:t>波导具有很小的横截面积，一般仅为几百纳米量级，</w:t>
      </w:r>
      <w:proofErr w:type="gramStart"/>
      <w:r w:rsidRPr="00B123A1">
        <w:rPr>
          <w:rFonts w:hint="eastAsia"/>
        </w:rPr>
        <w:t>且硅材料</w:t>
      </w:r>
      <w:proofErr w:type="gramEnd"/>
      <w:r w:rsidRPr="00B123A1">
        <w:rPr>
          <w:rFonts w:hint="eastAsia"/>
        </w:rPr>
        <w:t>非线性折射率系数很高。横截面积小，</w:t>
      </w:r>
      <w:proofErr w:type="gramStart"/>
      <w:r w:rsidRPr="00B123A1">
        <w:rPr>
          <w:rFonts w:hint="eastAsia"/>
        </w:rPr>
        <w:t>光场束缚</w:t>
      </w:r>
      <w:proofErr w:type="gramEnd"/>
      <w:r w:rsidRPr="00B123A1">
        <w:rPr>
          <w:rFonts w:hint="eastAsia"/>
        </w:rPr>
        <w:t>能力强，这两个特点可以有效地减小光波的有效模场面积。因此，</w:t>
      </w:r>
      <w:r w:rsidRPr="00B123A1">
        <w:t>SOI</w:t>
      </w:r>
      <w:r w:rsidRPr="00B123A1">
        <w:rPr>
          <w:rFonts w:hint="eastAsia"/>
        </w:rPr>
        <w:t>波导通常具有很大的非线性系数，不需要很大的入射功率且只需要较短的传播距离，便能够产生非线性效应。在</w:t>
      </w:r>
      <w:r w:rsidRPr="00B123A1">
        <w:rPr>
          <w:rFonts w:hint="eastAsia"/>
        </w:rPr>
        <w:t>1</w:t>
      </w:r>
      <w:r w:rsidRPr="00B123A1">
        <w:t>550</w:t>
      </w:r>
      <w:r w:rsidRPr="00B123A1">
        <w:rPr>
          <w:rFonts w:hint="eastAsia"/>
        </w:rPr>
        <w:t>nm</w:t>
      </w:r>
      <w:r w:rsidRPr="00B123A1">
        <w:rPr>
          <w:rFonts w:hint="eastAsia"/>
        </w:rPr>
        <w:t>波长处，通过合理设计波导横截面尺寸，</w:t>
      </w:r>
      <w:r w:rsidRPr="00B123A1">
        <w:rPr>
          <w:rFonts w:hint="eastAsia"/>
        </w:rPr>
        <w:t>SOI</w:t>
      </w:r>
      <w:r w:rsidRPr="00B123A1">
        <w:rPr>
          <w:rFonts w:hint="eastAsia"/>
        </w:rPr>
        <w:t>波导的拉</w:t>
      </w:r>
      <w:proofErr w:type="gramStart"/>
      <w:r w:rsidRPr="00B123A1">
        <w:rPr>
          <w:rFonts w:hint="eastAsia"/>
        </w:rPr>
        <w:t>曼</w:t>
      </w:r>
      <w:proofErr w:type="gramEnd"/>
      <w:r w:rsidRPr="00B123A1">
        <w:rPr>
          <w:rFonts w:hint="eastAsia"/>
        </w:rPr>
        <w:t>增益系数与</w:t>
      </w:r>
      <w:r w:rsidRPr="00B123A1">
        <w:t>Kerr</w:t>
      </w:r>
      <w:r w:rsidRPr="00B123A1">
        <w:rPr>
          <w:rFonts w:hint="eastAsia"/>
        </w:rPr>
        <w:t>系数分别比二氧化硅中的高</w:t>
      </w:r>
      <w:r w:rsidRPr="00B123A1">
        <w:t>2</w:t>
      </w:r>
      <w:r w:rsidRPr="00B123A1">
        <w:rPr>
          <w:rFonts w:hint="eastAsia"/>
        </w:rPr>
        <w:t>~</w:t>
      </w:r>
      <w:r w:rsidRPr="00B123A1">
        <w:t>3</w:t>
      </w:r>
      <w:r w:rsidRPr="00B123A1">
        <w:rPr>
          <w:rFonts w:hint="eastAsia"/>
        </w:rPr>
        <w:t>个数量级，非线性效应非常显著，有助于在波导中研究光学非线性以及利用光学非线性效应实现光学信号处理，例如</w:t>
      </w:r>
      <w:r w:rsidRPr="00B123A1">
        <w:rPr>
          <w:rFonts w:hint="eastAsia"/>
        </w:rPr>
        <w:t>2015</w:t>
      </w:r>
      <w:r w:rsidRPr="00B123A1">
        <w:rPr>
          <w:rFonts w:hint="eastAsia"/>
        </w:rPr>
        <w:t>年，</w:t>
      </w:r>
      <w:r w:rsidRPr="00B123A1">
        <w:rPr>
          <w:rFonts w:hint="eastAsia"/>
        </w:rPr>
        <w:t>Boyuan. J</w:t>
      </w:r>
      <w:r w:rsidRPr="00B123A1">
        <w:rPr>
          <w:rFonts w:hint="eastAsia"/>
        </w:rPr>
        <w:t>在利用波导中的高非线性效应实现波长转换。</w:t>
      </w:r>
    </w:p>
    <w:p w:rsidR="002F44B3" w:rsidRPr="00B123A1" w:rsidRDefault="002F44B3" w:rsidP="002F44B3">
      <w:pPr>
        <w:ind w:firstLineChars="200" w:firstLine="480"/>
      </w:pPr>
      <w:r w:rsidRPr="00B123A1">
        <w:rPr>
          <w:rFonts w:hint="eastAsia"/>
        </w:rPr>
        <w:t>（</w:t>
      </w:r>
      <w:r w:rsidRPr="00B123A1">
        <w:t>5</w:t>
      </w:r>
      <w:r w:rsidRPr="00B123A1">
        <w:rPr>
          <w:rFonts w:hint="eastAsia"/>
        </w:rPr>
        <w:t>）横截面尺寸和形状对色散影响较大</w:t>
      </w:r>
    </w:p>
    <w:p w:rsidR="002F44B3" w:rsidRPr="00B123A1" w:rsidRDefault="002F44B3" w:rsidP="002F44B3">
      <w:pPr>
        <w:ind w:firstLineChars="200" w:firstLine="480"/>
      </w:pPr>
      <w:r w:rsidRPr="00B123A1">
        <w:rPr>
          <w:rFonts w:hint="eastAsia"/>
        </w:rPr>
        <w:t>材料色散和波导色散的共同构成了波导的总色散。由于</w:t>
      </w:r>
      <w:r w:rsidRPr="00B123A1">
        <w:t>SOI</w:t>
      </w:r>
      <w:r w:rsidRPr="00B123A1">
        <w:rPr>
          <w:rFonts w:hint="eastAsia"/>
        </w:rPr>
        <w:t>波导具有较小的横截面积以及很强</w:t>
      </w:r>
      <w:proofErr w:type="gramStart"/>
      <w:r w:rsidRPr="00B123A1">
        <w:rPr>
          <w:rFonts w:hint="eastAsia"/>
        </w:rPr>
        <w:t>的光场束缚</w:t>
      </w:r>
      <w:proofErr w:type="gramEnd"/>
      <w:r w:rsidRPr="00B123A1">
        <w:rPr>
          <w:rFonts w:hint="eastAsia"/>
        </w:rPr>
        <w:t>能力的特点，波导色散远大于材料色散，在总色散中起主导作用。</w:t>
      </w:r>
      <w:r w:rsidRPr="00B123A1">
        <w:rPr>
          <w:rFonts w:hint="eastAsia"/>
        </w:rPr>
        <w:t>SOI</w:t>
      </w:r>
      <w:r w:rsidRPr="00B123A1">
        <w:rPr>
          <w:rFonts w:hint="eastAsia"/>
        </w:rPr>
        <w:t>波导的横截面尺寸能够调整零色散波长。例如，</w:t>
      </w:r>
      <w:r w:rsidRPr="00B123A1">
        <w:rPr>
          <w:rFonts w:hint="eastAsia"/>
        </w:rPr>
        <w:t>2006</w:t>
      </w:r>
      <w:r w:rsidRPr="00B123A1">
        <w:rPr>
          <w:rFonts w:hint="eastAsia"/>
        </w:rPr>
        <w:t>年，</w:t>
      </w:r>
      <w:r w:rsidRPr="00B123A1">
        <w:t>Q. Lin</w:t>
      </w:r>
      <w:r w:rsidRPr="00B123A1">
        <w:rPr>
          <w:rFonts w:hint="eastAsia"/>
        </w:rPr>
        <w:t>等人设计了一种横截面为</w:t>
      </w:r>
      <w:r w:rsidRPr="00B123A1">
        <w:t>841</w:t>
      </w:r>
      <w:r w:rsidRPr="00B123A1">
        <w:rPr>
          <w:rFonts w:hint="eastAsia"/>
        </w:rPr>
        <w:t>×</w:t>
      </w:r>
      <w:r w:rsidRPr="00B123A1">
        <w:t>815 nm</w:t>
      </w:r>
      <w:r w:rsidRPr="00B123A1">
        <w:rPr>
          <w:rFonts w:hint="eastAsia"/>
        </w:rPr>
        <w:t>的带状</w:t>
      </w:r>
      <w:r w:rsidRPr="00B123A1">
        <w:rPr>
          <w:rFonts w:hint="eastAsia"/>
        </w:rPr>
        <w:t>SOI</w:t>
      </w:r>
      <w:r w:rsidRPr="00B123A1">
        <w:rPr>
          <w:rFonts w:hint="eastAsia"/>
        </w:rPr>
        <w:t>波导，使得</w:t>
      </w:r>
      <w:r w:rsidRPr="00B123A1">
        <w:t>TE</w:t>
      </w:r>
      <w:r w:rsidRPr="00B123A1">
        <w:rPr>
          <w:rFonts w:hint="eastAsia"/>
        </w:rPr>
        <w:t>和</w:t>
      </w:r>
      <w:r w:rsidRPr="00B123A1">
        <w:t>TM</w:t>
      </w:r>
      <w:r w:rsidRPr="00B123A1">
        <w:rPr>
          <w:rFonts w:hint="eastAsia"/>
        </w:rPr>
        <w:t>模的零色散波长都在</w:t>
      </w:r>
      <w:r w:rsidRPr="00B123A1">
        <w:t>1551 nm</w:t>
      </w:r>
      <w:r w:rsidRPr="00B123A1">
        <w:rPr>
          <w:rFonts w:hint="eastAsia"/>
        </w:rPr>
        <w:t>附近</w:t>
      </w:r>
      <w:r w:rsidRPr="00B123A1">
        <w:rPr>
          <w:vertAlign w:val="superscript"/>
        </w:rPr>
        <w:t>[9]</w:t>
      </w:r>
      <w:r w:rsidRPr="00B123A1">
        <w:rPr>
          <w:rFonts w:hint="eastAsia"/>
        </w:rPr>
        <w:t>。此外，</w:t>
      </w:r>
      <w:r w:rsidRPr="00B123A1">
        <w:t xml:space="preserve"> SOI</w:t>
      </w:r>
      <w:r w:rsidRPr="00B123A1">
        <w:rPr>
          <w:rFonts w:hint="eastAsia"/>
        </w:rPr>
        <w:t>波导横截面的形状会对色散</w:t>
      </w:r>
      <w:r w:rsidRPr="00B123A1">
        <w:t>-</w:t>
      </w:r>
      <w:r w:rsidRPr="00B123A1">
        <w:rPr>
          <w:rFonts w:hint="eastAsia"/>
        </w:rPr>
        <w:t>波长曲线产生显著影响。</w:t>
      </w:r>
      <w:r w:rsidRPr="00B123A1">
        <w:rPr>
          <w:rFonts w:hint="eastAsia"/>
        </w:rPr>
        <w:t>2</w:t>
      </w:r>
      <w:r w:rsidRPr="00B123A1">
        <w:t>012</w:t>
      </w:r>
      <w:r w:rsidRPr="00B123A1">
        <w:rPr>
          <w:rFonts w:hint="eastAsia"/>
        </w:rPr>
        <w:t>年，</w:t>
      </w:r>
      <w:r w:rsidRPr="00B123A1">
        <w:t>Ming Zhu</w:t>
      </w:r>
      <w:r w:rsidRPr="00B123A1">
        <w:rPr>
          <w:rFonts w:hint="eastAsia"/>
        </w:rPr>
        <w:t>等人利用双槽形</w:t>
      </w:r>
      <w:r w:rsidRPr="00B123A1">
        <w:rPr>
          <w:rFonts w:hint="eastAsia"/>
        </w:rPr>
        <w:t>SOI</w:t>
      </w:r>
      <w:r w:rsidRPr="00B123A1">
        <w:rPr>
          <w:rFonts w:hint="eastAsia"/>
        </w:rPr>
        <w:t>波导，在</w:t>
      </w:r>
      <w:r w:rsidRPr="00B123A1">
        <w:t>1098nm</w:t>
      </w:r>
      <w:r w:rsidRPr="00B123A1">
        <w:rPr>
          <w:rFonts w:hint="eastAsia"/>
        </w:rPr>
        <w:t>的范围内有</w:t>
      </w:r>
      <w:r w:rsidRPr="00B123A1">
        <w:t>4</w:t>
      </w:r>
      <w:r w:rsidRPr="00B123A1">
        <w:rPr>
          <w:rFonts w:hint="eastAsia"/>
        </w:rPr>
        <w:t>个零色散点，使得该波导具有平坦低色散特性</w:t>
      </w:r>
      <w:r w:rsidRPr="00B123A1">
        <w:rPr>
          <w:vertAlign w:val="superscript"/>
        </w:rPr>
        <w:t xml:space="preserve"> [10]</w:t>
      </w:r>
      <w:r w:rsidRPr="00B123A1">
        <w:rPr>
          <w:rFonts w:hint="eastAsia"/>
        </w:rPr>
        <w:t>，这种波导将超宽带信号处理应用于近红外区域的具有巨大潜力。例如，利用此波导可产生飞秒脉冲泵浦的高达</w:t>
      </w:r>
      <w:r w:rsidRPr="00B123A1">
        <w:rPr>
          <w:rFonts w:hint="eastAsia"/>
        </w:rPr>
        <w:t>1630 nm</w:t>
      </w:r>
      <w:r w:rsidRPr="00B123A1">
        <w:rPr>
          <w:rFonts w:hint="eastAsia"/>
        </w:rPr>
        <w:t>的超连续谱。</w:t>
      </w:r>
    </w:p>
    <w:p w:rsidR="002F44B3" w:rsidRPr="00B123A1" w:rsidRDefault="002F44B3" w:rsidP="002F44B3">
      <w:pPr>
        <w:ind w:firstLineChars="200" w:firstLine="480"/>
        <w:rPr>
          <w:rFonts w:ascii="宋体" w:hAnsi="宋体"/>
          <w:sz w:val="21"/>
          <w:szCs w:val="21"/>
        </w:rPr>
      </w:pPr>
      <w:r w:rsidRPr="00B123A1">
        <w:t>SOI</w:t>
      </w:r>
      <w:r w:rsidRPr="00B123A1">
        <w:rPr>
          <w:rFonts w:hint="eastAsia"/>
        </w:rPr>
        <w:t>波导兼容集成电路成熟的制作工艺，为硅光子器件提供了一个理想的平台。当前，已在</w:t>
      </w:r>
      <w:r w:rsidRPr="00B123A1">
        <w:t>SOI</w:t>
      </w:r>
      <w:r w:rsidRPr="00B123A1">
        <w:rPr>
          <w:rFonts w:hint="eastAsia"/>
        </w:rPr>
        <w:t>平台上实现了光源、调制器、解调器、光开关、传感器、以及光交换器件等各式各样功能和结构的光器件，为硅基光集成器件的繁荣和发展奠定了基石。</w:t>
      </w:r>
    </w:p>
    <w:p w:rsidR="002F44B3" w:rsidRPr="00B123A1" w:rsidRDefault="002F44B3" w:rsidP="002F44B3">
      <w:pPr>
        <w:pStyle w:val="3"/>
        <w:spacing w:after="0"/>
      </w:pPr>
      <w:bookmarkStart w:id="104" w:name="_Toc497781670"/>
      <w:bookmarkStart w:id="105" w:name="_Toc501121516"/>
      <w:r w:rsidRPr="00B123A1">
        <w:rPr>
          <w:rFonts w:hint="eastAsia"/>
        </w:rPr>
        <w:t>2</w:t>
      </w:r>
      <w:r w:rsidRPr="00B123A1">
        <w:t xml:space="preserve">.1.2 </w:t>
      </w:r>
      <w:r w:rsidR="00403A41">
        <w:t>介质</w:t>
      </w:r>
      <w:r w:rsidRPr="00B123A1">
        <w:rPr>
          <w:rFonts w:hint="eastAsia"/>
        </w:rPr>
        <w:t>波导</w:t>
      </w:r>
      <w:r w:rsidR="00403A41">
        <w:rPr>
          <w:rFonts w:hint="eastAsia"/>
        </w:rPr>
        <w:t>中的</w:t>
      </w:r>
      <w:r w:rsidR="00403A41">
        <w:t>光场</w:t>
      </w:r>
      <w:bookmarkEnd w:id="105"/>
    </w:p>
    <w:p w:rsidR="002F44B3" w:rsidRPr="00B123A1" w:rsidRDefault="00403A41" w:rsidP="000D62B1">
      <w:pPr>
        <w:ind w:firstLineChars="200" w:firstLine="480"/>
      </w:pPr>
      <w:r>
        <w:t>介质</w:t>
      </w:r>
      <w:r w:rsidR="002F44B3" w:rsidRPr="00B123A1">
        <w:rPr>
          <w:rFonts w:hint="eastAsia"/>
        </w:rPr>
        <w:t>波导可以对光起很强的束缚能力，引导光在波导中向特定方向稳定传播。由于光本质上也是一种电磁波，因此</w:t>
      </w:r>
      <w:r w:rsidR="002F44B3" w:rsidRPr="00B123A1">
        <w:t>光在光波导里面的传播</w:t>
      </w:r>
      <w:r w:rsidR="002F44B3" w:rsidRPr="00B123A1">
        <w:rPr>
          <w:rFonts w:hint="eastAsia"/>
        </w:rPr>
        <w:t>可以利用麦克斯韦电磁波方程来描述。在光波导中，按照</w:t>
      </w:r>
      <w:r w:rsidR="002F44B3" w:rsidRPr="00B123A1">
        <w:t>国际单位制</w:t>
      </w:r>
      <w:r w:rsidR="002F44B3" w:rsidRPr="00B123A1">
        <w:rPr>
          <w:rFonts w:hint="eastAsia"/>
        </w:rPr>
        <w:t>（</w:t>
      </w:r>
      <w:r w:rsidR="002F44B3" w:rsidRPr="00B123A1">
        <w:rPr>
          <w:rFonts w:hint="eastAsia"/>
        </w:rPr>
        <w:t>SI</w:t>
      </w:r>
      <w:r w:rsidR="002F44B3" w:rsidRPr="00B123A1">
        <w:t>）</w:t>
      </w:r>
      <w:r w:rsidR="002F44B3" w:rsidRPr="00B123A1">
        <w:rPr>
          <w:rFonts w:hint="eastAsia"/>
        </w:rPr>
        <w:t>，麦克斯韦电磁耦合方程组可以描述成以下形式：</w:t>
      </w:r>
    </w:p>
    <w:p w:rsidR="002F44B3" w:rsidRPr="00B123A1" w:rsidRDefault="002F44B3" w:rsidP="002F44B3">
      <w:pPr>
        <w:pStyle w:val="a3"/>
        <w:ind w:firstLine="480"/>
      </w:pPr>
    </w:p>
    <w:p w:rsidR="002F44B3" w:rsidRPr="00961409" w:rsidRDefault="00590D68" w:rsidP="00D13A66">
      <w:pPr>
        <w:pStyle w:val="Eqs"/>
        <w:ind w:left="425" w:right="120"/>
        <w:rPr>
          <w:sz w:val="24"/>
          <w:szCs w:val="24"/>
        </w:rPr>
      </w:pPr>
      <w:r w:rsidRPr="00961409">
        <w:rPr>
          <w:noProof/>
          <w:sz w:val="24"/>
          <w:szCs w:val="24"/>
        </w:rPr>
        <w:object w:dxaOrig="1320" w:dyaOrig="630">
          <v:shape id="_x0000_i14753" type="#_x0000_t75" alt="" style="width:66pt;height:32.25pt;mso-width-percent:0;mso-height-percent:0;mso-width-percent:0;mso-height-percent:0" o:ole="">
            <v:imagedata r:id="rId39" o:title=""/>
          </v:shape>
          <o:OLEObject Type="Embed" ProgID="Equation.DSMT4" ShapeID="_x0000_i14753" DrawAspect="Content" ObjectID="_1574882339" r:id="rId40"/>
        </w:object>
      </w:r>
      <w:r w:rsidR="002F44B3" w:rsidRPr="00961409">
        <w:rPr>
          <w:sz w:val="24"/>
          <w:szCs w:val="24"/>
        </w:rPr>
        <w:t xml:space="preserve">                              (2</w:t>
      </w:r>
      <w:r w:rsidR="00D13A66" w:rsidRPr="00961409">
        <w:rPr>
          <w:sz w:val="24"/>
          <w:szCs w:val="24"/>
        </w:rPr>
        <w:t>.</w:t>
      </w:r>
      <w:r w:rsidR="002F44B3" w:rsidRPr="00961409">
        <w:rPr>
          <w:sz w:val="24"/>
          <w:szCs w:val="24"/>
        </w:rPr>
        <w:t>1)</w:t>
      </w:r>
    </w:p>
    <w:p w:rsidR="002F44B3" w:rsidRPr="00961409" w:rsidRDefault="00590D68" w:rsidP="00D13A66">
      <w:pPr>
        <w:pStyle w:val="Eqs"/>
        <w:ind w:left="425" w:right="120"/>
        <w:rPr>
          <w:sz w:val="24"/>
          <w:szCs w:val="24"/>
        </w:rPr>
      </w:pPr>
      <w:r w:rsidRPr="00961409">
        <w:rPr>
          <w:noProof/>
          <w:sz w:val="24"/>
          <w:szCs w:val="24"/>
        </w:rPr>
        <w:object w:dxaOrig="1605" w:dyaOrig="630">
          <v:shape id="_x0000_i14754" type="#_x0000_t75" alt="" style="width:80.25pt;height:32.25pt;mso-width-percent:0;mso-height-percent:0;mso-width-percent:0;mso-height-percent:0" o:ole="">
            <v:imagedata r:id="rId41" o:title=""/>
          </v:shape>
          <o:OLEObject Type="Embed" ProgID="Equation.DSMT4" ShapeID="_x0000_i14754" DrawAspect="Content" ObjectID="_1574882340" r:id="rId42"/>
        </w:object>
      </w:r>
      <w:r w:rsidR="002F44B3" w:rsidRPr="00961409">
        <w:rPr>
          <w:sz w:val="24"/>
          <w:szCs w:val="24"/>
        </w:rPr>
        <w:t xml:space="preserve">                            (2</w:t>
      </w:r>
      <w:r w:rsidR="00D13A66" w:rsidRPr="00961409">
        <w:rPr>
          <w:sz w:val="24"/>
          <w:szCs w:val="24"/>
        </w:rPr>
        <w:t>.</w:t>
      </w:r>
      <w:r w:rsidR="002F44B3" w:rsidRPr="00961409">
        <w:rPr>
          <w:sz w:val="24"/>
          <w:szCs w:val="24"/>
        </w:rPr>
        <w:t>2)</w:t>
      </w:r>
    </w:p>
    <w:p w:rsidR="002F44B3" w:rsidRPr="00961409" w:rsidRDefault="00590D68" w:rsidP="00D13A66">
      <w:pPr>
        <w:pStyle w:val="Eqs"/>
        <w:wordWrap w:val="0"/>
        <w:ind w:left="425" w:right="120"/>
        <w:rPr>
          <w:sz w:val="24"/>
          <w:szCs w:val="24"/>
        </w:rPr>
      </w:pPr>
      <w:r w:rsidRPr="00961409">
        <w:rPr>
          <w:noProof/>
          <w:sz w:val="24"/>
          <w:szCs w:val="24"/>
        </w:rPr>
        <w:object w:dxaOrig="1035" w:dyaOrig="390">
          <v:shape id="_x0000_i14755" type="#_x0000_t75" alt="" style="width:52.5pt;height:20.25pt;mso-width-percent:0;mso-height-percent:0;mso-width-percent:0;mso-height-percent:0" o:ole="">
            <v:imagedata r:id="rId43" o:title=""/>
          </v:shape>
          <o:OLEObject Type="Embed" ProgID="Equation.DSMT4" ShapeID="_x0000_i14755" DrawAspect="Content" ObjectID="_1574882341" r:id="rId44"/>
        </w:object>
      </w:r>
      <w:r w:rsidR="002F44B3" w:rsidRPr="00961409">
        <w:rPr>
          <w:sz w:val="24"/>
          <w:szCs w:val="24"/>
        </w:rPr>
        <w:t xml:space="preserve">                                 (2</w:t>
      </w:r>
      <w:r w:rsidR="00D13A66" w:rsidRPr="00961409">
        <w:rPr>
          <w:sz w:val="24"/>
          <w:szCs w:val="24"/>
        </w:rPr>
        <w:t>.</w:t>
      </w:r>
      <w:r w:rsidR="002F44B3" w:rsidRPr="00961409">
        <w:rPr>
          <w:sz w:val="24"/>
          <w:szCs w:val="24"/>
        </w:rPr>
        <w:t>3)</w:t>
      </w:r>
    </w:p>
    <w:p w:rsidR="002F44B3" w:rsidRPr="00961409" w:rsidRDefault="002F44B3" w:rsidP="00D13A66">
      <w:pPr>
        <w:wordWrap w:val="0"/>
        <w:ind w:firstLine="420"/>
        <w:jc w:val="right"/>
        <w:rPr>
          <w:rFonts w:cs="Times New Roman"/>
        </w:rPr>
      </w:pPr>
      <w:r w:rsidRPr="00961409">
        <w:rPr>
          <w:rFonts w:cs="Times New Roman"/>
          <w:noProof/>
        </w:rPr>
        <w:t xml:space="preserve"> </w:t>
      </w:r>
      <w:r w:rsidR="00590D68" w:rsidRPr="00961409">
        <w:rPr>
          <w:rFonts w:cs="Times New Roman"/>
          <w:noProof/>
        </w:rPr>
        <w:object w:dxaOrig="900" w:dyaOrig="270">
          <v:shape id="_x0000_i14756" type="#_x0000_t75" alt="" style="width:45pt;height:13.5pt;mso-width-percent:0;mso-height-percent:0;mso-width-percent:0;mso-height-percent:0" o:ole="">
            <v:imagedata r:id="rId45" o:title=""/>
          </v:shape>
          <o:OLEObject Type="Embed" ProgID="Equation.DSMT4" ShapeID="_x0000_i14756" DrawAspect="Content" ObjectID="_1574882342" r:id="rId46"/>
        </w:object>
      </w:r>
      <w:r w:rsidRPr="00961409">
        <w:rPr>
          <w:rFonts w:cs="Times New Roman"/>
        </w:rPr>
        <w:t xml:space="preserve">                                 </w:t>
      </w:r>
      <w:r w:rsidRPr="00961409">
        <w:rPr>
          <w:rStyle w:val="EqsChar"/>
        </w:rPr>
        <w:t>(2</w:t>
      </w:r>
      <w:r w:rsidR="00D13A66" w:rsidRPr="00961409">
        <w:rPr>
          <w:rStyle w:val="EqsChar"/>
        </w:rPr>
        <w:t>.</w:t>
      </w:r>
      <w:r w:rsidRPr="00961409">
        <w:rPr>
          <w:rStyle w:val="EqsChar"/>
        </w:rPr>
        <w:t>4)</w:t>
      </w:r>
      <w:r w:rsidR="00D13A66" w:rsidRPr="00961409">
        <w:rPr>
          <w:rFonts w:cs="Times New Roman"/>
        </w:rPr>
        <w:t xml:space="preserve"> </w:t>
      </w:r>
    </w:p>
    <w:p w:rsidR="002F44B3" w:rsidRPr="00B123A1" w:rsidRDefault="002F44B3" w:rsidP="002F44B3">
      <w:pPr>
        <w:jc w:val="left"/>
      </w:pPr>
      <w:r w:rsidRPr="00B123A1">
        <w:rPr>
          <w:rFonts w:hint="eastAsia"/>
        </w:rPr>
        <w:t>其中</w:t>
      </w:r>
      <w:r w:rsidRPr="00B123A1">
        <w:rPr>
          <w:rFonts w:hint="eastAsia"/>
          <w:b/>
          <w:i/>
        </w:rPr>
        <w:t>E</w:t>
      </w:r>
      <w:r w:rsidRPr="00B123A1">
        <w:rPr>
          <w:rFonts w:hint="eastAsia"/>
        </w:rPr>
        <w:t>表示电场强度</w:t>
      </w:r>
      <w:r w:rsidRPr="00B123A1">
        <w:t>，</w:t>
      </w:r>
      <w:r w:rsidRPr="00B123A1">
        <w:rPr>
          <w:b/>
          <w:i/>
        </w:rPr>
        <w:t>H</w:t>
      </w:r>
      <w:r w:rsidRPr="00B123A1">
        <w:rPr>
          <w:rFonts w:hint="eastAsia"/>
        </w:rPr>
        <w:t>表示</w:t>
      </w:r>
      <w:r w:rsidRPr="00B123A1">
        <w:t>磁</w:t>
      </w:r>
      <w:r w:rsidRPr="00B123A1">
        <w:rPr>
          <w:rFonts w:hint="eastAsia"/>
        </w:rPr>
        <w:t>感应</w:t>
      </w:r>
      <w:r w:rsidRPr="00B123A1">
        <w:t>强度</w:t>
      </w:r>
      <w:r w:rsidRPr="00B123A1">
        <w:rPr>
          <w:rFonts w:hint="eastAsia"/>
        </w:rPr>
        <w:t>，</w:t>
      </w:r>
      <w:r w:rsidRPr="00B123A1">
        <w:rPr>
          <w:rFonts w:hint="eastAsia"/>
        </w:rPr>
        <w:t>D</w:t>
      </w:r>
      <w:r w:rsidRPr="00B123A1">
        <w:t>表示</w:t>
      </w:r>
      <w:r w:rsidRPr="00B123A1">
        <w:rPr>
          <w:rFonts w:hint="eastAsia"/>
        </w:rPr>
        <w:t>电位移矢量，表征介质对电场的响应，而</w:t>
      </w:r>
      <w:r w:rsidRPr="00B123A1">
        <w:rPr>
          <w:rFonts w:hint="eastAsia"/>
        </w:rPr>
        <w:t>B</w:t>
      </w:r>
      <w:r w:rsidRPr="00B123A1">
        <w:rPr>
          <w:rFonts w:hint="eastAsia"/>
        </w:rPr>
        <w:t>表示磁感应强度，表示介质对磁场的响应，</w:t>
      </w:r>
      <w:r w:rsidRPr="00D13A66">
        <w:rPr>
          <w:i/>
        </w:rPr>
        <w:t>J</w:t>
      </w:r>
      <w:r w:rsidRPr="00B123A1">
        <w:t>表示</w:t>
      </w:r>
      <w:r w:rsidRPr="00B123A1">
        <w:rPr>
          <w:rFonts w:hint="eastAsia"/>
        </w:rPr>
        <w:t>波导中</w:t>
      </w:r>
      <w:r w:rsidRPr="00B123A1">
        <w:t>电流密度</w:t>
      </w:r>
      <w:r w:rsidRPr="00B123A1">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f</m:t>
            </m:r>
          </m:sub>
        </m:sSub>
      </m:oMath>
      <w:r w:rsidRPr="00B123A1">
        <w:t>表示电荷密度。</w:t>
      </w:r>
      <w:r w:rsidRPr="00B123A1">
        <w:rPr>
          <w:rFonts w:hint="eastAsia"/>
        </w:rPr>
        <w:t>为了依据电流以及电荷分布确定上述场矢量，需要以电磁场作用下物质方程作为麦克斯韦方程组的补充，电磁场下物质方程如下函数式</w:t>
      </w:r>
      <w:r w:rsidRPr="00B123A1">
        <w:t>:</w:t>
      </w:r>
    </w:p>
    <w:p w:rsidR="002F44B3" w:rsidRPr="00961409" w:rsidRDefault="00590D68" w:rsidP="002F44B3">
      <w:pPr>
        <w:pStyle w:val="Eqs"/>
        <w:rPr>
          <w:sz w:val="24"/>
          <w:szCs w:val="24"/>
        </w:rPr>
      </w:pPr>
      <w:r w:rsidRPr="00590D68">
        <w:rPr>
          <w:rFonts w:ascii="Cambria Math" w:hAnsi="Cambria Math" w:cstheme="minorBidi"/>
          <w:noProof/>
          <w:sz w:val="24"/>
          <w:szCs w:val="24"/>
        </w:rPr>
        <w:object w:dxaOrig="1275" w:dyaOrig="375">
          <v:shape id="_x0000_i14757" type="#_x0000_t75" alt="" style="width:63.75pt;height:18.75pt;mso-width-percent:0;mso-height-percent:0;mso-width-percent:0;mso-height-percent:0" o:ole="">
            <v:imagedata r:id="rId47" o:title=""/>
          </v:shape>
          <o:OLEObject Type="Embed" ProgID="Equation.DSMT4" ShapeID="_x0000_i14757" DrawAspect="Content" ObjectID="_1574882343" r:id="rId48"/>
        </w:object>
      </w:r>
      <w:r w:rsidR="002F44B3" w:rsidRPr="00B123A1">
        <w:rPr>
          <w:rFonts w:ascii="Cambria Math" w:hAnsi="Cambria Math"/>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5</w:t>
      </w:r>
      <w:r w:rsidR="002F44B3" w:rsidRPr="00961409">
        <w:rPr>
          <w:sz w:val="24"/>
          <w:szCs w:val="24"/>
        </w:rPr>
        <w:t>）</w:t>
      </w:r>
    </w:p>
    <w:p w:rsidR="002F44B3" w:rsidRPr="00961409" w:rsidRDefault="00590D68" w:rsidP="002F44B3">
      <w:pPr>
        <w:pStyle w:val="Eqs"/>
        <w:rPr>
          <w:sz w:val="24"/>
          <w:szCs w:val="24"/>
        </w:rPr>
      </w:pPr>
      <w:r w:rsidRPr="00961409">
        <w:rPr>
          <w:noProof/>
          <w:sz w:val="24"/>
          <w:szCs w:val="24"/>
        </w:rPr>
        <w:object w:dxaOrig="1425" w:dyaOrig="375">
          <v:shape id="_x0000_i14758" type="#_x0000_t75" alt="" style="width:69.75pt;height:18.75pt;mso-width-percent:0;mso-height-percent:0;mso-width-percent:0;mso-height-percent:0" o:ole="">
            <v:imagedata r:id="rId49" o:title=""/>
          </v:shape>
          <o:OLEObject Type="Embed" ProgID="Equation.DSMT4" ShapeID="_x0000_i14758" DrawAspect="Content" ObjectID="_1574882344" r:id="rId50"/>
        </w:object>
      </w:r>
      <w:r w:rsidR="002F44B3" w:rsidRPr="00961409">
        <w:rPr>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6</w:t>
      </w:r>
      <w:r w:rsidR="002F44B3" w:rsidRPr="00961409">
        <w:rPr>
          <w:sz w:val="24"/>
          <w:szCs w:val="24"/>
        </w:rPr>
        <w:t>）</w:t>
      </w:r>
    </w:p>
    <w:p w:rsidR="002F44B3" w:rsidRPr="00B123A1" w:rsidRDefault="002F44B3" w:rsidP="002F44B3">
      <w:r w:rsidRPr="00B123A1">
        <w:rPr>
          <w:rFonts w:hint="eastAsia"/>
        </w:rPr>
        <w:t>其中，</w:t>
      </w:r>
      <w:r w:rsidRPr="00B123A1">
        <w:rPr>
          <w:rFonts w:hint="eastAsia"/>
          <w:i/>
        </w:rPr>
        <w:t>P</w:t>
      </w:r>
      <w:r w:rsidRPr="00B123A1">
        <w:rPr>
          <w:rFonts w:hint="eastAsia"/>
        </w:rPr>
        <w:t>为介质对电场</w:t>
      </w:r>
      <w:r w:rsidRPr="00B123A1">
        <w:rPr>
          <w:rFonts w:hint="eastAsia"/>
        </w:rPr>
        <w:t>E</w:t>
      </w:r>
      <w:r w:rsidRPr="00B123A1">
        <w:rPr>
          <w:rFonts w:hint="eastAsia"/>
        </w:rPr>
        <w:t>响应产生的电偶极子，</w:t>
      </w:r>
      <w:r w:rsidRPr="00B123A1">
        <w:t>用来描述介质的线性以及非线性效应。</w:t>
      </w:r>
      <m:oMath>
        <m:r>
          <m:rPr>
            <m:sty m:val="p"/>
          </m:rPr>
          <w:rPr>
            <w:rFonts w:ascii="Cambria Math" w:hAnsi="Cambria Math"/>
          </w:rPr>
          <m:t>ε</m:t>
        </m:r>
      </m:oMath>
      <w:r w:rsidRPr="00B123A1">
        <w:rPr>
          <w:rFonts w:hint="eastAsia"/>
        </w:rPr>
        <w:t xml:space="preserve"> </w:t>
      </w:r>
      <w:r w:rsidRPr="00B123A1">
        <w:rPr>
          <w:rFonts w:hint="eastAsia"/>
        </w:rPr>
        <w:t>为介质介电常数，可以表示为</w:t>
      </w:r>
      <m:oMath>
        <m:r>
          <m:rPr>
            <m:sty m:val="p"/>
          </m:rPr>
          <w:rPr>
            <w:rFonts w:ascii="Cambria Math" w:hAnsi="Cambria Math"/>
          </w:rPr>
          <m:t>ε</m:t>
        </m:r>
        <m:r>
          <m:rPr>
            <m:sty m:val="p"/>
          </m:rPr>
          <w:rPr>
            <w:rFonts w:ascii="Cambria Math" w:hAnsi="Cambria Math" w:hint="eastAsia"/>
          </w:rPr>
          <m:t>=</m:t>
        </m:r>
        <w:bookmarkStart w:id="106" w:name="OLE_LINK5"/>
        <w:bookmarkStart w:id="107" w:name="OLE_LINK13"/>
        <m:sSub>
          <m:sSubPr>
            <m:ctrlPr>
              <w:rPr>
                <w:rFonts w:ascii="Cambria Math" w:hAnsi="Cambria Math"/>
              </w:rPr>
            </m:ctrlPr>
          </m:sSubPr>
          <m:e>
            <m:r>
              <w:rPr>
                <w:rFonts w:ascii="Cambria Math" w:hAnsi="Cambria Math"/>
              </w:rPr>
              <m:t>ε</m:t>
            </m:r>
          </m:e>
          <m:sub>
            <m:r>
              <w:rPr>
                <w:rFonts w:ascii="Cambria Math" w:hAnsi="Cambria Math"/>
              </w:rPr>
              <m:t>0</m:t>
            </m:r>
          </m:sub>
        </m:sSub>
        <w:bookmarkEnd w:id="106"/>
        <w:bookmarkEnd w:id="107"/>
        <m:sSub>
          <m:sSubPr>
            <m:ctrlPr>
              <w:rPr>
                <w:rFonts w:ascii="Cambria Math" w:hAnsi="Cambria Math"/>
                <w:i/>
              </w:rPr>
            </m:ctrlPr>
          </m:sSubPr>
          <m:e>
            <m:r>
              <w:rPr>
                <w:rFonts w:ascii="Cambria Math" w:hAnsi="Cambria Math"/>
              </w:rPr>
              <m:t>ε</m:t>
            </m:r>
          </m:e>
          <m:sub>
            <m:r>
              <w:rPr>
                <w:rFonts w:ascii="Cambria Math" w:hAnsi="Cambria Math"/>
              </w:rPr>
              <m:t>r</m:t>
            </m:r>
          </m:sub>
        </m:sSub>
      </m:oMath>
      <w:r w:rsidRPr="00B123A1">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B123A1">
        <w:rPr>
          <w:rFonts w:hint="eastAsia"/>
        </w:rPr>
        <w:t>为</w:t>
      </w:r>
      <w:r w:rsidRPr="00B123A1">
        <w:t>真空介电常数</w:t>
      </w:r>
      <w:r w:rsidRPr="00B123A1">
        <w:rPr>
          <w:rFonts w:hint="eastAsia"/>
        </w:rPr>
        <w:t>，通常取值为</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8.8542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12</m:t>
            </m:r>
          </m:sup>
        </m:sSup>
        <m:f>
          <m:fPr>
            <m:type m:val="lin"/>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N∙</m:t>
            </m:r>
            <m:sSup>
              <m:sSupPr>
                <m:ctrlPr>
                  <w:rPr>
                    <w:rFonts w:ascii="Cambria Math" w:hAnsi="Cambria Math"/>
                    <w:i/>
                  </w:rPr>
                </m:ctrlPr>
              </m:sSupPr>
              <m:e>
                <m:r>
                  <w:rPr>
                    <w:rFonts w:ascii="Cambria Math" w:hAnsi="Cambria Math" w:hint="eastAsia"/>
                  </w:rPr>
                  <m:t>m</m:t>
                </m:r>
              </m:e>
              <m:sup>
                <m:r>
                  <w:rPr>
                    <w:rFonts w:ascii="Cambria Math" w:hAnsi="Cambria Math"/>
                  </w:rPr>
                  <m:t>2</m:t>
                </m:r>
              </m:sup>
            </m:sSup>
          </m:den>
        </m:f>
        <m:r>
          <m:rPr>
            <m:sty m:val="p"/>
          </m:rPr>
          <w:rPr>
            <w:rFonts w:ascii="Cambria Math" w:hAnsi="Cambria Math" w:hint="eastAsia"/>
          </w:rPr>
          <m:t>，</m:t>
        </m:r>
        <m:sSub>
          <m:sSubPr>
            <m:ctrlPr>
              <w:rPr>
                <w:rFonts w:ascii="Cambria Math" w:hAnsi="Cambria Math"/>
              </w:rPr>
            </m:ctrlPr>
          </m:sSubPr>
          <m:e>
            <m:r>
              <w:rPr>
                <w:rFonts w:ascii="Cambria Math" w:hAnsi="Cambria Math"/>
              </w:rPr>
              <m:t>ε</m:t>
            </m:r>
          </m:e>
          <m:sub>
            <m:r>
              <w:rPr>
                <w:rFonts w:ascii="Cambria Math" w:hAnsi="Cambria Math" w:hint="eastAsia"/>
              </w:rPr>
              <m:t>r</m:t>
            </m:r>
          </m:sub>
        </m:sSub>
      </m:oMath>
      <w:r w:rsidRPr="00B123A1">
        <w:t>为介质相对介电常数</w:t>
      </w:r>
      <w:r w:rsidRPr="00B123A1">
        <w:rPr>
          <w:rFonts w:hint="eastAsia"/>
        </w:rPr>
        <w:t>；</w:t>
      </w:r>
      <m:oMath>
        <m:r>
          <m:rPr>
            <m:sty m:val="p"/>
          </m:rPr>
          <w:rPr>
            <w:rFonts w:ascii="Cambria Math" w:hAnsi="Cambria Math"/>
          </w:rPr>
          <m:t>μ</m:t>
        </m:r>
      </m:oMath>
      <w:r w:rsidRPr="00B123A1">
        <w:rPr>
          <w:rFonts w:hint="eastAsia"/>
        </w:rPr>
        <w:t xml:space="preserve"> </w:t>
      </w:r>
      <w:r w:rsidRPr="00B123A1">
        <w:rPr>
          <w:rFonts w:hint="eastAsia"/>
        </w:rPr>
        <w:t>为介质磁导率，</w:t>
      </w:r>
      <m:oMath>
        <m:r>
          <m:rPr>
            <m:sty m:val="p"/>
          </m:rPr>
          <w:rPr>
            <w:rFonts w:ascii="Cambria Math" w:hAnsi="Cambria Math"/>
          </w:rPr>
          <m:t>μ</m:t>
        </m:r>
        <m:r>
          <m:rPr>
            <m:sty m:val="p"/>
          </m:rPr>
          <w:rPr>
            <w:rFonts w:ascii="Cambria Math" w:hAnsi="Cambria Math" w:hint="eastAsia"/>
          </w:rPr>
          <m:t>=</m:t>
        </m:r>
        <w:bookmarkStart w:id="108" w:name="OLE_LINK16"/>
        <w:bookmarkStart w:id="109" w:name="OLE_LINK18"/>
        <m:sSub>
          <m:sSubPr>
            <m:ctrlPr>
              <w:rPr>
                <w:rFonts w:ascii="Cambria Math" w:hAnsi="Cambria Math"/>
              </w:rPr>
            </m:ctrlPr>
          </m:sSubPr>
          <m:e>
            <m:r>
              <w:rPr>
                <w:rFonts w:ascii="Cambria Math" w:hAnsi="Cambria Math"/>
              </w:rPr>
              <m:t>μ</m:t>
            </m:r>
          </m:e>
          <m:sub>
            <m:r>
              <w:rPr>
                <w:rFonts w:ascii="Cambria Math" w:hAnsi="Cambria Math"/>
              </w:rPr>
              <m:t>0</m:t>
            </m:r>
          </m:sub>
        </m:sSub>
        <w:bookmarkStart w:id="110" w:name="OLE_LINK26"/>
        <w:bookmarkEnd w:id="108"/>
        <w:bookmarkEnd w:id="109"/>
        <m:sSub>
          <m:sSubPr>
            <m:ctrlPr>
              <w:rPr>
                <w:rFonts w:ascii="Cambria Math" w:hAnsi="Cambria Math"/>
                <w:i/>
              </w:rPr>
            </m:ctrlPr>
          </m:sSubPr>
          <m:e>
            <m:r>
              <w:rPr>
                <w:rFonts w:ascii="Cambria Math" w:hAnsi="Cambria Math"/>
              </w:rPr>
              <m:t>μ</m:t>
            </m:r>
          </m:e>
          <m:sub>
            <m:r>
              <w:rPr>
                <w:rFonts w:ascii="Cambria Math" w:hAnsi="Cambria Math"/>
              </w:rPr>
              <m:t>r</m:t>
            </m:r>
          </m:sub>
        </m:sSub>
      </m:oMath>
      <w:bookmarkEnd w:id="110"/>
      <w:r w:rsidRPr="00B123A1">
        <w:rPr>
          <w:rFonts w:hint="eastAsia"/>
        </w:rPr>
        <w:t>，</w:t>
      </w:r>
      <w:bookmarkStart w:id="111" w:name="OLE_LINK24"/>
      <w:bookmarkStart w:id="112" w:name="OLE_LINK25"/>
      <m:oMath>
        <m:sSub>
          <m:sSubPr>
            <m:ctrlPr>
              <w:rPr>
                <w:rFonts w:ascii="Cambria Math" w:hAnsi="Cambria Math"/>
              </w:rPr>
            </m:ctrlPr>
          </m:sSubPr>
          <m:e>
            <m:r>
              <w:rPr>
                <w:rFonts w:ascii="Cambria Math" w:hAnsi="Cambria Math"/>
              </w:rPr>
              <m:t>μ</m:t>
            </m:r>
          </m:e>
          <m:sub>
            <m:r>
              <w:rPr>
                <w:rFonts w:ascii="Cambria Math" w:hAnsi="Cambria Math"/>
              </w:rPr>
              <m:t>0</m:t>
            </m:r>
          </m:sub>
        </m:sSub>
      </m:oMath>
      <w:bookmarkEnd w:id="111"/>
      <w:bookmarkEnd w:id="112"/>
      <w:r w:rsidRPr="00B123A1">
        <w:rPr>
          <w:rFonts w:hint="eastAsia"/>
        </w:rPr>
        <w:t xml:space="preserve"> </w:t>
      </w:r>
      <w:r w:rsidRPr="00B123A1">
        <w:rPr>
          <w:rFonts w:hint="eastAsia"/>
        </w:rPr>
        <w:t>为真空</w:t>
      </w:r>
      <w:r w:rsidRPr="00B123A1">
        <w:t>磁导</w:t>
      </w:r>
      <w:r w:rsidRPr="00B123A1">
        <w:rPr>
          <w:rFonts w:hint="eastAsia"/>
        </w:rPr>
        <w:t>率，一般取值</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m:t>
        </m:r>
        <m:r>
          <w:rPr>
            <w:rFonts w:ascii="Cambria Math" w:hAnsi="Cambria Math"/>
          </w:rPr>
          <m:t>4π×</m:t>
        </m:r>
        <m:sSup>
          <m:sSupPr>
            <m:ctrlPr>
              <w:rPr>
                <w:rFonts w:ascii="Cambria Math" w:hAnsi="Cambria Math"/>
                <w:i/>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7</m:t>
            </m:r>
          </m:sup>
        </m:sSup>
        <m:r>
          <w:rPr>
            <w:rFonts w:ascii="Cambria Math" w:hAnsi="Cambria Math"/>
          </w:rPr>
          <m:t>N∙</m:t>
        </m:r>
        <m:f>
          <m:fPr>
            <m:type m:val="lin"/>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sidRPr="00B123A1">
        <w:rPr>
          <w:rFonts w:hint="eastAsia"/>
        </w:rPr>
        <w:t>，</w:t>
      </w:r>
      <w:bookmarkStart w:id="113" w:name="OLE_LINK30"/>
      <m:oMath>
        <m:sSub>
          <m:sSubPr>
            <m:ctrlPr>
              <w:rPr>
                <w:rFonts w:ascii="Cambria Math" w:hAnsi="Cambria Math"/>
              </w:rPr>
            </m:ctrlPr>
          </m:sSubPr>
          <m:e>
            <m:r>
              <w:rPr>
                <w:rFonts w:ascii="Cambria Math" w:hAnsi="Cambria Math"/>
              </w:rPr>
              <m:t>μ</m:t>
            </m:r>
          </m:e>
          <m:sub>
            <m:r>
              <w:rPr>
                <w:rFonts w:ascii="Cambria Math" w:hAnsi="Cambria Math" w:hint="eastAsia"/>
              </w:rPr>
              <m:t>r</m:t>
            </m:r>
          </m:sub>
        </m:sSub>
      </m:oMath>
      <w:r w:rsidRPr="00B123A1">
        <w:t>为介质</w:t>
      </w:r>
      <w:bookmarkEnd w:id="113"/>
      <w:r w:rsidRPr="00B123A1">
        <w:t>相对磁导率</w:t>
      </w:r>
      <w:r w:rsidRPr="00B123A1">
        <w:rPr>
          <w:rFonts w:hint="eastAsia"/>
        </w:rPr>
        <w:t>。</w:t>
      </w:r>
      <w:r w:rsidRPr="00B123A1">
        <w:t>对于非磁介质</w:t>
      </w:r>
      <w:r w:rsidRPr="00B123A1">
        <w:rPr>
          <w:rFonts w:hint="eastAsia"/>
        </w:rPr>
        <w:t>，</w:t>
      </w:r>
      <w:r w:rsidRPr="00B123A1">
        <w:rPr>
          <w:rFonts w:hint="eastAsia"/>
        </w:rPr>
        <w:t>M=</w:t>
      </w:r>
      <w:r w:rsidRPr="00B123A1">
        <w:t>0</w:t>
      </w:r>
      <w:r w:rsidRPr="00B123A1">
        <w:t>，</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0</m:t>
            </m:r>
          </m:sub>
        </m:sSub>
      </m:oMath>
      <w:r w:rsidRPr="00B123A1">
        <w:t>。</w:t>
      </w:r>
      <w:r w:rsidRPr="00B123A1">
        <w:rPr>
          <w:rFonts w:hint="eastAsia"/>
        </w:rPr>
        <w:t>若</w:t>
      </w:r>
      <w:r w:rsidRPr="00B123A1">
        <w:rPr>
          <w:rFonts w:hint="eastAsia"/>
        </w:rPr>
        <w:t>c</w:t>
      </w:r>
      <w:r w:rsidRPr="00B123A1">
        <w:rPr>
          <w:rFonts w:hint="eastAsia"/>
        </w:rPr>
        <w:t>表示真空光速，则</w:t>
      </w:r>
      <m:oMath>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hint="eastAsia"/>
          </w:rPr>
          <m:t>=</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eastAsia"/>
                  </w:rPr>
                  <m:t>c</m:t>
                </m:r>
              </m:e>
              <m:sup>
                <m:r>
                  <w:rPr>
                    <w:rFonts w:ascii="Cambria Math" w:hAnsi="Cambria Math"/>
                  </w:rPr>
                  <m:t>2</m:t>
                </m:r>
              </m:sup>
            </m:sSup>
          </m:den>
        </m:f>
      </m:oMath>
      <w:r w:rsidRPr="00B123A1">
        <w:rPr>
          <w:rFonts w:hint="eastAsia"/>
        </w:rPr>
        <w:t>。若只考虑单一频率</w:t>
      </w:r>
      <m:oMath>
        <m:r>
          <m:rPr>
            <m:sty m:val="p"/>
          </m:rPr>
          <w:rPr>
            <w:rFonts w:ascii="Cambria Math" w:hAnsi="Cambria Math"/>
          </w:rPr>
          <m:t>ω</m:t>
        </m:r>
      </m:oMath>
      <w:r w:rsidRPr="00B123A1">
        <w:rPr>
          <w:rFonts w:hint="eastAsia"/>
        </w:rPr>
        <w:t>，</w:t>
      </w:r>
      <w:r w:rsidRPr="00B123A1">
        <w:t>可以用矢量</w:t>
      </w:r>
      <w:r w:rsidRPr="00B123A1">
        <w:rPr>
          <w:rFonts w:hint="eastAsia"/>
        </w:rPr>
        <w:t>A</w:t>
      </w:r>
      <w:r w:rsidRPr="00B123A1">
        <w:t>表示电磁场</w:t>
      </w:r>
      <w:r w:rsidRPr="00B123A1">
        <w:rPr>
          <w:rFonts w:hint="eastAsia"/>
        </w:rPr>
        <w:t>，</w:t>
      </w:r>
      <w:r w:rsidRPr="00B123A1">
        <w:rPr>
          <w:rFonts w:hint="eastAsia"/>
        </w:rPr>
        <w:t xml:space="preserve"> A</w:t>
      </w:r>
      <w:r w:rsidRPr="00B123A1">
        <w:t>可以表示为</w:t>
      </w:r>
    </w:p>
    <w:p w:rsidR="002F44B3" w:rsidRPr="00B123A1" w:rsidRDefault="00A9460A"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A</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rsidR="002F44B3" w:rsidRPr="00B123A1" w:rsidRDefault="00A9460A" w:rsidP="002F44B3">
      <m:oMath>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oMath>
      <w:r w:rsidR="002F44B3" w:rsidRPr="00B123A1">
        <w:rPr>
          <w:rFonts w:hint="eastAsia"/>
        </w:rPr>
        <w:t>表示电磁场的传播模式，</w:t>
      </w:r>
      <m:oMath>
        <m:r>
          <w:rPr>
            <w:rFonts w:ascii="Cambria Math" w:hAnsi="Cambria Math"/>
          </w:rPr>
          <m:t>β</m:t>
        </m:r>
      </m:oMath>
      <w:r w:rsidR="002F44B3" w:rsidRPr="00B123A1">
        <w:rPr>
          <w:rFonts w:hint="eastAsia"/>
        </w:rPr>
        <w:t xml:space="preserve"> </w:t>
      </w:r>
      <w:proofErr w:type="gramStart"/>
      <w:r w:rsidR="002F44B3" w:rsidRPr="00B123A1">
        <w:t>表示光场沿</w:t>
      </w:r>
      <w:proofErr w:type="gramEnd"/>
      <w:r w:rsidR="002F44B3" w:rsidRPr="00B123A1">
        <w:t>方向</w:t>
      </w:r>
      <w:r w:rsidR="002F44B3" w:rsidRPr="00B123A1">
        <w:rPr>
          <w:rFonts w:hint="eastAsia"/>
        </w:rPr>
        <w:t>z</w:t>
      </w:r>
      <w:r w:rsidR="002F44B3" w:rsidRPr="00B123A1">
        <w:t>传播的传播常数。</w:t>
      </w:r>
      <w:r w:rsidR="002F44B3" w:rsidRPr="00B123A1">
        <w:t xml:space="preserve"> </w:t>
      </w:r>
      <w:proofErr w:type="gramStart"/>
      <w:r w:rsidR="002F44B3" w:rsidRPr="00B123A1">
        <w:rPr>
          <w:rFonts w:hint="eastAsia"/>
        </w:rPr>
        <w:t>光场传输</w:t>
      </w:r>
      <w:proofErr w:type="gramEnd"/>
      <w:r w:rsidR="002F44B3" w:rsidRPr="00B123A1">
        <w:rPr>
          <w:rFonts w:hint="eastAsia"/>
        </w:rPr>
        <w:t>的亥姆霍兹方程可由下式表示：</w:t>
      </w:r>
    </w:p>
    <w:p w:rsidR="002F44B3" w:rsidRPr="00B123A1" w:rsidRDefault="00A9460A"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2.8</m:t>
                  </m:r>
                </m:e>
              </m:d>
            </m:e>
          </m:eqArr>
        </m:oMath>
      </m:oMathPara>
    </w:p>
    <w:p w:rsidR="002F44B3" w:rsidRPr="00B123A1" w:rsidRDefault="00A9460A"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2.9</m:t>
                  </m:r>
                </m:e>
              </m:d>
            </m:e>
          </m:eqArr>
        </m:oMath>
      </m:oMathPara>
    </w:p>
    <w:p w:rsidR="002F44B3" w:rsidRPr="00B123A1" w:rsidRDefault="002F44B3" w:rsidP="002F44B3">
      <w:r w:rsidRPr="00B123A1">
        <w:rPr>
          <w:rFonts w:hint="eastAsia"/>
        </w:rPr>
        <w:t>其中，</w:t>
      </w:r>
      <w:r w:rsidRPr="00B123A1">
        <w:rPr>
          <w:rFonts w:hint="eastAsia"/>
        </w:rPr>
        <w:t>k</w:t>
      </w:r>
      <w:proofErr w:type="gramStart"/>
      <w:r w:rsidRPr="00B123A1">
        <w:rPr>
          <w:rFonts w:hint="eastAsia"/>
        </w:rPr>
        <w:t>代表光场传播常数</w:t>
      </w:r>
      <w:proofErr w:type="gramEnd"/>
      <w:r w:rsidRPr="00B123A1">
        <w:rPr>
          <w:rFonts w:hint="eastAsia"/>
        </w:rPr>
        <w:t>。</w:t>
      </w:r>
      <w:proofErr w:type="gramStart"/>
      <w:r w:rsidRPr="00B123A1">
        <w:rPr>
          <w:rFonts w:hint="eastAsia"/>
        </w:rPr>
        <w:t>按照式</w:t>
      </w:r>
      <w:proofErr w:type="gramEnd"/>
      <w:r w:rsidRPr="00B123A1">
        <w:rPr>
          <w:rFonts w:hint="eastAsia"/>
        </w:rPr>
        <w:t>2.</w:t>
      </w:r>
      <w:r w:rsidRPr="00B123A1">
        <w:t>7</w:t>
      </w:r>
      <w:r w:rsidRPr="00B123A1">
        <w:rPr>
          <w:rFonts w:hint="eastAsia"/>
        </w:rPr>
        <w:t>的表示方法</w:t>
      </w:r>
      <w:r w:rsidRPr="00B123A1">
        <w:t>，电场</w:t>
      </w:r>
      <w:r w:rsidRPr="00B123A1">
        <w:rPr>
          <w:rFonts w:hint="eastAsia"/>
        </w:rPr>
        <w:t>E</w:t>
      </w:r>
      <w:r w:rsidRPr="00B123A1">
        <w:t>、磁场</w:t>
      </w:r>
      <w:r w:rsidRPr="00B123A1">
        <w:rPr>
          <w:rFonts w:hint="eastAsia"/>
        </w:rPr>
        <w:t>H</w:t>
      </w:r>
      <w:r w:rsidRPr="00B123A1">
        <w:t>分别可以表示为</w:t>
      </w:r>
      <w:r w:rsidRPr="00B123A1">
        <w:rPr>
          <w:rFonts w:hint="eastAsia"/>
        </w:rPr>
        <w:t>：</w:t>
      </w:r>
    </w:p>
    <w:p w:rsidR="002F44B3" w:rsidRPr="00B123A1" w:rsidRDefault="00A9460A"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E</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w:bookmarkStart w:id="114" w:name="OLE_LINK14"/>
                  <w:bookmarkStart w:id="115" w:name="OLE_LINK15"/>
                  <m:bar>
                    <m:barPr>
                      <m:pos m:val="top"/>
                      <m:ctrlPr>
                        <w:rPr>
                          <w:rFonts w:ascii="Cambria Math" w:hAnsi="Cambria Math"/>
                          <w:i/>
                        </w:rPr>
                      </m:ctrlPr>
                    </m:barPr>
                    <m:e>
                      <m:r>
                        <m:rPr>
                          <m:sty m:val="b"/>
                        </m:rPr>
                        <w:rPr>
                          <w:rFonts w:ascii="Cambria Math" w:hAnsi="Cambria Math"/>
                        </w:rPr>
                        <m:t>E</m:t>
                      </m:r>
                    </m:e>
                  </m:bar>
                  <w:bookmarkEnd w:id="114"/>
                  <w:bookmarkEnd w:id="115"/>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2.10</m:t>
                  </m:r>
                </m:e>
              </m:d>
            </m:e>
          </m:eqArr>
        </m:oMath>
      </m:oMathPara>
    </w:p>
    <w:p w:rsidR="002F44B3" w:rsidRPr="00B123A1" w:rsidRDefault="00A9460A"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H</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b"/>
                        </m:rPr>
                        <w:rPr>
                          <w:rFonts w:ascii="Cambria Math" w:hAnsi="Cambria Math"/>
                        </w:rPr>
                        <m:t>H</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2.11</m:t>
                  </m:r>
                </m:e>
              </m:d>
            </m:e>
          </m:eqArr>
        </m:oMath>
      </m:oMathPara>
    </w:p>
    <w:p w:rsidR="002F44B3" w:rsidRPr="00B123A1" w:rsidRDefault="002F44B3" w:rsidP="002F44B3">
      <w:r w:rsidRPr="00B123A1">
        <w:rPr>
          <w:rFonts w:hint="eastAsia"/>
        </w:rPr>
        <w:t>电场以及磁场在波导中的传播可以由</w:t>
      </w:r>
      <w:r w:rsidRPr="00B123A1">
        <w:t>根据麦</w:t>
      </w:r>
      <w:r w:rsidRPr="00B123A1">
        <w:rPr>
          <w:rFonts w:hint="eastAsia"/>
        </w:rPr>
        <w:t>克斯韦方程组分析，将电场强度与磁场强度分别代入亥姆霍兹方程，可以得到：</w:t>
      </w:r>
    </w:p>
    <w:p w:rsidR="002F44B3" w:rsidRPr="00B123A1" w:rsidRDefault="00A9460A" w:rsidP="002F44B3">
      <w:pPr>
        <w:spacing w:line="240" w:lineRule="auto"/>
        <w:jc w:val="center"/>
      </w:pPr>
      <m:oMathPara>
        <m:oMath>
          <m:eqArr>
            <m:eqArrPr>
              <m:maxDist m:val="1"/>
              <m:ctrlPr>
                <w:rPr>
                  <w:rFonts w:ascii="Cambria Math" w:hAnsi="Cambria Math"/>
                  <w:i/>
                </w:rPr>
              </m:ctrlPr>
            </m:eqArrPr>
            <m:e>
              <w:bookmarkStart w:id="116" w:name="OLE_LINK17"/>
              <w:bookmarkStart w:id="117" w:name="OLE_LINK19"/>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w:bookmarkEnd w:id="116"/>
              <w:bookmarkEnd w:id="117"/>
              <m:bar>
                <m:barPr>
                  <m:pos m:val="top"/>
                  <m:ctrlPr>
                    <w:rPr>
                      <w:rFonts w:ascii="Cambria Math" w:hAnsi="Cambria Math"/>
                      <w:i/>
                    </w:rPr>
                  </m:ctrlPr>
                </m:barPr>
                <m:e>
                  <m:r>
                    <m:rPr>
                      <m:sty m:val="b"/>
                    </m:rPr>
                    <w:rPr>
                      <w:rFonts w:ascii="Cambria Math" w:hAnsi="Cambria Math"/>
                    </w:rPr>
                    <m:t>E</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2.12</m:t>
                  </m:r>
                </m:e>
              </m:d>
            </m:e>
          </m:eqArr>
        </m:oMath>
      </m:oMathPara>
    </w:p>
    <w:p w:rsidR="002F44B3" w:rsidRPr="00B123A1" w:rsidRDefault="00A9460A" w:rsidP="002F44B3">
      <w:pPr>
        <w:spacing w:line="240" w:lineRule="auto"/>
        <w:jc w:val="cente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2.13</m:t>
                  </m:r>
                </m:e>
              </m:d>
            </m:e>
          </m:eqArr>
        </m:oMath>
      </m:oMathPara>
    </w:p>
    <w:p w:rsidR="002F44B3" w:rsidRPr="00B123A1" w:rsidRDefault="002F44B3" w:rsidP="002F44B3">
      <w:r w:rsidRPr="00B123A1">
        <w:rPr>
          <w:rFonts w:hint="eastAsia"/>
        </w:rPr>
        <w:t>式中</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oMath>
      <w:r w:rsidRPr="00B123A1">
        <w:rPr>
          <w:rFonts w:hint="eastAsia"/>
        </w:rPr>
        <w:t>算符定义</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r>
          <m:rPr>
            <m:sty m:val="p"/>
          </m:rPr>
          <w:rPr>
            <w:rFonts w:ascii="Cambria Math" w:hAnsi="Cambria Math"/>
          </w:rPr>
          <m:t>=</m:t>
        </m:r>
        <w:bookmarkStart w:id="118" w:name="OLE_LINK20"/>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w:bookmarkEnd w:id="118"/>
        <m:r>
          <w:rPr>
            <w:rFonts w:ascii="Cambria Math" w:hAnsi="Cambria Math"/>
          </w:rPr>
          <m:t>+</m:t>
        </m:r>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sidRPr="00B123A1">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w:r w:rsidRPr="00B123A1">
        <w:t>表示真空</w:t>
      </w:r>
      <w:r w:rsidRPr="00B123A1">
        <w:rPr>
          <w:rFonts w:hint="eastAsia"/>
        </w:rPr>
        <w:t>波数，</w:t>
      </w:r>
      <m:oMath>
        <m:r>
          <m:rPr>
            <m:sty m:val="p"/>
          </m:rPr>
          <w:rPr>
            <w:rFonts w:ascii="Cambria Math" w:hAnsi="Cambria Math" w:hint="eastAsia"/>
          </w:rPr>
          <m:t>n</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ε</m:t>
                </m:r>
              </m:e>
              <m:sub>
                <m:r>
                  <w:rPr>
                    <w:rFonts w:ascii="Cambria Math" w:hAnsi="Cambria Math"/>
                  </w:rPr>
                  <m:t>r</m:t>
                </m:r>
              </m:sub>
            </m:sSub>
          </m:e>
        </m:rad>
      </m:oMath>
      <w:r w:rsidRPr="00B123A1">
        <w:rPr>
          <w:rFonts w:hint="eastAsia"/>
        </w:rPr>
        <w:t>表示</w:t>
      </w:r>
      <w:r w:rsidRPr="00B123A1">
        <w:t>折射率</w:t>
      </w:r>
      <w:r w:rsidRPr="00B123A1">
        <w:rPr>
          <w:rFonts w:hint="eastAsia"/>
        </w:rPr>
        <w:t>，</w:t>
      </w:r>
      <w:r w:rsidRPr="00B123A1">
        <w:rPr>
          <w:noProof/>
        </w:rPr>
        <w:t xml:space="preserve"> </w:t>
      </w:r>
      <m:oMath>
        <m:sSub>
          <m:sSubPr>
            <m:ctrlPr>
              <w:rPr>
                <w:rFonts w:ascii="Cambria Math" w:hAnsi="Cambria Math"/>
                <w:noProof/>
              </w:rPr>
            </m:ctrlPr>
          </m:sSubPr>
          <m:e>
            <m:r>
              <w:rPr>
                <w:rFonts w:ascii="Cambria Math" w:hAnsi="Cambria Math" w:hint="eastAsia"/>
                <w:noProof/>
              </w:rPr>
              <m:t>n</m:t>
            </m:r>
          </m:e>
          <m:sub>
            <m:r>
              <w:rPr>
                <w:rFonts w:ascii="Cambria Math" w:hAnsi="Cambria Math"/>
                <w:noProof/>
              </w:rPr>
              <m:t>eff</m:t>
            </m:r>
          </m:sub>
        </m:sSub>
        <m:r>
          <w:rPr>
            <w:rFonts w:ascii="Cambria Math" w:hAnsi="Cambria Math"/>
            <w:noProof/>
          </w:rPr>
          <m:t>=</m:t>
        </m:r>
        <m:f>
          <m:fPr>
            <m:type m:val="lin"/>
            <m:ctrlPr>
              <w:rPr>
                <w:rFonts w:ascii="Cambria Math" w:hAnsi="Cambria Math"/>
                <w:i/>
                <w:noProof/>
              </w:rPr>
            </m:ctrlPr>
          </m:fPr>
          <m:num>
            <m:r>
              <w:rPr>
                <w:rFonts w:ascii="Cambria Math" w:hAnsi="Cambria Math"/>
                <w:noProof/>
              </w:rPr>
              <m:t>β</m:t>
            </m:r>
          </m:num>
          <m:den>
            <m:sSub>
              <m:sSubPr>
                <m:ctrlPr>
                  <w:rPr>
                    <w:rFonts w:ascii="Cambria Math" w:hAnsi="Cambria Math"/>
                    <w:i/>
                    <w:noProof/>
                  </w:rPr>
                </m:ctrlPr>
              </m:sSubPr>
              <m:e>
                <m:r>
                  <w:rPr>
                    <w:rFonts w:ascii="Cambria Math" w:hAnsi="Cambria Math"/>
                    <w:noProof/>
                  </w:rPr>
                  <m:t>k</m:t>
                </m:r>
              </m:e>
              <m:sub>
                <m:r>
                  <w:rPr>
                    <w:rFonts w:ascii="Cambria Math" w:hAnsi="Cambria Math"/>
                    <w:noProof/>
                  </w:rPr>
                  <m:t>0</m:t>
                </m:r>
              </m:sub>
            </m:sSub>
          </m:den>
        </m:f>
      </m:oMath>
      <w:r w:rsidRPr="00B123A1">
        <w:t>表示光波导的有效折射率。</w:t>
      </w:r>
      <w:proofErr w:type="gramStart"/>
      <w:r w:rsidRPr="00B123A1">
        <w:t>光场在</w:t>
      </w:r>
      <w:proofErr w:type="gramEnd"/>
      <w:r w:rsidRPr="00B123A1">
        <w:t>波导中传播的模</w:t>
      </w:r>
      <w:r w:rsidRPr="00B123A1">
        <w:rPr>
          <w:rFonts w:hint="eastAsia"/>
        </w:rPr>
        <w:t>式，以及电场</w:t>
      </w:r>
      <w:r w:rsidRPr="00B123A1">
        <w:rPr>
          <w:rFonts w:hint="eastAsia"/>
        </w:rPr>
        <w:t>E</w:t>
      </w:r>
      <w:r w:rsidRPr="00B123A1">
        <w:rPr>
          <w:rFonts w:hint="eastAsia"/>
        </w:rPr>
        <w:t>、磁场</w:t>
      </w:r>
      <w:r w:rsidRPr="00B123A1">
        <w:t>H</w:t>
      </w:r>
      <w:r w:rsidRPr="00B123A1">
        <w:t>及其传播常数</w:t>
      </w:r>
      <m:oMath>
        <m:r>
          <w:rPr>
            <w:rFonts w:ascii="Cambria Math" w:hAnsi="Cambria Math"/>
          </w:rPr>
          <m:t>β</m:t>
        </m:r>
      </m:oMath>
      <w:r w:rsidRPr="00B123A1">
        <w:rPr>
          <w:rFonts w:hint="eastAsia"/>
        </w:rPr>
        <w:t>可以通过</w:t>
      </w:r>
      <w:r w:rsidRPr="00B123A1">
        <w:t>求解方程</w:t>
      </w:r>
      <w:r w:rsidRPr="00B123A1">
        <w:t>2.12</w:t>
      </w:r>
      <w:r w:rsidRPr="00B123A1">
        <w:t>及</w:t>
      </w:r>
      <w:r w:rsidRPr="00B123A1">
        <w:t>2.13</w:t>
      </w:r>
      <w:r w:rsidRPr="00B123A1">
        <w:t>得到。</w:t>
      </w:r>
    </w:p>
    <w:p w:rsidR="002F44B3" w:rsidRPr="00B123A1" w:rsidRDefault="002F44B3" w:rsidP="002F44B3"/>
    <w:p w:rsidR="002F44B3" w:rsidRDefault="002F44B3" w:rsidP="002F44B3">
      <w:pPr>
        <w:ind w:firstLine="420"/>
      </w:pPr>
      <w:r w:rsidRPr="00B123A1">
        <w:rPr>
          <w:rFonts w:hint="eastAsia"/>
        </w:rPr>
        <w:t>对于一个如图</w:t>
      </w:r>
      <w:r w:rsidRPr="00B123A1">
        <w:rPr>
          <w:rFonts w:hint="eastAsia"/>
        </w:rPr>
        <w:t>2</w:t>
      </w:r>
      <w:r w:rsidR="00DE3DF5">
        <w:t>-</w:t>
      </w:r>
      <w:r w:rsidRPr="00B123A1">
        <w:t>2</w:t>
      </w:r>
      <w:r w:rsidRPr="00B123A1">
        <w:rPr>
          <w:rFonts w:hint="eastAsia"/>
        </w:rPr>
        <w:t>所示的脊形光波导结构，</w:t>
      </w:r>
      <w:r w:rsidRPr="00B123A1">
        <w:t>波导折射率分布在</w:t>
      </w:r>
      <w:r w:rsidRPr="00B123A1">
        <w:rPr>
          <w:rFonts w:hint="eastAsia"/>
        </w:rPr>
        <w:t>（</w:t>
      </w:r>
      <w:r w:rsidRPr="00B123A1">
        <w:rPr>
          <w:rFonts w:hint="eastAsia"/>
          <w:i/>
        </w:rPr>
        <w:t>x</w:t>
      </w:r>
      <w:r w:rsidRPr="00B123A1">
        <w:rPr>
          <w:i/>
        </w:rPr>
        <w:t>y</w:t>
      </w:r>
      <w:r w:rsidRPr="00B123A1">
        <w:rPr>
          <w:rFonts w:hint="eastAsia"/>
        </w:rPr>
        <w:t>）</w:t>
      </w:r>
      <w:r w:rsidRPr="00B123A1">
        <w:t>平面。</w:t>
      </w:r>
      <w:r w:rsidRPr="00B123A1">
        <w:rPr>
          <w:rFonts w:hint="eastAsia"/>
        </w:rPr>
        <w:t>根据电磁场的分量的不同，模式主要可以分为两种，若沿</w:t>
      </w:r>
      <w:r w:rsidRPr="00B123A1">
        <w:rPr>
          <w:rFonts w:hint="eastAsia"/>
        </w:rPr>
        <w:t>z</w:t>
      </w:r>
      <w:r w:rsidRPr="00B123A1">
        <w:rPr>
          <w:rFonts w:hint="eastAsia"/>
        </w:rPr>
        <w:t>方向传播的电磁场</w:t>
      </w:r>
      <w:r w:rsidRPr="00B123A1">
        <w:t>主</w:t>
      </w:r>
      <w:r w:rsidRPr="00B123A1">
        <w:rPr>
          <w:rFonts w:hint="eastAsia"/>
        </w:rPr>
        <w:t>要分量为</w:t>
      </w:r>
      <w:r w:rsidRPr="00B123A1">
        <w:rPr>
          <w:rFonts w:hint="eastAsia"/>
        </w:rPr>
        <w:t>Ex</w:t>
      </w:r>
      <w:r w:rsidRPr="00B123A1">
        <w:rPr>
          <w:rFonts w:hint="eastAsia"/>
        </w:rPr>
        <w:t>和</w:t>
      </w:r>
      <w:r w:rsidRPr="00B123A1">
        <w:rPr>
          <w:rFonts w:hint="eastAsia"/>
        </w:rPr>
        <w:t>H</w:t>
      </w:r>
      <w:r w:rsidRPr="00B123A1">
        <w:t>y</w:t>
      </w:r>
      <w:r w:rsidRPr="00B123A1">
        <w:t>，</w:t>
      </w:r>
      <w:r w:rsidRPr="00B123A1">
        <w:rPr>
          <w:rFonts w:hint="eastAsia"/>
        </w:rPr>
        <w:t>电场方向垂直于传播方向</w:t>
      </w:r>
      <w:r w:rsidRPr="00B123A1">
        <w:rPr>
          <w:rFonts w:hint="eastAsia"/>
        </w:rPr>
        <w:t>Ex</w:t>
      </w:r>
      <w:r w:rsidRPr="00B123A1">
        <w:rPr>
          <w:rFonts w:hint="eastAsia"/>
        </w:rPr>
        <w:t>，</w:t>
      </w:r>
      <w:r w:rsidRPr="00B123A1">
        <w:t>则称为</w:t>
      </w:r>
      <w:r w:rsidRPr="00B123A1">
        <w:rPr>
          <w:rFonts w:hint="eastAsia"/>
        </w:rPr>
        <w:t>准</w:t>
      </w:r>
      <w:r w:rsidRPr="00B123A1">
        <w:rPr>
          <w:rFonts w:hint="eastAsia"/>
        </w:rPr>
        <w:t>TE</w:t>
      </w:r>
      <w:r w:rsidRPr="00B123A1">
        <w:t>模</w:t>
      </w:r>
      <w:r w:rsidRPr="00B123A1">
        <w:rPr>
          <w:rFonts w:hint="eastAsia"/>
        </w:rPr>
        <w:t>；</w:t>
      </w:r>
      <w:r w:rsidRPr="00B123A1">
        <w:t>若</w:t>
      </w:r>
      <w:r w:rsidRPr="00B123A1">
        <w:rPr>
          <w:rFonts w:hint="eastAsia"/>
        </w:rPr>
        <w:t>沿</w:t>
      </w:r>
      <w:r w:rsidRPr="00B123A1">
        <w:rPr>
          <w:rFonts w:hint="eastAsia"/>
        </w:rPr>
        <w:t>z</w:t>
      </w:r>
      <w:r w:rsidRPr="00B123A1">
        <w:rPr>
          <w:rFonts w:hint="eastAsia"/>
        </w:rPr>
        <w:t>方向传播的电磁场</w:t>
      </w:r>
      <w:r w:rsidRPr="00B123A1">
        <w:t>主要分量为</w:t>
      </w:r>
      <w:r w:rsidRPr="00B123A1">
        <w:rPr>
          <w:rFonts w:hint="eastAsia"/>
        </w:rPr>
        <w:t>E</w:t>
      </w:r>
      <w:r w:rsidRPr="00B123A1">
        <w:t>y</w:t>
      </w:r>
      <w:r w:rsidRPr="00B123A1">
        <w:rPr>
          <w:rFonts w:hint="eastAsia"/>
        </w:rPr>
        <w:t>、</w:t>
      </w:r>
      <w:r w:rsidRPr="00B123A1">
        <w:rPr>
          <w:rFonts w:hint="eastAsia"/>
        </w:rPr>
        <w:t xml:space="preserve"> H</w:t>
      </w:r>
      <w:r w:rsidRPr="00B123A1">
        <w:t>x</w:t>
      </w:r>
      <w:r w:rsidRPr="00B123A1">
        <w:rPr>
          <w:rFonts w:hint="eastAsia"/>
        </w:rPr>
        <w:t>，磁场方程垂直于传播方向</w:t>
      </w:r>
      <w:r w:rsidRPr="00B123A1">
        <w:rPr>
          <w:rFonts w:hint="eastAsia"/>
        </w:rPr>
        <w:t>H</w:t>
      </w:r>
      <w:r w:rsidRPr="00B123A1">
        <w:t>x</w:t>
      </w:r>
      <w:r w:rsidRPr="00B123A1">
        <w:rPr>
          <w:rFonts w:hint="eastAsia"/>
        </w:rPr>
        <w:t>，</w:t>
      </w:r>
      <w:r w:rsidRPr="00B123A1">
        <w:t>则称</w:t>
      </w:r>
      <w:r w:rsidRPr="00B123A1">
        <w:rPr>
          <w:rFonts w:hint="eastAsia"/>
        </w:rPr>
        <w:t>为准</w:t>
      </w:r>
      <w:r w:rsidRPr="00B123A1">
        <w:rPr>
          <w:rFonts w:hint="eastAsia"/>
        </w:rPr>
        <w:t>TM</w:t>
      </w:r>
      <w:r w:rsidRPr="00B123A1">
        <w:rPr>
          <w:rFonts w:hint="eastAsia"/>
        </w:rPr>
        <w:t>模。对于准</w:t>
      </w:r>
      <w:r w:rsidRPr="00B123A1">
        <w:rPr>
          <w:rFonts w:hint="eastAsia"/>
        </w:rPr>
        <w:t>TE</w:t>
      </w:r>
      <w:r w:rsidRPr="00B123A1">
        <w:rPr>
          <w:rFonts w:hint="eastAsia"/>
        </w:rPr>
        <w:t>模，</w:t>
      </w:r>
      <w:r w:rsidRPr="00B123A1">
        <w:t>电场主要</w:t>
      </w:r>
      <w:r w:rsidRPr="00B123A1">
        <w:rPr>
          <w:rFonts w:hint="eastAsia"/>
        </w:rPr>
        <w:t>模式分量</w:t>
      </w:r>
      <w:r w:rsidRPr="00B123A1">
        <w:t>为横向分量</w:t>
      </w:r>
      <w:r w:rsidRPr="00B123A1">
        <w:rPr>
          <w:rFonts w:hint="eastAsia"/>
        </w:rPr>
        <w:t>E</w:t>
      </w:r>
      <w:r w:rsidRPr="00B123A1">
        <w:t>x</w:t>
      </w:r>
      <w:r w:rsidRPr="00B123A1">
        <w:rPr>
          <w:rFonts w:hint="eastAsia"/>
        </w:rPr>
        <w:t>和</w:t>
      </w:r>
      <w:r w:rsidRPr="00B123A1">
        <w:t>纵向分量</w:t>
      </w:r>
      <w:r w:rsidRPr="00B123A1">
        <w:rPr>
          <w:rFonts w:hint="eastAsia"/>
        </w:rPr>
        <w:t>Ey</w:t>
      </w:r>
      <w:r w:rsidRPr="00B123A1">
        <w:rPr>
          <w:rFonts w:hint="eastAsia"/>
        </w:rPr>
        <w:t>，其中，电场</w:t>
      </w:r>
      <w:r w:rsidRPr="00B123A1">
        <w:rPr>
          <w:rFonts w:hint="eastAsia"/>
        </w:rPr>
        <w:t>Ex</w:t>
      </w:r>
      <w:r w:rsidRPr="00B123A1">
        <w:rPr>
          <w:rFonts w:hint="eastAsia"/>
        </w:rPr>
        <w:t>分量</w:t>
      </w:r>
      <w:r w:rsidRPr="00B123A1">
        <w:t>在波导左右</w:t>
      </w:r>
      <w:r w:rsidRPr="00B123A1">
        <w:rPr>
          <w:rFonts w:hint="eastAsia"/>
        </w:rPr>
        <w:t>两侧面边界处不连续，</w:t>
      </w:r>
      <w:r w:rsidRPr="00B123A1">
        <w:t>而电场的</w:t>
      </w:r>
      <w:r w:rsidRPr="00B123A1">
        <w:rPr>
          <w:rFonts w:hint="eastAsia"/>
        </w:rPr>
        <w:t>Ey</w:t>
      </w:r>
      <w:r w:rsidRPr="00B123A1">
        <w:rPr>
          <w:rFonts w:hint="eastAsia"/>
        </w:rPr>
        <w:t>分量</w:t>
      </w:r>
      <w:r w:rsidRPr="00B123A1">
        <w:t>主要分布在波导的</w:t>
      </w:r>
      <w:r w:rsidRPr="00B123A1">
        <w:rPr>
          <w:rFonts w:hint="eastAsia"/>
        </w:rPr>
        <w:t>四周。对于准</w:t>
      </w:r>
      <w:r w:rsidRPr="00B123A1">
        <w:rPr>
          <w:rFonts w:hint="eastAsia"/>
        </w:rPr>
        <w:t>TM</w:t>
      </w:r>
      <w:r w:rsidRPr="00B123A1">
        <w:rPr>
          <w:rFonts w:hint="eastAsia"/>
        </w:rPr>
        <w:t>模，</w:t>
      </w:r>
      <w:r w:rsidRPr="00B123A1">
        <w:t>电场主要</w:t>
      </w:r>
      <w:r w:rsidRPr="00B123A1">
        <w:rPr>
          <w:rFonts w:hint="eastAsia"/>
        </w:rPr>
        <w:t>模式分量</w:t>
      </w:r>
      <w:r w:rsidRPr="00B123A1">
        <w:t>为纵向分量</w:t>
      </w:r>
      <w:r w:rsidRPr="00B123A1">
        <w:rPr>
          <w:rFonts w:hint="eastAsia"/>
        </w:rPr>
        <w:t>E</w:t>
      </w:r>
      <w:r w:rsidRPr="00B123A1">
        <w:t>y</w:t>
      </w:r>
      <w:r w:rsidRPr="00B123A1">
        <w:rPr>
          <w:rFonts w:hint="eastAsia"/>
        </w:rPr>
        <w:t>和电场的横向分量</w:t>
      </w:r>
      <w:r w:rsidRPr="00B123A1">
        <w:rPr>
          <w:rFonts w:hint="eastAsia"/>
        </w:rPr>
        <w:t>Ex</w:t>
      </w:r>
      <w:r w:rsidRPr="00B123A1">
        <w:rPr>
          <w:rFonts w:hint="eastAsia"/>
        </w:rPr>
        <w:t>，</w:t>
      </w:r>
      <w:r w:rsidRPr="00B123A1">
        <w:t>电场</w:t>
      </w:r>
      <w:r w:rsidRPr="00B123A1">
        <w:rPr>
          <w:rFonts w:hint="eastAsia"/>
        </w:rPr>
        <w:t>Ey</w:t>
      </w:r>
      <w:r w:rsidRPr="00B123A1">
        <w:rPr>
          <w:rFonts w:hint="eastAsia"/>
        </w:rPr>
        <w:t>模式分量</w:t>
      </w:r>
      <w:r w:rsidRPr="00B123A1">
        <w:t>在波导上下两边界处不连续</w:t>
      </w:r>
      <w:r w:rsidRPr="00B123A1">
        <w:rPr>
          <w:rFonts w:hint="eastAsia"/>
        </w:rPr>
        <w:t>，而电场</w:t>
      </w:r>
      <w:r w:rsidRPr="00B123A1">
        <w:rPr>
          <w:rFonts w:hint="eastAsia"/>
        </w:rPr>
        <w:t>Ex</w:t>
      </w:r>
      <w:r w:rsidRPr="00B123A1">
        <w:rPr>
          <w:rFonts w:hint="eastAsia"/>
        </w:rPr>
        <w:t>模式分量主要分布在波导的四周</w:t>
      </w:r>
      <w:r w:rsidRPr="00B123A1">
        <w:t>。准</w:t>
      </w:r>
      <w:r w:rsidRPr="00B123A1">
        <w:rPr>
          <w:rFonts w:hint="eastAsia"/>
        </w:rPr>
        <w:t>TE</w:t>
      </w:r>
      <w:r w:rsidRPr="00B123A1">
        <w:t>模和准</w:t>
      </w:r>
      <w:r w:rsidRPr="00B123A1">
        <w:rPr>
          <w:rFonts w:hint="eastAsia"/>
        </w:rPr>
        <w:t>TM</w:t>
      </w:r>
      <w:r w:rsidRPr="00B123A1">
        <w:t>模</w:t>
      </w:r>
      <w:r w:rsidRPr="00B123A1">
        <w:rPr>
          <w:rFonts w:hint="eastAsia"/>
        </w:rPr>
        <w:t>的这电场分布的区别，可以很好的</w:t>
      </w:r>
      <w:r w:rsidRPr="00B123A1">
        <w:t>解释波导</w:t>
      </w:r>
      <w:r w:rsidRPr="00B123A1">
        <w:rPr>
          <w:rFonts w:hint="eastAsia"/>
        </w:rPr>
        <w:t>在</w:t>
      </w:r>
      <w:r w:rsidRPr="00B123A1">
        <w:t>两种模式</w:t>
      </w:r>
      <w:r w:rsidRPr="00B123A1">
        <w:rPr>
          <w:rFonts w:hint="eastAsia"/>
        </w:rPr>
        <w:t>下的具有</w:t>
      </w:r>
      <w:r w:rsidRPr="00B123A1">
        <w:t>不同</w:t>
      </w:r>
      <w:r w:rsidRPr="00B123A1">
        <w:rPr>
          <w:rFonts w:hint="eastAsia"/>
        </w:rPr>
        <w:t>的</w:t>
      </w:r>
      <w:r w:rsidRPr="00B123A1">
        <w:t>损耗</w:t>
      </w:r>
      <w:r w:rsidRPr="00B123A1">
        <w:rPr>
          <w:rFonts w:hint="eastAsia"/>
        </w:rPr>
        <w:t>，并且利用该理论可以提高不同模式间耦</w:t>
      </w:r>
      <w:r w:rsidRPr="00B123A1">
        <w:t>合器</w:t>
      </w:r>
      <w:r w:rsidRPr="00B123A1">
        <w:rPr>
          <w:rFonts w:hint="eastAsia"/>
        </w:rPr>
        <w:t>的耦合效率。</w:t>
      </w:r>
    </w:p>
    <w:p w:rsidR="0087742F" w:rsidRPr="00B123A1" w:rsidRDefault="0087742F" w:rsidP="0087742F">
      <w:pPr>
        <w:ind w:firstLine="420"/>
        <w:jc w:val="center"/>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87742F" w:rsidP="0087742F">
      <w:pPr>
        <w:jc w:val="center"/>
      </w:pPr>
      <w:r>
        <w:rPr>
          <w:rFonts w:hint="eastAsia"/>
          <w:noProof/>
        </w:rPr>
        <mc:AlternateContent>
          <mc:Choice Requires="wpg">
            <w:drawing>
              <wp:inline distT="0" distB="0" distL="0" distR="0" wp14:anchorId="17700218" wp14:editId="3F0D1C86">
                <wp:extent cx="3304025" cy="2302151"/>
                <wp:effectExtent l="0" t="0" r="10795" b="22225"/>
                <wp:docPr id="109" name="组合 109"/>
                <wp:cNvGraphicFramePr/>
                <a:graphic xmlns:a="http://schemas.openxmlformats.org/drawingml/2006/main">
                  <a:graphicData uri="http://schemas.microsoft.com/office/word/2010/wordprocessingGroup">
                    <wpg:wgp>
                      <wpg:cNvGrpSpPr/>
                      <wpg:grpSpPr>
                        <a:xfrm>
                          <a:off x="0" y="0"/>
                          <a:ext cx="3304025" cy="2302151"/>
                          <a:chOff x="28455" y="-181886"/>
                          <a:chExt cx="3304025" cy="2302151"/>
                        </a:xfrm>
                      </wpg:grpSpPr>
                      <wpg:grpSp>
                        <wpg:cNvPr id="661" name="组合 661"/>
                        <wpg:cNvGrpSpPr>
                          <a:grpSpLocks noChangeAspect="1"/>
                        </wpg:cNvGrpSpPr>
                        <wpg:grpSpPr>
                          <a:xfrm>
                            <a:off x="400050" y="0"/>
                            <a:ext cx="2932430" cy="2120265"/>
                            <a:chOff x="0" y="0"/>
                            <a:chExt cx="3571875" cy="2628900"/>
                          </a:xfrm>
                        </wpg:grpSpPr>
                        <wpg:grpSp>
                          <wpg:cNvPr id="660" name="组合 660"/>
                          <wpg:cNvGrpSpPr/>
                          <wpg:grpSpPr>
                            <a:xfrm>
                              <a:off x="0" y="0"/>
                              <a:ext cx="3571875" cy="2628900"/>
                              <a:chOff x="0" y="0"/>
                              <a:chExt cx="3571875" cy="2628900"/>
                            </a:xfrm>
                          </wpg:grpSpPr>
                          <wps:wsp>
                            <wps:cNvPr id="658" name="文本框 658"/>
                            <wps:cNvSpPr txBox="1"/>
                            <wps:spPr>
                              <a:xfrm>
                                <a:off x="0" y="2219184"/>
                                <a:ext cx="381000" cy="355226"/>
                              </a:xfrm>
                              <a:prstGeom prst="rect">
                                <a:avLst/>
                              </a:prstGeom>
                              <a:solidFill>
                                <a:schemeClr val="lt1"/>
                              </a:solidFill>
                              <a:ln w="6350">
                                <a:solidFill>
                                  <a:schemeClr val="bg1"/>
                                </a:solidFill>
                              </a:ln>
                            </wps:spPr>
                            <wps:txbx>
                              <w:txbxContent>
                                <w:p w:rsidR="00B74F9C" w:rsidRDefault="00B74F9C" w:rsidP="0087742F">
                                  <w:pPr>
                                    <w:spacing w:line="240" w:lineRule="auto"/>
                                  </w:pPr>
                                  <w:proofErr w:type="gramStart"/>
                                  <w:r>
                                    <w:t>z</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文本框 656"/>
                            <wps:cNvSpPr txBox="1"/>
                            <wps:spPr>
                              <a:xfrm>
                                <a:off x="3190875" y="2305050"/>
                                <a:ext cx="381000" cy="323850"/>
                              </a:xfrm>
                              <a:prstGeom prst="rect">
                                <a:avLst/>
                              </a:prstGeom>
                              <a:solidFill>
                                <a:schemeClr val="lt1"/>
                              </a:solidFill>
                              <a:ln w="6350">
                                <a:solidFill>
                                  <a:schemeClr val="bg1"/>
                                </a:solidFill>
                              </a:ln>
                            </wps:spPr>
                            <wps:txbx>
                              <w:txbxContent>
                                <w:p w:rsidR="00B74F9C" w:rsidRDefault="00B74F9C" w:rsidP="0087742F">
                                  <w:pPr>
                                    <w:spacing w:line="240" w:lineRule="auto"/>
                                  </w:pPr>
                                  <w:proofErr w:type="gramStart"/>
                                  <w: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文本框 655"/>
                            <wps:cNvSpPr txBox="1"/>
                            <wps:spPr>
                              <a:xfrm>
                                <a:off x="66666" y="0"/>
                                <a:ext cx="381000" cy="425132"/>
                              </a:xfrm>
                              <a:prstGeom prst="rect">
                                <a:avLst/>
                              </a:prstGeom>
                              <a:solidFill>
                                <a:schemeClr val="lt1"/>
                              </a:solidFill>
                              <a:ln w="6350">
                                <a:solidFill>
                                  <a:schemeClr val="bg1"/>
                                </a:solidFill>
                              </a:ln>
                            </wps:spPr>
                            <wps:txbx>
                              <w:txbxContent>
                                <w:p w:rsidR="00B74F9C" w:rsidRDefault="00B74F9C" w:rsidP="0087742F">
                                  <w:pPr>
                                    <w:spacing w:line="240" w:lineRule="auto"/>
                                  </w:pPr>
                                  <w:proofErr w:type="gramStart"/>
                                  <w: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矩形 649"/>
                            <wps:cNvSpPr/>
                            <wps:spPr>
                              <a:xfrm>
                                <a:off x="342900" y="1495425"/>
                                <a:ext cx="2657475" cy="8667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矩形 652"/>
                            <wps:cNvSpPr/>
                            <wps:spPr>
                              <a:xfrm>
                                <a:off x="342900" y="504825"/>
                                <a:ext cx="2656800" cy="9810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矩形 650"/>
                            <wps:cNvSpPr/>
                            <wps:spPr>
                              <a:xfrm>
                                <a:off x="1343025" y="1114425"/>
                                <a:ext cx="6667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直接箭头连接符 653"/>
                            <wps:cNvCnPr/>
                            <wps:spPr>
                              <a:xfrm flipV="1">
                                <a:off x="333375" y="152400"/>
                                <a:ext cx="0" cy="2228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 name="直接箭头连接符 654"/>
                            <wps:cNvCnPr/>
                            <wps:spPr>
                              <a:xfrm>
                                <a:off x="342900" y="2371725"/>
                                <a:ext cx="3038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552360" y="695147"/>
                                <a:ext cx="456343" cy="380592"/>
                              </a:xfrm>
                              <a:prstGeom prst="rect">
                                <a:avLst/>
                              </a:prstGeom>
                              <a:noFill/>
                              <a:ln w="6350">
                                <a:noFill/>
                              </a:ln>
                            </wps:spPr>
                            <wps:txbx>
                              <w:txbxContent>
                                <w:p w:rsidR="00B74F9C" w:rsidRDefault="00B74F9C" w:rsidP="0087742F">
                                  <w:pPr>
                                    <w:spacing w:line="240" w:lineRule="auto"/>
                                  </w:pP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文本框 97"/>
                            <wps:cNvSpPr txBox="1"/>
                            <wps:spPr>
                              <a:xfrm>
                                <a:off x="1504703" y="1051290"/>
                                <a:ext cx="488686" cy="424705"/>
                              </a:xfrm>
                              <a:prstGeom prst="rect">
                                <a:avLst/>
                              </a:prstGeom>
                              <a:noFill/>
                              <a:ln w="6350">
                                <a:noFill/>
                              </a:ln>
                            </wps:spPr>
                            <wps:txbx>
                              <w:txbxContent>
                                <w:p w:rsidR="00B74F9C" w:rsidRDefault="00B74F9C" w:rsidP="0087742F">
                                  <w:pPr>
                                    <w:spacing w:line="240" w:lineRule="auto"/>
                                  </w:pPr>
                                  <w:r>
                                    <w: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文本框 98"/>
                            <wps:cNvSpPr txBox="1"/>
                            <wps:spPr>
                              <a:xfrm>
                                <a:off x="561882" y="1647403"/>
                                <a:ext cx="578912" cy="406281"/>
                              </a:xfrm>
                              <a:prstGeom prst="rect">
                                <a:avLst/>
                              </a:prstGeom>
                              <a:noFill/>
                              <a:ln w="6350">
                                <a:noFill/>
                              </a:ln>
                            </wps:spPr>
                            <wps:txbx>
                              <w:txbxContent>
                                <w:p w:rsidR="00B74F9C" w:rsidRDefault="00B74F9C" w:rsidP="0087742F">
                                  <w:pPr>
                                    <w:spacing w:line="240" w:lineRule="auto"/>
                                  </w:pPr>
                                  <w:r>
                                    <w:t>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流程图: 汇总连接 657"/>
                          <wps:cNvSpPr/>
                          <wps:spPr>
                            <a:xfrm>
                              <a:off x="266700" y="2286000"/>
                              <a:ext cx="152400" cy="161925"/>
                            </a:xfrm>
                            <a:prstGeom prst="flowChartSummingJunct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 name="文本框 108"/>
                        <wps:cNvSpPr txBox="1"/>
                        <wps:spPr>
                          <a:xfrm>
                            <a:off x="28455" y="-181886"/>
                            <a:ext cx="590550" cy="371475"/>
                          </a:xfrm>
                          <a:prstGeom prst="rect">
                            <a:avLst/>
                          </a:prstGeom>
                          <a:noFill/>
                          <a:ln w="6350">
                            <a:noFill/>
                          </a:ln>
                        </wps:spPr>
                        <wps:txbx>
                          <w:txbxContent>
                            <w:p w:rsidR="00B74F9C" w:rsidRPr="003A0483" w:rsidRDefault="00B74F9C" w:rsidP="0087742F">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700218" id="组合 109" o:spid="_x0000_s1026" style="width:260.15pt;height:181.25pt;mso-position-horizontal-relative:char;mso-position-vertical-relative:line" coordorigin="284,-1818" coordsize="33040,2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">
                <v:group id="组合 661" o:spid="_x0000_s1027" style="position:absolute;left:4000;width:29324;height:21202"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o:lock v:ext="edit" aspectratio="t"/>
                  <v:group id="组合 660" o:spid="_x0000_s1028" style="position:absolute;width:35718;height:26289"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type id="_x0000_t202" coordsize="21600,21600" o:spt="202" path="m,l,21600r21600,l21600,xe">
                      <v:stroke joinstyle="miter"/>
                      <v:path gradientshapeok="t" o:connecttype="rect"/>
                    </v:shapetype>
                    <v:shape id="文本框 658" o:spid="_x0000_s1029" type="#_x0000_t202" style="position:absolute;top:22191;width:381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" fillcolor="white [3201]" strokecolor="white [3212]" strokeweight=".5pt">
                      <v:textbox>
                        <w:txbxContent>
                          <w:p w:rsidR="00B74F9C" w:rsidRDefault="00B74F9C" w:rsidP="0087742F">
                            <w:pPr>
                              <w:spacing w:line="240" w:lineRule="auto"/>
                            </w:pPr>
                            <w:proofErr w:type="gramStart"/>
                            <w:r>
                              <w:t>z</w:t>
                            </w:r>
                            <w:proofErr w:type="gramEnd"/>
                          </w:p>
                        </w:txbxContent>
                      </v:textbox>
                    </v:shape>
                    <v:shape id="文本框 656" o:spid="_x0000_s1030" type="#_x0000_t202" style="position:absolute;left:31908;top:23050;width:381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" fillcolor="white [3201]" strokecolor="white [3212]" strokeweight=".5pt">
                      <v:textbox>
                        <w:txbxContent>
                          <w:p w:rsidR="00B74F9C" w:rsidRDefault="00B74F9C" w:rsidP="0087742F">
                            <w:pPr>
                              <w:spacing w:line="240" w:lineRule="auto"/>
                            </w:pPr>
                            <w:proofErr w:type="gramStart"/>
                            <w:r>
                              <w:t>x</w:t>
                            </w:r>
                            <w:proofErr w:type="gramEnd"/>
                          </w:p>
                        </w:txbxContent>
                      </v:textbox>
                    </v:shape>
                    <v:shape id="文本框 655" o:spid="_x0000_s1031" type="#_x0000_t202" style="position:absolute;left:666;width:3810;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" fillcolor="white [3201]" strokecolor="white [3212]" strokeweight=".5pt">
                      <v:textbox>
                        <w:txbxContent>
                          <w:p w:rsidR="00B74F9C" w:rsidRDefault="00B74F9C" w:rsidP="0087742F">
                            <w:pPr>
                              <w:spacing w:line="240" w:lineRule="auto"/>
                            </w:pPr>
                            <w:proofErr w:type="gramStart"/>
                            <w:r>
                              <w:t>y</w:t>
                            </w:r>
                            <w:proofErr w:type="gramEnd"/>
                          </w:p>
                        </w:txbxContent>
                      </v:textbox>
                    </v:shape>
                    <v:rect id="矩形 649" o:spid="_x0000_s1032" style="position:absolute;left:3429;top:14954;width:26574;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" fillcolor="#a5a5a5 [3206]" strokecolor="#525252 [1606]" strokeweight="1pt"/>
                    <v:rect id="矩形 652" o:spid="_x0000_s1033" style="position:absolute;left:3429;top:5048;width:26568;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" fillcolor="#82a0d7 [2168]" strokecolor="#4472c4 [3208]" strokeweight=".5pt">
                      <v:fill color2="#678ccf [2616]" rotate="t" colors="0 #a8b7df;.5 #9aabd9;1 #879ed7" focus="100%" type="gradient">
                        <o:fill v:ext="view" type="gradientUnscaled"/>
                      </v:fill>
                    </v:rect>
                    <v:rect id="矩形 650" o:spid="_x0000_s1034" style="position:absolute;left:13430;top:11144;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7vgAAANwAAAAPAAAAZHJzL2Rvd25yZXYueG1sRE/NisIw&#10;EL4v+A5hBG9rqqA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AdXvXu+AAAA3AAAAA8AAAAAAAAA&#10;AAAAAAAABwIAAGRycy9kb3ducmV2LnhtbFBLBQYAAAAAAwADALcAAADyAgAAAAA=&#10;" fillcolor="#5b9bd5 [3204]" strokecolor="#1f4d78 [1604]" strokeweight="1pt"/>
                    <v:shapetype id="_x0000_t32" coordsize="21600,21600" o:spt="32" o:oned="t" path="m,l21600,21600e" filled="f">
                      <v:path arrowok="t" fillok="f" o:connecttype="none"/>
                      <o:lock v:ext="edit" shapetype="t"/>
                    </v:shapetype>
                    <v:shape id="直接箭头连接符 653" o:spid="_x0000_s1035" type="#_x0000_t32" style="position:absolute;left:3333;top:152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Tl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0MoLrmXgE5OIfAAD//wMAUEsBAi0AFAAGAAgAAAAhANvh9svuAAAAhQEAABMAAAAAAAAA&#10;AAAAAAAAAAAAAFtDb250ZW50X1R5cGVzXS54bWxQSwECLQAUAAYACAAAACEAWvQsW78AAAAVAQAA&#10;CwAAAAAAAAAAAAAAAAAfAQAAX3JlbHMvLnJlbHNQSwECLQAUAAYACAAAACEAixfU5cYAAADcAAAA&#10;DwAAAAAAAAAAAAAAAAAHAgAAZHJzL2Rvd25yZXYueG1sUEsFBgAAAAADAAMAtwAAAPoCAAAAAA==&#10;" strokecolor="#5b9bd5 [3204]" strokeweight=".5pt">
                      <v:stroke endarrow="block" joinstyle="miter"/>
                    </v:shape>
                    <v:shape id="直接箭头连接符 654" o:spid="_x0000_s1036" type="#_x0000_t32" style="position:absolute;left:3429;top:23717;width:303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" strokecolor="#5b9bd5 [3204]" strokeweight=".5pt">
                      <v:stroke endarrow="block" joinstyle="miter"/>
                    </v:shape>
                    <v:shape id="文本框 96" o:spid="_x0000_s1037" type="#_x0000_t202" style="position:absolute;left:5523;top:6951;width:4564;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B74F9C" w:rsidRDefault="00B74F9C" w:rsidP="0087742F">
                            <w:pPr>
                              <w:spacing w:line="240" w:lineRule="auto"/>
                            </w:pPr>
                            <w:r>
                              <w:t>n1</w:t>
                            </w:r>
                          </w:p>
                        </w:txbxContent>
                      </v:textbox>
                    </v:shape>
                    <v:shape id="文本框 97" o:spid="_x0000_s1038" type="#_x0000_t202" style="position:absolute;left:15047;top:10512;width:4886;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B74F9C" w:rsidRDefault="00B74F9C" w:rsidP="0087742F">
                            <w:pPr>
                              <w:spacing w:line="240" w:lineRule="auto"/>
                            </w:pPr>
                            <w:r>
                              <w:t>n2</w:t>
                            </w:r>
                          </w:p>
                        </w:txbxContent>
                      </v:textbox>
                    </v:shape>
                    <v:shape id="文本框 98" o:spid="_x0000_s1039" type="#_x0000_t202" style="position:absolute;left:5618;top:16474;width:5789;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B74F9C" w:rsidRDefault="00B74F9C" w:rsidP="0087742F">
                            <w:pPr>
                              <w:spacing w:line="240" w:lineRule="auto"/>
                            </w:pPr>
                            <w:r>
                              <w:t>n3</w:t>
                            </w:r>
                          </w:p>
                        </w:txbxContent>
                      </v:textbox>
                    </v:shape>
                  </v:group>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流程图: 汇总连接 657" o:spid="_x0000_s1040" type="#_x0000_t123" style="position:absolute;left:2667;top:228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" fillcolor="white [3212]" strokecolor="#1f4d78 [1604]" strokeweight="1pt">
                    <v:stroke joinstyle="miter"/>
                  </v:shape>
                </v:group>
                <v:shape id="文本框 108" o:spid="_x0000_s1041" type="#_x0000_t202" style="position:absolute;left:284;top:-1818;width:590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rsidR="00B74F9C" w:rsidRPr="003A0483" w:rsidRDefault="00B74F9C" w:rsidP="0087742F">
                        <w:r>
                          <w:rPr>
                            <w:rFonts w:hint="eastAsia"/>
                          </w:rPr>
                          <w:t>（</w:t>
                        </w:r>
                        <w:r>
                          <w:rPr>
                            <w:rFonts w:hint="eastAsia"/>
                          </w:rPr>
                          <w:t>a</w:t>
                        </w:r>
                        <w:r>
                          <w:rPr>
                            <w:rFonts w:hint="eastAsia"/>
                          </w:rPr>
                          <w:t>）</w:t>
                        </w:r>
                      </w:p>
                    </w:txbxContent>
                  </v:textbox>
                </v:shape>
                <w10:anchorlock/>
              </v:group>
            </w:pict>
          </mc:Fallback>
        </mc:AlternateContent>
      </w:r>
    </w:p>
    <w:p w:rsidR="003A0483" w:rsidRDefault="008555C5" w:rsidP="0087742F">
      <w:pPr>
        <w:pStyle w:val="a7"/>
      </w:pPr>
      <w:bookmarkStart w:id="119" w:name="OLE_LINK35"/>
      <w:bookmarkStart w:id="120" w:name="OLE_LINK59"/>
      <w:bookmarkStart w:id="121" w:name="OLE_LINK60"/>
      <w:bookmarkStart w:id="122" w:name="OLE_LINK57"/>
      <w:bookmarkStart w:id="123" w:name="OLE_LINK58"/>
      <w:r>
        <w:rPr>
          <w:rFonts w:hint="eastAsia"/>
        </w:rPr>
        <w:t xml:space="preserve">  </w:t>
      </w:r>
      <w:r w:rsidR="00972597">
        <w:rPr>
          <w:rFonts w:hint="eastAsia"/>
        </w:rPr>
        <w:t xml:space="preserve">  </w:t>
      </w:r>
      <w:r w:rsidR="00972597">
        <w:t xml:space="preserve"> </w:t>
      </w:r>
      <w:r w:rsidR="0087742F">
        <w:rPr>
          <w:noProof/>
        </w:rPr>
        <mc:AlternateContent>
          <mc:Choice Requires="wpg">
            <w:drawing>
              <wp:inline distT="0" distB="0" distL="0" distR="0">
                <wp:extent cx="3579495" cy="3877945"/>
                <wp:effectExtent l="0" t="0" r="1905" b="8255"/>
                <wp:docPr id="114" name="组合 114"/>
                <wp:cNvGraphicFramePr/>
                <a:graphic xmlns:a="http://schemas.openxmlformats.org/drawingml/2006/main">
                  <a:graphicData uri="http://schemas.microsoft.com/office/word/2010/wordprocessingGroup">
                    <wpg:wgp>
                      <wpg:cNvGrpSpPr/>
                      <wpg:grpSpPr>
                        <a:xfrm>
                          <a:off x="0" y="0"/>
                          <a:ext cx="3579495" cy="3877945"/>
                          <a:chOff x="304800" y="-28575"/>
                          <a:chExt cx="3579495" cy="3877945"/>
                        </a:xfrm>
                      </wpg:grpSpPr>
                      <wpg:grpSp>
                        <wpg:cNvPr id="111" name="组合 111"/>
                        <wpg:cNvGrpSpPr/>
                        <wpg:grpSpPr>
                          <a:xfrm>
                            <a:off x="304800" y="-28575"/>
                            <a:ext cx="3561715" cy="1839587"/>
                            <a:chOff x="752475" y="-76192"/>
                            <a:chExt cx="3561715" cy="1839587"/>
                          </a:xfrm>
                        </wpg:grpSpPr>
                        <wpg:grpSp>
                          <wpg:cNvPr id="106" name="组合 106"/>
                          <wpg:cNvGrpSpPr/>
                          <wpg:grpSpPr>
                            <a:xfrm>
                              <a:off x="952500" y="323850"/>
                              <a:ext cx="3361690" cy="1439545"/>
                              <a:chOff x="0" y="0"/>
                              <a:chExt cx="3361690" cy="1439545"/>
                            </a:xfrm>
                          </wpg:grpSpPr>
                          <wpg:grpSp>
                            <wpg:cNvPr id="954" name="组合 954"/>
                            <wpg:cNvGrpSpPr/>
                            <wpg:grpSpPr>
                              <a:xfrm>
                                <a:off x="1685925" y="0"/>
                                <a:ext cx="1675765" cy="1439545"/>
                                <a:chOff x="0" y="0"/>
                                <a:chExt cx="1675765" cy="1439545"/>
                              </a:xfrm>
                            </wpg:grpSpPr>
                            <pic:pic xmlns:pic="http://schemas.openxmlformats.org/drawingml/2006/picture">
                              <pic:nvPicPr>
                                <pic:cNvPr id="934" name="图片 9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75765" cy="1439545"/>
                                </a:xfrm>
                                <a:prstGeom prst="rect">
                                  <a:avLst/>
                                </a:prstGeom>
                              </pic:spPr>
                            </pic:pic>
                            <wps:wsp>
                              <wps:cNvPr id="953" name="文本框 953"/>
                              <wps:cNvSpPr txBox="1"/>
                              <wps:spPr>
                                <a:xfrm>
                                  <a:off x="600075" y="47625"/>
                                  <a:ext cx="411108" cy="371475"/>
                                </a:xfrm>
                                <a:prstGeom prst="rect">
                                  <a:avLst/>
                                </a:prstGeom>
                                <a:noFill/>
                                <a:ln w="6350">
                                  <a:noFill/>
                                </a:ln>
                              </wps:spPr>
                              <wps:txbx>
                                <w:txbxContent>
                                  <w:p w:rsidR="00B74F9C" w:rsidRPr="003A0483" w:rsidRDefault="00B74F9C" w:rsidP="0087742F">
                                    <w:r w:rsidRPr="003A0483">
                                      <w:rPr>
                                        <w:rFonts w:hint="eastAsia"/>
                                      </w:rPr>
                                      <w:t>E</w:t>
                                    </w: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2" name="组合 952"/>
                            <wpg:cNvGrpSpPr/>
                            <wpg:grpSpPr>
                              <a:xfrm>
                                <a:off x="0" y="0"/>
                                <a:ext cx="1696085" cy="1439545"/>
                                <a:chOff x="0" y="0"/>
                                <a:chExt cx="1696085" cy="1439545"/>
                              </a:xfrm>
                            </wpg:grpSpPr>
                            <pic:pic xmlns:pic="http://schemas.openxmlformats.org/drawingml/2006/picture">
                              <pic:nvPicPr>
                                <pic:cNvPr id="908" name="图片 9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96085" cy="1439545"/>
                                </a:xfrm>
                                <a:prstGeom prst="rect">
                                  <a:avLst/>
                                </a:prstGeom>
                              </pic:spPr>
                            </pic:pic>
                            <wps:wsp>
                              <wps:cNvPr id="951" name="文本框 951"/>
                              <wps:cNvSpPr txBox="1"/>
                              <wps:spPr>
                                <a:xfrm>
                                  <a:off x="676275" y="19050"/>
                                  <a:ext cx="411108" cy="371475"/>
                                </a:xfrm>
                                <a:prstGeom prst="rect">
                                  <a:avLst/>
                                </a:prstGeom>
                                <a:noFill/>
                                <a:ln w="6350">
                                  <a:noFill/>
                                </a:ln>
                              </wps:spPr>
                              <wps:txbx>
                                <w:txbxContent>
                                  <w:p w:rsidR="00B74F9C" w:rsidRPr="003A0483" w:rsidRDefault="00B74F9C" w:rsidP="0087742F">
                                    <w:pPr>
                                      <w:rPr>
                                        <w:color w:val="FFFFFF" w:themeColor="background1"/>
                                      </w:rPr>
                                    </w:pPr>
                                    <w:r w:rsidRPr="003A0483">
                                      <w:rPr>
                                        <w:rFonts w:hint="eastAsia"/>
                                        <w:color w:val="FFFFFF" w:themeColor="background1"/>
                                      </w:rPr>
                                      <w: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0" name="文本框 110"/>
                          <wps:cNvSpPr txBox="1"/>
                          <wps:spPr>
                            <a:xfrm>
                              <a:off x="752475" y="-66667"/>
                              <a:ext cx="590550" cy="371475"/>
                            </a:xfrm>
                            <a:prstGeom prst="rect">
                              <a:avLst/>
                            </a:prstGeom>
                            <a:noFill/>
                            <a:ln w="6350">
                              <a:noFill/>
                            </a:ln>
                          </wps:spPr>
                          <wps:txbx>
                            <w:txbxContent>
                              <w:p w:rsidR="00B74F9C" w:rsidRPr="003A0483" w:rsidRDefault="00B74F9C" w:rsidP="0087742F">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文本框 250"/>
                          <wps:cNvSpPr txBox="1"/>
                          <wps:spPr>
                            <a:xfrm>
                              <a:off x="2352675" y="-76192"/>
                              <a:ext cx="800100" cy="371475"/>
                            </a:xfrm>
                            <a:prstGeom prst="rect">
                              <a:avLst/>
                            </a:prstGeom>
                            <a:noFill/>
                            <a:ln w="6350">
                              <a:noFill/>
                            </a:ln>
                          </wps:spPr>
                          <wps:txbx>
                            <w:txbxContent>
                              <w:p w:rsidR="00B74F9C" w:rsidRPr="00ED1628" w:rsidRDefault="00B74F9C"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组合 113"/>
                        <wpg:cNvGrpSpPr/>
                        <wpg:grpSpPr>
                          <a:xfrm>
                            <a:off x="304800" y="2000250"/>
                            <a:ext cx="3579495" cy="1849120"/>
                            <a:chOff x="304800" y="219075"/>
                            <a:chExt cx="3579495" cy="1849120"/>
                          </a:xfrm>
                        </wpg:grpSpPr>
                        <wpg:grpSp>
                          <wpg:cNvPr id="959" name="组合 959"/>
                          <wpg:cNvGrpSpPr/>
                          <wpg:grpSpPr>
                            <a:xfrm>
                              <a:off x="523875" y="619125"/>
                              <a:ext cx="3360420" cy="1449070"/>
                              <a:chOff x="19050" y="409575"/>
                              <a:chExt cx="3360420" cy="1449070"/>
                            </a:xfrm>
                          </wpg:grpSpPr>
                          <wpg:grpSp>
                            <wpg:cNvPr id="958" name="组合 958"/>
                            <wpg:cNvGrpSpPr/>
                            <wpg:grpSpPr>
                              <a:xfrm>
                                <a:off x="19050" y="409575"/>
                                <a:ext cx="1689100" cy="1449070"/>
                                <a:chOff x="19050" y="409575"/>
                                <a:chExt cx="1689100" cy="1449070"/>
                              </a:xfrm>
                            </wpg:grpSpPr>
                            <pic:pic xmlns:pic="http://schemas.openxmlformats.org/drawingml/2006/picture">
                              <pic:nvPicPr>
                                <pic:cNvPr id="936" name="图片 9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050" y="419100"/>
                                  <a:ext cx="1689100" cy="1439545"/>
                                </a:xfrm>
                                <a:prstGeom prst="rect">
                                  <a:avLst/>
                                </a:prstGeom>
                              </pic:spPr>
                            </pic:pic>
                            <wps:wsp>
                              <wps:cNvPr id="957" name="文本框 957"/>
                              <wps:cNvSpPr txBox="1"/>
                              <wps:spPr>
                                <a:xfrm>
                                  <a:off x="676275" y="409575"/>
                                  <a:ext cx="411108" cy="371475"/>
                                </a:xfrm>
                                <a:prstGeom prst="rect">
                                  <a:avLst/>
                                </a:prstGeom>
                                <a:noFill/>
                                <a:ln w="6350">
                                  <a:noFill/>
                                </a:ln>
                              </wps:spPr>
                              <wps:txbx>
                                <w:txbxContent>
                                  <w:p w:rsidR="00B74F9C" w:rsidRPr="003A0483" w:rsidRDefault="00B74F9C" w:rsidP="0087742F">
                                    <w:r w:rsidRPr="003A0483">
                                      <w:rPr>
                                        <w:rFonts w:hint="eastAsia"/>
                                      </w:rPr>
                                      <w:t>E</w:t>
                                    </w: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6" name="组合 956"/>
                            <wpg:cNvGrpSpPr/>
                            <wpg:grpSpPr>
                              <a:xfrm>
                                <a:off x="1708150" y="419100"/>
                                <a:ext cx="1671320" cy="1439545"/>
                                <a:chOff x="31750" y="419100"/>
                                <a:chExt cx="1671320" cy="1439545"/>
                              </a:xfrm>
                            </wpg:grpSpPr>
                            <pic:pic xmlns:pic="http://schemas.openxmlformats.org/drawingml/2006/picture">
                              <pic:nvPicPr>
                                <pic:cNvPr id="950" name="图片 9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750" y="419100"/>
                                  <a:ext cx="1671320" cy="1439545"/>
                                </a:xfrm>
                                <a:prstGeom prst="rect">
                                  <a:avLst/>
                                </a:prstGeom>
                              </pic:spPr>
                            </pic:pic>
                            <wps:wsp>
                              <wps:cNvPr id="955" name="文本框 955"/>
                              <wps:cNvSpPr txBox="1"/>
                              <wps:spPr>
                                <a:xfrm>
                                  <a:off x="714345" y="428625"/>
                                  <a:ext cx="411108" cy="371475"/>
                                </a:xfrm>
                                <a:prstGeom prst="rect">
                                  <a:avLst/>
                                </a:prstGeom>
                                <a:noFill/>
                                <a:ln w="6350">
                                  <a:noFill/>
                                </a:ln>
                              </wps:spPr>
                              <wps:txbx>
                                <w:txbxContent>
                                  <w:p w:rsidR="00B74F9C" w:rsidRPr="003A0483" w:rsidRDefault="00B74F9C" w:rsidP="0087742F">
                                    <w:pPr>
                                      <w:rPr>
                                        <w:color w:val="FFFFFF" w:themeColor="background1"/>
                                      </w:rPr>
                                    </w:pPr>
                                    <w:r w:rsidRPr="003A0483">
                                      <w:rPr>
                                        <w:rFonts w:hint="eastAsia"/>
                                        <w:color w:val="FFFFFF" w:themeColor="background1"/>
                                      </w:rPr>
                                      <w:t>E</w:t>
                                    </w:r>
                                    <w:r>
                                      <w:rPr>
                                        <w:color w:val="FFFFFF" w:themeColor="background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2" name="文本框 112"/>
                          <wps:cNvSpPr txBox="1"/>
                          <wps:spPr>
                            <a:xfrm>
                              <a:off x="304800" y="219075"/>
                              <a:ext cx="590550" cy="371346"/>
                            </a:xfrm>
                            <a:prstGeom prst="rect">
                              <a:avLst/>
                            </a:prstGeom>
                            <a:noFill/>
                            <a:ln w="6350">
                              <a:noFill/>
                            </a:ln>
                          </wps:spPr>
                          <wps:txbx>
                            <w:txbxContent>
                              <w:p w:rsidR="00B74F9C" w:rsidRPr="003A0483" w:rsidRDefault="00B74F9C" w:rsidP="0087742F">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文本框 251"/>
                          <wps:cNvSpPr txBox="1"/>
                          <wps:spPr>
                            <a:xfrm>
                              <a:off x="1819274" y="257304"/>
                              <a:ext cx="809625" cy="371346"/>
                            </a:xfrm>
                            <a:prstGeom prst="rect">
                              <a:avLst/>
                            </a:prstGeom>
                            <a:noFill/>
                            <a:ln w="6350">
                              <a:noFill/>
                            </a:ln>
                          </wps:spPr>
                          <wps:txbx>
                            <w:txbxContent>
                              <w:p w:rsidR="00B74F9C" w:rsidRPr="008555C5" w:rsidRDefault="00B74F9C"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14" o:spid="_x0000_s1042" style="width:281.85pt;height:305.35pt;mso-position-horizontal-relative:char;mso-position-vertical-relative:line" coordorigin="3048,-285" coordsize="35794,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">
                <v:group id="组合 111" o:spid="_x0000_s1043" style="position:absolute;left:3048;top:-285;width:35617;height:18395" coordorigin="7524,-761" coordsize="35617,1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组合 106" o:spid="_x0000_s1044" style="position:absolute;left:9525;top:3238;width:33616;height:14395" coordsize="3361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组合 954" o:spid="_x0000_s1045" style="position:absolute;left:16859;width:16757;height:14395" coordsize="1675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图片 934" o:spid="_x0000_s1046" type="#_x0000_t75" style="position:absolute;width:1675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">
                        <v:imagedata r:id="rId55" o:title=""/>
                        <v:path arrowok="t"/>
                      </v:shape>
                      <v:shape id="文本框 953" o:spid="_x0000_s1047" type="#_x0000_t202" style="position:absolute;left:6000;top:47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axwAAANwAAAAPAAAAZHJzL2Rvd25yZXYueG1sRI9Pa8JA&#10;FMTvBb/D8oTe6sYU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Lzr4lrHAAAA3AAA&#10;AA8AAAAAAAAAAAAAAAAABwIAAGRycy9kb3ducmV2LnhtbFBLBQYAAAAAAwADALcAAAD7AgAAAAA=&#10;" filled="f" stroked="f" strokeweight=".5pt">
                        <v:textbox>
                          <w:txbxContent>
                            <w:p w:rsidR="00B74F9C" w:rsidRPr="003A0483" w:rsidRDefault="00B74F9C" w:rsidP="0087742F">
                              <w:r w:rsidRPr="003A0483">
                                <w:rPr>
                                  <w:rFonts w:hint="eastAsia"/>
                                </w:rPr>
                                <w:t>E</w:t>
                              </w:r>
                              <w:r>
                                <w:t>y</w:t>
                              </w:r>
                            </w:p>
                          </w:txbxContent>
                        </v:textbox>
                      </v:shape>
                    </v:group>
                    <v:group id="组合 952" o:spid="_x0000_s1048" style="position:absolute;width:16960;height:14395" coordsize="1696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图片 908" o:spid="_x0000_s1049" type="#_x0000_t75" style="position:absolute;width:1696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">
                        <v:imagedata r:id="rId56" o:title=""/>
                        <v:path arrowok="t"/>
                      </v:shape>
                      <v:shape id="文本框 951" o:spid="_x0000_s1050" type="#_x0000_t202" style="position:absolute;left:6762;top:190;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B74F9C" w:rsidRPr="003A0483" w:rsidRDefault="00B74F9C" w:rsidP="0087742F">
                              <w:pPr>
                                <w:rPr>
                                  <w:color w:val="FFFFFF" w:themeColor="background1"/>
                                </w:rPr>
                              </w:pPr>
                              <w:r w:rsidRPr="003A0483">
                                <w:rPr>
                                  <w:rFonts w:hint="eastAsia"/>
                                  <w:color w:val="FFFFFF" w:themeColor="background1"/>
                                </w:rPr>
                                <w:t>Ex</w:t>
                              </w:r>
                            </w:p>
                          </w:txbxContent>
                        </v:textbox>
                      </v:shape>
                    </v:group>
                  </v:group>
                  <v:shape id="文本框 110" o:spid="_x0000_s1051" type="#_x0000_t202" style="position:absolute;left:7524;top:-666;width:590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B74F9C" w:rsidRPr="003A0483" w:rsidRDefault="00B74F9C" w:rsidP="0087742F">
                          <w:r>
                            <w:rPr>
                              <w:rFonts w:hint="eastAsia"/>
                            </w:rPr>
                            <w:t>（</w:t>
                          </w:r>
                          <w:r>
                            <w:t>b</w:t>
                          </w:r>
                          <w:r>
                            <w:rPr>
                              <w:rFonts w:hint="eastAsia"/>
                            </w:rPr>
                            <w:t>）</w:t>
                          </w:r>
                        </w:p>
                      </w:txbxContent>
                    </v:textbox>
                  </v:shape>
                  <v:shape id="文本框 250" o:spid="_x0000_s1052" type="#_x0000_t202" style="position:absolute;left:23526;top:-761;width:8001;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rsidR="00B74F9C" w:rsidRPr="00ED1628" w:rsidRDefault="00B74F9C"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v:textbox>
                  </v:shape>
                </v:group>
                <v:group id="组合 113" o:spid="_x0000_s1053" style="position:absolute;left:3048;top:20002;width:35794;height:18491" coordorigin="3048,2190" coordsize="35794,1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组合 959" o:spid="_x0000_s1054" style="position:absolute;left:5238;top:6191;width:33604;height:14490" coordorigin="190,4095" coordsize="33604,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group id="组合 958" o:spid="_x0000_s1055" style="position:absolute;left:190;top:4095;width:16891;height:14491" coordorigin="190,4095" coordsize="16891,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shape id="图片 936" o:spid="_x0000_s1056" type="#_x0000_t75" style="position:absolute;left:190;top:4191;width:1689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">
                        <v:imagedata r:id="rId57" o:title=""/>
                        <v:path arrowok="t"/>
                      </v:shape>
                      <v:shape id="文本框 957" o:spid="_x0000_s1057" type="#_x0000_t202" style="position:absolute;left:6762;top:4095;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RZ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xe4nQlHQK6uAAAA//8DAFBLAQItABQABgAIAAAAIQDb4fbL7gAAAIUBAAATAAAAAAAA&#10;AAAAAAAAAAAAAABbQ29udGVudF9UeXBlc10ueG1sUEsBAi0AFAAGAAgAAAAhAFr0LFu/AAAAFQEA&#10;AAsAAAAAAAAAAAAAAAAAHwEAAF9yZWxzLy5yZWxzUEsBAi0AFAAGAAgAAAAhAMPQ5FnHAAAA3AAA&#10;AA8AAAAAAAAAAAAAAAAABwIAAGRycy9kb3ducmV2LnhtbFBLBQYAAAAAAwADALcAAAD7AgAAAAA=&#10;" filled="f" stroked="f" strokeweight=".5pt">
                        <v:textbox>
                          <w:txbxContent>
                            <w:p w:rsidR="00B74F9C" w:rsidRPr="003A0483" w:rsidRDefault="00B74F9C" w:rsidP="0087742F">
                              <w:r w:rsidRPr="003A0483">
                                <w:rPr>
                                  <w:rFonts w:hint="eastAsia"/>
                                </w:rPr>
                                <w:t>E</w:t>
                              </w:r>
                              <w:r>
                                <w:t>x</w:t>
                              </w:r>
                            </w:p>
                          </w:txbxContent>
                        </v:textbox>
                      </v:shape>
                    </v:group>
                    <v:group id="组合 956" o:spid="_x0000_s1058" style="position:absolute;left:17081;top:4191;width:16713;height:14395" coordorigin="317,4191" coordsize="1671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shape id="图片 950" o:spid="_x0000_s1059" type="#_x0000_t75" style="position:absolute;left:317;top:4191;width:1671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">
                        <v:imagedata r:id="rId58" o:title=""/>
                        <v:path arrowok="t"/>
                      </v:shape>
                      <v:shape id="文本框 955" o:spid="_x0000_s1060" type="#_x0000_t202" style="position:absolute;left:7143;top:428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" filled="f" stroked="f" strokeweight=".5pt">
                        <v:textbox>
                          <w:txbxContent>
                            <w:p w:rsidR="00B74F9C" w:rsidRPr="003A0483" w:rsidRDefault="00B74F9C" w:rsidP="0087742F">
                              <w:pPr>
                                <w:rPr>
                                  <w:color w:val="FFFFFF" w:themeColor="background1"/>
                                </w:rPr>
                              </w:pPr>
                              <w:r w:rsidRPr="003A0483">
                                <w:rPr>
                                  <w:rFonts w:hint="eastAsia"/>
                                  <w:color w:val="FFFFFF" w:themeColor="background1"/>
                                </w:rPr>
                                <w:t>E</w:t>
                              </w:r>
                              <w:r>
                                <w:rPr>
                                  <w:color w:val="FFFFFF" w:themeColor="background1"/>
                                </w:rPr>
                                <w:t>y</w:t>
                              </w:r>
                            </w:p>
                          </w:txbxContent>
                        </v:textbox>
                      </v:shape>
                    </v:group>
                  </v:group>
                  <v:shape id="文本框 112" o:spid="_x0000_s1061" type="#_x0000_t202" style="position:absolute;left:3048;top:2190;width:590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B74F9C" w:rsidRPr="003A0483" w:rsidRDefault="00B74F9C" w:rsidP="0087742F">
                          <w:r>
                            <w:rPr>
                              <w:rFonts w:hint="eastAsia"/>
                            </w:rPr>
                            <w:t>（</w:t>
                          </w:r>
                          <w:r>
                            <w:t>c</w:t>
                          </w:r>
                          <w:r>
                            <w:rPr>
                              <w:rFonts w:hint="eastAsia"/>
                            </w:rPr>
                            <w:t>）</w:t>
                          </w:r>
                        </w:p>
                      </w:txbxContent>
                    </v:textbox>
                  </v:shape>
                  <v:shape id="文本框 251" o:spid="_x0000_s1062" type="#_x0000_t202" style="position:absolute;left:18192;top:2573;width:809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rsidR="00B74F9C" w:rsidRPr="008555C5" w:rsidRDefault="00B74F9C"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v:textbox>
                  </v:shape>
                </v:group>
                <w10:anchorlock/>
              </v:group>
            </w:pict>
          </mc:Fallback>
        </mc:AlternateContent>
      </w:r>
    </w:p>
    <w:p w:rsidR="00804008" w:rsidRPr="00804008" w:rsidRDefault="003A0483" w:rsidP="00815285">
      <w:pPr>
        <w:pStyle w:val="a7"/>
      </w:pPr>
      <w:bookmarkStart w:id="124" w:name="OLE_LINK36"/>
      <w:bookmarkStart w:id="125" w:name="OLE_LINK51"/>
      <w:bookmarkEnd w:id="119"/>
      <w:bookmarkEnd w:id="120"/>
      <w:bookmarkEnd w:id="121"/>
      <w:r w:rsidRPr="00815285">
        <w:rPr>
          <w:rFonts w:hint="eastAsia"/>
        </w:rPr>
        <w:t>图</w:t>
      </w:r>
      <w:r w:rsidRPr="00815285">
        <w:rPr>
          <w:rFonts w:hint="eastAsia"/>
        </w:rPr>
        <w:t>2</w:t>
      </w:r>
      <w:r w:rsidRPr="00815285">
        <w:t>-</w:t>
      </w:r>
      <w:r w:rsidRPr="00815285">
        <w:rPr>
          <w:rFonts w:hint="eastAsia"/>
        </w:rPr>
        <w:t xml:space="preserve">2 </w:t>
      </w:r>
      <w:r>
        <w:rPr>
          <w:rFonts w:hint="eastAsia"/>
        </w:rPr>
        <w:t>（</w:t>
      </w:r>
      <w:r>
        <w:rPr>
          <w:rFonts w:hint="eastAsia"/>
        </w:rPr>
        <w:t>a</w:t>
      </w:r>
      <w:r>
        <w:rPr>
          <w:rFonts w:hint="eastAsia"/>
        </w:rPr>
        <w:t>）</w:t>
      </w:r>
      <w:proofErr w:type="gramStart"/>
      <w:r w:rsidRPr="00815285">
        <w:rPr>
          <w:rFonts w:hint="eastAsia"/>
        </w:rPr>
        <w:t>脊型波导</w:t>
      </w:r>
      <w:proofErr w:type="gramEnd"/>
      <w:r w:rsidRPr="00815285">
        <w:rPr>
          <w:rFonts w:hint="eastAsia"/>
        </w:rPr>
        <w:t>结构示意图</w:t>
      </w:r>
      <w:r w:rsidR="00034FEC">
        <w:t>,</w:t>
      </w:r>
      <w:r w:rsidR="00034FEC" w:rsidRPr="00034FEC">
        <w:rPr>
          <w:rFonts w:hint="eastAsia"/>
        </w:rPr>
        <w:t xml:space="preserve"> </w:t>
      </w:r>
      <w:r w:rsidR="00034FEC" w:rsidRPr="00815285">
        <w:rPr>
          <w:rFonts w:hint="eastAsia"/>
        </w:rPr>
        <w:t>图</w:t>
      </w:r>
      <w:r w:rsidR="00034FEC" w:rsidRPr="00815285">
        <w:rPr>
          <w:rFonts w:hint="eastAsia"/>
        </w:rPr>
        <w:t>2</w:t>
      </w:r>
      <w:r w:rsidR="00034FEC" w:rsidRPr="00815285">
        <w:t>-</w:t>
      </w:r>
      <w:r w:rsidR="00034FEC" w:rsidRPr="00815285">
        <w:rPr>
          <w:rFonts w:hint="eastAsia"/>
        </w:rPr>
        <w:t xml:space="preserve">2 </w:t>
      </w:r>
      <w:r w:rsidR="00034FEC">
        <w:rPr>
          <w:rFonts w:hint="eastAsia"/>
        </w:rPr>
        <w:t>（</w:t>
      </w:r>
      <w:r w:rsidR="006A5454">
        <w:t>b</w:t>
      </w:r>
      <w:r w:rsidR="00034FEC">
        <w:rPr>
          <w:rFonts w:hint="eastAsia"/>
        </w:rPr>
        <w:t>）</w:t>
      </w:r>
      <w:r w:rsidR="006A5454">
        <w:rPr>
          <w:rFonts w:hint="eastAsia"/>
        </w:rPr>
        <w:t>准</w:t>
      </w:r>
      <w:r w:rsidR="006A5454">
        <w:rPr>
          <w:rFonts w:hint="eastAsia"/>
        </w:rPr>
        <w:t>TE</w:t>
      </w:r>
      <w:r w:rsidR="006A5454">
        <w:rPr>
          <w:rFonts w:hint="eastAsia"/>
        </w:rPr>
        <w:t>模</w:t>
      </w:r>
      <w:r w:rsidR="00ED1628">
        <w:rPr>
          <w:rFonts w:hint="eastAsia"/>
        </w:rPr>
        <w:t>电场分布，（</w:t>
      </w:r>
      <w:r w:rsidR="00ED1628">
        <w:rPr>
          <w:rFonts w:hint="eastAsia"/>
        </w:rPr>
        <w:t>c</w:t>
      </w:r>
      <w:r w:rsidR="00ED1628">
        <w:rPr>
          <w:rFonts w:hint="eastAsia"/>
        </w:rPr>
        <w:t>）准</w:t>
      </w:r>
      <w:r w:rsidR="00ED1628">
        <w:rPr>
          <w:rFonts w:hint="eastAsia"/>
        </w:rPr>
        <w:t>TM</w:t>
      </w:r>
      <w:r w:rsidR="00ED1628">
        <w:rPr>
          <w:rFonts w:hint="eastAsia"/>
        </w:rPr>
        <w:t>模电场分布</w:t>
      </w:r>
      <w:bookmarkEnd w:id="122"/>
      <w:bookmarkEnd w:id="123"/>
    </w:p>
    <w:bookmarkEnd w:id="124"/>
    <w:bookmarkEnd w:id="125"/>
    <w:p w:rsidR="00CD7C04" w:rsidRPr="00B123A1" w:rsidRDefault="00CD7C04" w:rsidP="00815285">
      <w:pPr>
        <w:pStyle w:val="a7"/>
      </w:pPr>
    </w:p>
    <w:p w:rsidR="002F44B3" w:rsidRPr="00B123A1" w:rsidRDefault="002F44B3" w:rsidP="002F44B3">
      <w:pPr>
        <w:pStyle w:val="3"/>
      </w:pPr>
      <w:bookmarkStart w:id="126" w:name="_Toc501121517"/>
      <w:r w:rsidRPr="00B123A1">
        <w:rPr>
          <w:rFonts w:hint="eastAsia"/>
        </w:rPr>
        <w:t>2.1.</w:t>
      </w:r>
      <w:r w:rsidRPr="00B123A1">
        <w:t xml:space="preserve">3 </w:t>
      </w:r>
      <w:r w:rsidRPr="00B123A1">
        <w:rPr>
          <w:rFonts w:hint="eastAsia"/>
        </w:rPr>
        <w:t>频域耦合模理论</w:t>
      </w:r>
      <w:bookmarkEnd w:id="126"/>
    </w:p>
    <w:p w:rsidR="002F44B3" w:rsidRPr="00B123A1" w:rsidRDefault="002F44B3" w:rsidP="002F44B3">
      <w:pPr>
        <w:ind w:firstLine="420"/>
      </w:pPr>
      <w:r w:rsidRPr="00B123A1">
        <w:rPr>
          <w:rFonts w:hint="eastAsia"/>
        </w:rPr>
        <w:t>以麦克斯韦方程组为核心的光波导理论能够准确表征电磁场在波导中的传播，但是求解过程过于复杂，为了更加方便对微环谐振腔进行建模和分析，我们在微环结构下对光波导理论出发进行模型简化，引入了频域耦合模理论。</w:t>
      </w:r>
    </w:p>
    <w:p w:rsidR="002F44B3" w:rsidRPr="00B123A1" w:rsidRDefault="002F44B3" w:rsidP="002F44B3">
      <w:pPr>
        <w:spacing w:line="240" w:lineRule="auto"/>
        <w:ind w:firstLine="420"/>
      </w:pPr>
      <w:r w:rsidRPr="00B123A1">
        <w:rPr>
          <w:noProof/>
        </w:rPr>
        <w:drawing>
          <wp:inline distT="0" distB="0" distL="0" distR="0" wp14:anchorId="4FBDDAC8" wp14:editId="417F00AD">
            <wp:extent cx="5227018" cy="1256146"/>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6497"/>
                    <a:stretch/>
                  </pic:blipFill>
                  <pic:spPr bwMode="auto">
                    <a:xfrm>
                      <a:off x="0" y="0"/>
                      <a:ext cx="5228571" cy="1256519"/>
                    </a:xfrm>
                    <a:prstGeom prst="rect">
                      <a:avLst/>
                    </a:prstGeom>
                    <a:ln>
                      <a:noFill/>
                    </a:ln>
                    <a:extLst>
                      <a:ext uri="{53640926-AAD7-44D8-BBD7-CCE9431645EC}">
                        <a14:shadowObscured xmlns:a14="http://schemas.microsoft.com/office/drawing/2010/main"/>
                      </a:ext>
                    </a:extLst>
                  </pic:spPr>
                </pic:pic>
              </a:graphicData>
            </a:graphic>
          </wp:inline>
        </w:drawing>
      </w:r>
    </w:p>
    <w:p w:rsidR="002F44B3" w:rsidRPr="00B123A1" w:rsidRDefault="002F44B3" w:rsidP="00815285">
      <w:pPr>
        <w:pStyle w:val="a7"/>
      </w:pPr>
      <w:bookmarkStart w:id="127" w:name="OLE_LINK27"/>
      <w:bookmarkStart w:id="128" w:name="OLE_LINK28"/>
      <w:r w:rsidRPr="00B123A1">
        <w:rPr>
          <w:rFonts w:hint="eastAsia"/>
        </w:rPr>
        <w:t>图</w:t>
      </w:r>
      <w:r w:rsidRPr="00B123A1">
        <w:rPr>
          <w:rFonts w:hint="eastAsia"/>
        </w:rPr>
        <w:t>2</w:t>
      </w:r>
      <w:r w:rsidR="00815285">
        <w:t>-</w:t>
      </w:r>
      <w:r w:rsidRPr="00B123A1">
        <w:rPr>
          <w:rFonts w:hint="eastAsia"/>
        </w:rPr>
        <w:t xml:space="preserve">3 </w:t>
      </w:r>
      <w:r w:rsidRPr="00B123A1">
        <w:rPr>
          <w:rFonts w:hint="eastAsia"/>
        </w:rPr>
        <w:t>（</w:t>
      </w:r>
      <w:r w:rsidRPr="00B123A1">
        <w:rPr>
          <w:rFonts w:hint="eastAsia"/>
        </w:rPr>
        <w:t>a</w:t>
      </w:r>
      <w:r w:rsidRPr="00B123A1">
        <w:rPr>
          <w:rFonts w:hint="eastAsia"/>
        </w:rPr>
        <w:t>）波导定向耦合器示意图；（</w:t>
      </w:r>
      <w:r w:rsidRPr="00B123A1">
        <w:rPr>
          <w:rFonts w:hint="eastAsia"/>
        </w:rPr>
        <w:t>b</w:t>
      </w:r>
      <w:r w:rsidRPr="00B123A1">
        <w:rPr>
          <w:rFonts w:hint="eastAsia"/>
        </w:rPr>
        <w:t>）双波导定向耦合器参量模型</w:t>
      </w:r>
      <w:bookmarkEnd w:id="127"/>
      <w:bookmarkEnd w:id="128"/>
    </w:p>
    <w:p w:rsidR="002F44B3" w:rsidRPr="00B123A1" w:rsidRDefault="002F44B3" w:rsidP="002F44B3">
      <w:pPr>
        <w:ind w:firstLine="420"/>
        <w:rPr>
          <w:rFonts w:cs="Times New Roman"/>
        </w:rPr>
      </w:pPr>
      <w:r w:rsidRPr="00B123A1">
        <w:rPr>
          <w:rFonts w:hint="eastAsia"/>
        </w:rPr>
        <w:t>波导定向耦合器是微环谐振腔的基本组成单元，具有两进两出</w:t>
      </w:r>
      <w:r w:rsidRPr="00B123A1">
        <w:rPr>
          <w:rFonts w:hint="eastAsia"/>
        </w:rPr>
        <w:t>4</w:t>
      </w:r>
      <w:r w:rsidRPr="00B123A1">
        <w:rPr>
          <w:rFonts w:hint="eastAsia"/>
        </w:rPr>
        <w:t>个端口，如图</w:t>
      </w:r>
      <w:r w:rsidRPr="00B123A1">
        <w:rPr>
          <w:rFonts w:hint="eastAsia"/>
        </w:rPr>
        <w:t xml:space="preserve"> </w:t>
      </w:r>
      <w:r w:rsidRPr="00B123A1">
        <w:rPr>
          <w:rFonts w:cs="Times New Roman"/>
        </w:rPr>
        <w:t>2-</w:t>
      </w:r>
      <w:r w:rsidR="00815285">
        <w:rPr>
          <w:rFonts w:cs="Times New Roman"/>
        </w:rPr>
        <w:t>3</w:t>
      </w:r>
      <w:r w:rsidRPr="00B123A1">
        <w:rPr>
          <w:rFonts w:cs="Times New Roman"/>
        </w:rPr>
        <w:t>(a)</w:t>
      </w:r>
      <w:r w:rsidRPr="00B123A1">
        <w:rPr>
          <w:rFonts w:cs="Times New Roman" w:hint="eastAsia"/>
        </w:rPr>
        <w:t>所示。其参量模型如图</w:t>
      </w:r>
      <w:r w:rsidRPr="00B123A1">
        <w:rPr>
          <w:rFonts w:cs="Times New Roman" w:hint="eastAsia"/>
        </w:rPr>
        <w:t xml:space="preserve"> </w:t>
      </w:r>
      <w:r w:rsidRPr="00B123A1">
        <w:rPr>
          <w:rFonts w:cs="Times New Roman"/>
        </w:rPr>
        <w:t>2</w:t>
      </w:r>
      <w:r w:rsidR="00815285">
        <w:rPr>
          <w:rFonts w:cs="Times New Roman"/>
        </w:rPr>
        <w:t>-</w:t>
      </w:r>
      <w:r w:rsidRPr="00B123A1">
        <w:rPr>
          <w:rFonts w:cs="Times New Roman"/>
        </w:rPr>
        <w:t>3(b)</w:t>
      </w:r>
      <w:r w:rsidRPr="00B123A1">
        <w:rPr>
          <w:rFonts w:cs="Times New Roman" w:hint="eastAsia"/>
        </w:rPr>
        <w:t>所示</w:t>
      </w:r>
      <w:r w:rsidRPr="00B123A1">
        <w:rPr>
          <w:rFonts w:cs="Times New Roman"/>
          <w:sz w:val="16"/>
          <w:szCs w:val="16"/>
        </w:rPr>
        <w:t xml:space="preserve"> [5]</w:t>
      </w:r>
      <w:r w:rsidRPr="00B123A1">
        <w:rPr>
          <w:rFonts w:cs="Times New Roman" w:hint="eastAsia"/>
        </w:rPr>
        <w:t>，有：</w:t>
      </w:r>
    </w:p>
    <w:p w:rsidR="002F44B3" w:rsidRPr="00B123A1" w:rsidRDefault="002F44B3" w:rsidP="002F44B3">
      <w:pPr>
        <w:ind w:firstLine="420"/>
      </w:pPr>
    </w:p>
    <w:p w:rsidR="002F44B3" w:rsidRPr="00B123A1" w:rsidRDefault="002F44B3" w:rsidP="008C0B0A">
      <w:pPr>
        <w:spacing w:line="240" w:lineRule="auto"/>
        <w:ind w:firstLine="420"/>
        <w:jc w:val="right"/>
        <w:rPr>
          <w:b/>
          <w:i/>
        </w:rPr>
      </w:pPr>
      <m:oMath>
        <m:r>
          <m:rPr>
            <m:sty m:val="bi"/>
          </m:rPr>
          <w:rPr>
            <w:rFonts w:ascii="Cambria Math" w:hAnsi="Cambria Math"/>
          </w:rPr>
          <m:t>O=SI</m:t>
        </m:r>
      </m:oMath>
      <w:r w:rsidRPr="00B123A1">
        <w:rPr>
          <w:rFonts w:hint="eastAsia"/>
          <w:b/>
          <w:i/>
        </w:rPr>
        <w:t>,</w:t>
      </w:r>
      <w:r w:rsidRPr="00B123A1">
        <w:rPr>
          <w:rFonts w:hint="eastAsia"/>
        </w:rPr>
        <w:t>其中</w:t>
      </w:r>
      <m:oMath>
        <m:r>
          <m:rPr>
            <m:sty m:val="bi"/>
          </m:rPr>
          <w:rPr>
            <w:rFonts w:ascii="Cambria Math" w:hAnsi="Cambria Math"/>
          </w:rPr>
          <m:t>O</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hint="eastAsia"/>
                        </w:rPr>
                        <m:t>out</m:t>
                      </m:r>
                      <m:r>
                        <w:rPr>
                          <w:rFonts w:ascii="Cambria Math" w:hAnsi="Cambria Math"/>
                        </w:rPr>
                        <m:t>1</m:t>
                      </m:r>
                    </m:sub>
                  </m:sSub>
                </m:e>
              </m:mr>
              <m:mr>
                <m:e>
                  <m:sSub>
                    <m:sSubPr>
                      <m:ctrlPr>
                        <w:rPr>
                          <w:rFonts w:ascii="Cambria Math" w:hAnsi="Cambria Math"/>
                          <w:i/>
                        </w:rPr>
                      </m:ctrlPr>
                    </m:sSubPr>
                    <m:e>
                      <m:r>
                        <w:rPr>
                          <w:rFonts w:ascii="Cambria Math" w:hAnsi="Cambria Math"/>
                        </w:rPr>
                        <m:t>E</m:t>
                      </m:r>
                    </m:e>
                    <m:sub>
                      <m:r>
                        <w:rPr>
                          <w:rFonts w:ascii="Cambria Math" w:hAnsi="Cambria Math"/>
                        </w:rPr>
                        <m:t>out2</m:t>
                      </m:r>
                    </m:sub>
                  </m:sSub>
                </m:e>
              </m:mr>
            </m:m>
          </m:e>
        </m:d>
      </m:oMath>
      <w:r w:rsidRPr="00B123A1">
        <w:rPr>
          <w:rFonts w:hint="eastAsia"/>
        </w:rPr>
        <w:t>,</w:t>
      </w:r>
      <w:r w:rsidRPr="00B123A1">
        <w:t xml:space="preserve"> </w:t>
      </w:r>
      <m:oMath>
        <m:r>
          <m:rPr>
            <m:sty m:val="bi"/>
          </m:rPr>
          <w:rPr>
            <w:rFonts w:ascii="Cambria Math" w:hAnsi="Cambria Math"/>
          </w:rPr>
          <m:t>I</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in1</m:t>
                      </m:r>
                    </m:sub>
                  </m:sSub>
                </m:e>
              </m:mr>
              <m:mr>
                <m:e>
                  <m:sSub>
                    <m:sSubPr>
                      <m:ctrlPr>
                        <w:rPr>
                          <w:rFonts w:ascii="Cambria Math" w:hAnsi="Cambria Math"/>
                          <w:i/>
                        </w:rPr>
                      </m:ctrlPr>
                    </m:sSubPr>
                    <m:e>
                      <m:r>
                        <w:rPr>
                          <w:rFonts w:ascii="Cambria Math" w:hAnsi="Cambria Math"/>
                        </w:rPr>
                        <m:t>E</m:t>
                      </m:r>
                    </m:e>
                    <m:sub>
                      <m:r>
                        <w:rPr>
                          <w:rFonts w:ascii="Cambria Math" w:hAnsi="Cambria Math"/>
                        </w:rPr>
                        <m:t>in2</m:t>
                      </m:r>
                    </m:sub>
                  </m:sSub>
                </m:e>
              </m:mr>
            </m:m>
          </m:e>
        </m:d>
      </m:oMath>
      <w:r w:rsidRPr="00B123A1">
        <w:t xml:space="preserve">, </w:t>
      </w:r>
      <m:oMath>
        <m:r>
          <m:rPr>
            <m:sty m:val="bi"/>
          </m:rPr>
          <w:rPr>
            <w:rFonts w:ascii="Cambria Math" w:hAnsi="Cambria Math"/>
          </w:rPr>
          <m:t>S</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w:r w:rsidR="008C0B0A">
        <w:rPr>
          <w:rFonts w:hint="eastAsia"/>
        </w:rPr>
        <w:t xml:space="preserve">     </w:t>
      </w:r>
      <w:r w:rsidR="008C0B0A">
        <w:t xml:space="preserve"> </w:t>
      </w:r>
      <w:r w:rsidR="008C0B0A">
        <w:rPr>
          <w:rFonts w:hint="eastAsia"/>
        </w:rPr>
        <w:t xml:space="preserve"> </w:t>
      </w:r>
      <w:r w:rsidRPr="00B123A1">
        <w:t>(2.14)</w:t>
      </w:r>
    </w:p>
    <w:p w:rsidR="002F44B3" w:rsidRPr="00B123A1" w:rsidRDefault="002F44B3" w:rsidP="002F44B3">
      <w:r w:rsidRPr="00B123A1">
        <w:rPr>
          <w:rFonts w:hint="eastAsia"/>
        </w:rPr>
        <w:t>其中，</w:t>
      </w:r>
      <w:r w:rsidRPr="00B123A1">
        <w:rPr>
          <w:i/>
          <w:iCs/>
        </w:rPr>
        <w:t>E</w:t>
      </w:r>
      <w:r w:rsidRPr="00B123A1">
        <w:rPr>
          <w:sz w:val="16"/>
          <w:szCs w:val="16"/>
        </w:rPr>
        <w:t xml:space="preserve">in1 </w:t>
      </w:r>
      <w:r w:rsidRPr="00B123A1">
        <w:rPr>
          <w:rFonts w:hint="eastAsia"/>
        </w:rPr>
        <w:t>及</w:t>
      </w:r>
      <w:r w:rsidRPr="00B123A1">
        <w:rPr>
          <w:rFonts w:hint="eastAsia"/>
        </w:rPr>
        <w:t xml:space="preserve"> </w:t>
      </w:r>
      <w:r w:rsidRPr="00B123A1">
        <w:rPr>
          <w:i/>
          <w:iCs/>
        </w:rPr>
        <w:t>E</w:t>
      </w:r>
      <w:r w:rsidRPr="00B123A1">
        <w:rPr>
          <w:sz w:val="16"/>
          <w:szCs w:val="16"/>
        </w:rPr>
        <w:t>in2</w:t>
      </w:r>
      <w:r w:rsidRPr="00B123A1">
        <w:t>表示输入电场强度</w:t>
      </w:r>
      <w:r w:rsidRPr="00B123A1">
        <w:rPr>
          <w:rFonts w:hint="eastAsia"/>
        </w:rPr>
        <w:t>，</w:t>
      </w:r>
      <w:r w:rsidRPr="00B123A1">
        <w:rPr>
          <w:i/>
          <w:iCs/>
        </w:rPr>
        <w:t>E</w:t>
      </w:r>
      <w:r w:rsidRPr="00B123A1">
        <w:rPr>
          <w:sz w:val="16"/>
          <w:szCs w:val="16"/>
        </w:rPr>
        <w:t xml:space="preserve">out1 </w:t>
      </w:r>
      <w:r w:rsidRPr="00B123A1">
        <w:rPr>
          <w:rFonts w:hint="eastAsia"/>
        </w:rPr>
        <w:t>及</w:t>
      </w:r>
      <w:r w:rsidRPr="00B123A1">
        <w:rPr>
          <w:rFonts w:hint="eastAsia"/>
        </w:rPr>
        <w:t xml:space="preserve"> </w:t>
      </w:r>
      <w:r w:rsidRPr="00B123A1">
        <w:rPr>
          <w:i/>
          <w:iCs/>
        </w:rPr>
        <w:t>E</w:t>
      </w:r>
      <w:r w:rsidRPr="00B123A1">
        <w:rPr>
          <w:sz w:val="16"/>
          <w:szCs w:val="16"/>
        </w:rPr>
        <w:t>out2</w:t>
      </w:r>
      <w:r w:rsidRPr="00B123A1">
        <w:t>表示输出电场强度</w:t>
      </w:r>
      <w:r w:rsidRPr="00B123A1">
        <w:rPr>
          <w:rFonts w:hint="eastAsia"/>
        </w:rPr>
        <w:t>，矩阵</w:t>
      </w:r>
      <w:r w:rsidRPr="00B123A1">
        <w:rPr>
          <w:rFonts w:hint="eastAsia"/>
        </w:rPr>
        <w:t xml:space="preserve"> </w:t>
      </w:r>
      <w:r w:rsidRPr="00B123A1">
        <w:rPr>
          <w:b/>
          <w:bCs/>
          <w:i/>
          <w:iCs/>
        </w:rPr>
        <w:t xml:space="preserve">S </w:t>
      </w:r>
      <w:r w:rsidRPr="00B123A1">
        <w:rPr>
          <w:rFonts w:hint="eastAsia"/>
        </w:rPr>
        <w:t>称为散射矩阵或传播矩阵，定义了输入电场及输出电场强度间的关系。</w:t>
      </w:r>
      <w:r w:rsidRPr="00B123A1">
        <w:rPr>
          <w:i/>
          <w:iCs/>
        </w:rPr>
        <w:t>s</w:t>
      </w:r>
      <w:r w:rsidRPr="00B123A1">
        <w:rPr>
          <w:i/>
          <w:iCs/>
          <w:sz w:val="16"/>
          <w:szCs w:val="16"/>
        </w:rPr>
        <w:t>ij</w:t>
      </w:r>
      <w:r w:rsidRPr="00B123A1">
        <w:rPr>
          <w:rFonts w:hint="eastAsia"/>
        </w:rPr>
        <w:t>表示光信号由输入端口</w:t>
      </w:r>
      <w:r w:rsidRPr="00B123A1">
        <w:rPr>
          <w:rFonts w:hint="eastAsia"/>
        </w:rPr>
        <w:t xml:space="preserve"> </w:t>
      </w:r>
      <w:r w:rsidRPr="00B123A1">
        <w:rPr>
          <w:i/>
          <w:iCs/>
        </w:rPr>
        <w:t xml:space="preserve">i </w:t>
      </w:r>
      <w:r w:rsidRPr="00B123A1">
        <w:rPr>
          <w:rFonts w:hint="eastAsia"/>
        </w:rPr>
        <w:t>到输出端口</w:t>
      </w:r>
      <w:r w:rsidRPr="00B123A1">
        <w:rPr>
          <w:rFonts w:hint="eastAsia"/>
        </w:rPr>
        <w:t xml:space="preserve"> </w:t>
      </w:r>
      <w:r w:rsidRPr="00B123A1">
        <w:rPr>
          <w:i/>
          <w:iCs/>
        </w:rPr>
        <w:t xml:space="preserve">j </w:t>
      </w:r>
      <w:r w:rsidRPr="00B123A1">
        <w:rPr>
          <w:rFonts w:hint="eastAsia"/>
        </w:rPr>
        <w:t>的耦合系数，</w:t>
      </w:r>
      <w:r w:rsidRPr="00B123A1">
        <w:rPr>
          <w:i/>
          <w:iCs/>
        </w:rPr>
        <w:t>s</w:t>
      </w:r>
      <w:r w:rsidRPr="00B123A1">
        <w:rPr>
          <w:i/>
          <w:iCs/>
          <w:sz w:val="16"/>
          <w:szCs w:val="16"/>
        </w:rPr>
        <w:t xml:space="preserve">ij </w:t>
      </w:r>
      <w:r w:rsidRPr="00B123A1">
        <w:t>= |</w:t>
      </w:r>
      <w:r w:rsidRPr="00B123A1">
        <w:rPr>
          <w:i/>
          <w:iCs/>
        </w:rPr>
        <w:t>s</w:t>
      </w:r>
      <w:r w:rsidRPr="00B123A1">
        <w:rPr>
          <w:i/>
          <w:iCs/>
          <w:sz w:val="16"/>
          <w:szCs w:val="16"/>
        </w:rPr>
        <w:t>ij</w:t>
      </w:r>
      <w:r w:rsidRPr="00B123A1">
        <w:t>|exp(</w:t>
      </w:r>
      <w:r w:rsidRPr="00B123A1">
        <w:rPr>
          <w:i/>
          <w:iCs/>
        </w:rPr>
        <w:t>jϕ</w:t>
      </w:r>
      <w:r w:rsidRPr="00B123A1">
        <w:rPr>
          <w:i/>
          <w:iCs/>
          <w:sz w:val="16"/>
          <w:szCs w:val="16"/>
        </w:rPr>
        <w:t>ij</w:t>
      </w:r>
      <w:r w:rsidRPr="00B123A1">
        <w:t>)</w:t>
      </w:r>
      <w:r w:rsidRPr="00B123A1">
        <w:rPr>
          <w:rFonts w:hint="eastAsia"/>
        </w:rPr>
        <w:t>，</w:t>
      </w:r>
      <w:r w:rsidRPr="00B123A1">
        <w:rPr>
          <w:rFonts w:hint="eastAsia"/>
        </w:rPr>
        <w:t xml:space="preserve"> </w:t>
      </w:r>
      <w:r w:rsidRPr="00B123A1">
        <w:t>|</w:t>
      </w:r>
      <w:r w:rsidRPr="00B123A1">
        <w:rPr>
          <w:i/>
          <w:iCs/>
        </w:rPr>
        <w:t>s</w:t>
      </w:r>
      <w:r w:rsidRPr="00B123A1">
        <w:rPr>
          <w:i/>
          <w:iCs/>
          <w:sz w:val="16"/>
          <w:szCs w:val="16"/>
        </w:rPr>
        <w:t>ij</w:t>
      </w:r>
      <w:r w:rsidRPr="00B123A1">
        <w:t>|</w:t>
      </w:r>
      <w:r w:rsidRPr="00B123A1">
        <w:rPr>
          <w:rFonts w:hint="eastAsia"/>
        </w:rPr>
        <w:t>表示幅值，</w:t>
      </w:r>
      <w:r w:rsidRPr="00B123A1">
        <w:rPr>
          <w:rFonts w:hint="eastAsia"/>
        </w:rPr>
        <w:t xml:space="preserve"> </w:t>
      </w:r>
      <w:r w:rsidRPr="00B123A1">
        <w:rPr>
          <w:i/>
          <w:iCs/>
        </w:rPr>
        <w:t>ϕ</w:t>
      </w:r>
      <w:r w:rsidRPr="00B123A1">
        <w:rPr>
          <w:i/>
          <w:iCs/>
          <w:sz w:val="16"/>
          <w:szCs w:val="16"/>
        </w:rPr>
        <w:t xml:space="preserve">ij </w:t>
      </w:r>
      <w:r w:rsidRPr="00B123A1">
        <w:t>表示</w:t>
      </w:r>
      <w:r w:rsidRPr="00B123A1">
        <w:rPr>
          <w:rFonts w:hint="eastAsia"/>
        </w:rPr>
        <w:t>输出端口</w:t>
      </w:r>
      <w:r w:rsidRPr="00B123A1">
        <w:rPr>
          <w:rFonts w:hint="eastAsia"/>
        </w:rPr>
        <w:t xml:space="preserve"> </w:t>
      </w:r>
      <w:r w:rsidRPr="00B123A1">
        <w:rPr>
          <w:i/>
          <w:iCs/>
        </w:rPr>
        <w:t xml:space="preserve">j </w:t>
      </w:r>
      <w:r w:rsidRPr="00B123A1">
        <w:rPr>
          <w:rFonts w:hint="eastAsia"/>
        </w:rPr>
        <w:t>相对于输入端口</w:t>
      </w:r>
      <w:r w:rsidRPr="00B123A1">
        <w:rPr>
          <w:rFonts w:hint="eastAsia"/>
        </w:rPr>
        <w:t xml:space="preserve"> </w:t>
      </w:r>
      <w:r w:rsidRPr="00B123A1">
        <w:rPr>
          <w:i/>
          <w:iCs/>
        </w:rPr>
        <w:t xml:space="preserve">i </w:t>
      </w:r>
      <w:r w:rsidRPr="00B123A1">
        <w:rPr>
          <w:rFonts w:hint="eastAsia"/>
        </w:rPr>
        <w:t>的相位。</w:t>
      </w:r>
    </w:p>
    <w:p w:rsidR="002F44B3" w:rsidRPr="00B123A1" w:rsidRDefault="002F44B3" w:rsidP="002F44B3">
      <w:pPr>
        <w:ind w:firstLine="420"/>
      </w:pPr>
      <w:r w:rsidRPr="00B123A1">
        <w:rPr>
          <w:rFonts w:hint="eastAsia"/>
        </w:rPr>
        <w:t>根据麦克斯韦方程组，物理器件具有时间反演不变性，因此必须满足互异性条件，因而有：</w:t>
      </w:r>
    </w:p>
    <w:p w:rsidR="002F44B3" w:rsidRPr="00B123A1" w:rsidRDefault="00A9460A" w:rsidP="002F44B3">
      <w:pPr>
        <w:spacing w:line="240" w:lineRule="auto"/>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rsidR="002F44B3" w:rsidRPr="00B123A1" w:rsidRDefault="002F44B3" w:rsidP="002F44B3"/>
    <w:p w:rsidR="002F44B3" w:rsidRPr="00B123A1" w:rsidRDefault="002F44B3" w:rsidP="002F44B3">
      <w:pPr>
        <w:spacing w:line="360" w:lineRule="auto"/>
        <w:ind w:firstLine="420"/>
        <w:rPr>
          <w:rFonts w:cs="Times New Roman"/>
        </w:rPr>
      </w:pPr>
      <w:r w:rsidRPr="00B123A1">
        <w:rPr>
          <w:rFonts w:hint="eastAsia"/>
        </w:rPr>
        <w:t>而根据能量守恒定律，理想情况下，器件的总输出光功率</w:t>
      </w:r>
      <w:r w:rsidRPr="00B123A1">
        <w:rPr>
          <w:rFonts w:hint="eastAsia"/>
        </w:rPr>
        <w:t xml:space="preserve"> </w:t>
      </w:r>
      <w:r w:rsidRPr="00B123A1">
        <w:rPr>
          <w:rFonts w:cs="Times New Roman"/>
          <w:i/>
          <w:iCs/>
        </w:rPr>
        <w:t>P</w:t>
      </w:r>
      <w:r w:rsidRPr="00B123A1">
        <w:rPr>
          <w:rFonts w:cs="Times New Roman"/>
          <w:i/>
          <w:iCs/>
          <w:sz w:val="16"/>
          <w:szCs w:val="16"/>
        </w:rPr>
        <w:t xml:space="preserve">o </w:t>
      </w:r>
      <w:r w:rsidRPr="00B123A1">
        <w:rPr>
          <w:rFonts w:cs="Times New Roman" w:hint="eastAsia"/>
        </w:rPr>
        <w:t>等于总输入光功率</w:t>
      </w:r>
      <w:r w:rsidRPr="00B123A1">
        <w:rPr>
          <w:rFonts w:cs="Times New Roman" w:hint="eastAsia"/>
        </w:rPr>
        <w:t xml:space="preserve"> </w:t>
      </w:r>
      <w:r w:rsidRPr="00B123A1">
        <w:rPr>
          <w:rFonts w:cs="Times New Roman"/>
          <w:i/>
          <w:iCs/>
        </w:rPr>
        <w:t>P</w:t>
      </w:r>
      <w:r w:rsidRPr="00B123A1">
        <w:rPr>
          <w:rFonts w:cs="Times New Roman"/>
          <w:i/>
          <w:iCs/>
          <w:sz w:val="16"/>
          <w:szCs w:val="16"/>
        </w:rPr>
        <w:t>I</w:t>
      </w:r>
      <w:r w:rsidRPr="00B123A1">
        <w:rPr>
          <w:rFonts w:cs="Times New Roman" w:hint="eastAsia"/>
        </w:rPr>
        <w:t>，于是可得：</w:t>
      </w:r>
    </w:p>
    <w:p w:rsidR="002F44B3" w:rsidRPr="00B123A1" w:rsidRDefault="00A9460A" w:rsidP="002F44B3">
      <w:pPr>
        <w:spacing w:line="480" w:lineRule="auto"/>
        <w:ind w:firstLine="420"/>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in2</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2.16</m:t>
                  </m:r>
                </m:e>
              </m:d>
            </m:e>
          </m:eqArr>
        </m:oMath>
      </m:oMathPara>
    </w:p>
    <w:p w:rsidR="002F44B3" w:rsidRPr="00B123A1" w:rsidRDefault="002F44B3" w:rsidP="002F44B3">
      <w:pPr>
        <w:rPr>
          <w:rFonts w:cs="Times New Roman"/>
        </w:rPr>
      </w:pPr>
      <w:r w:rsidRPr="00B123A1">
        <w:rPr>
          <w:rFonts w:cs="Times New Roman" w:hint="eastAsia"/>
        </w:rPr>
        <w:t>其中上标</w:t>
      </w:r>
      <w:r w:rsidRPr="00B123A1">
        <w:rPr>
          <w:rFonts w:cs="Times New Roman" w:hint="eastAsia"/>
        </w:rPr>
        <w:t>*</w:t>
      </w:r>
      <w:r w:rsidRPr="00B123A1">
        <w:rPr>
          <w:rFonts w:cs="Times New Roman" w:hint="eastAsia"/>
        </w:rPr>
        <w:t>表示共轭。将公式</w:t>
      </w:r>
      <w:r w:rsidRPr="00B123A1">
        <w:rPr>
          <w:rFonts w:cs="Times New Roman" w:hint="eastAsia"/>
        </w:rPr>
        <w:t>2.14</w:t>
      </w:r>
      <w:r w:rsidRPr="00B123A1">
        <w:rPr>
          <w:rFonts w:cs="Times New Roman" w:hint="eastAsia"/>
        </w:rPr>
        <w:t>和</w:t>
      </w:r>
      <w:r w:rsidRPr="00B123A1">
        <w:rPr>
          <w:rFonts w:cs="Times New Roman" w:hint="eastAsia"/>
        </w:rPr>
        <w:t>2.15</w:t>
      </w:r>
      <w:r w:rsidRPr="00B123A1">
        <w:rPr>
          <w:rFonts w:cs="Times New Roman" w:hint="eastAsia"/>
        </w:rPr>
        <w:t>代入</w:t>
      </w:r>
      <w:r w:rsidRPr="00B123A1">
        <w:rPr>
          <w:rFonts w:cs="Times New Roman" w:hint="eastAsia"/>
        </w:rPr>
        <w:t>2.16</w:t>
      </w:r>
      <w:r w:rsidRPr="00B123A1">
        <w:rPr>
          <w:rFonts w:cs="Times New Roman" w:hint="eastAsia"/>
        </w:rPr>
        <w:t>，可得：</w:t>
      </w:r>
    </w:p>
    <w:p w:rsidR="002F44B3" w:rsidRPr="00B123A1" w:rsidRDefault="00A9460A" w:rsidP="002F44B3">
      <w:pPr>
        <w:spacing w:line="360" w:lineRule="auto"/>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2.17</m:t>
                  </m:r>
                </m:e>
              </m:d>
            </m:e>
          </m:eqArr>
        </m:oMath>
      </m:oMathPara>
    </w:p>
    <w:p w:rsidR="002F44B3" w:rsidRPr="00B123A1" w:rsidRDefault="002F44B3" w:rsidP="002F44B3"/>
    <w:p w:rsidR="002F44B3" w:rsidRPr="00B123A1" w:rsidRDefault="002F44B3" w:rsidP="002F44B3">
      <w:pPr>
        <w:ind w:firstLine="420"/>
        <w:rPr>
          <w:rFonts w:cs="Times New Roman"/>
        </w:rPr>
      </w:pPr>
      <w:r w:rsidRPr="00B123A1">
        <w:rPr>
          <w:rFonts w:hint="eastAsia"/>
        </w:rPr>
        <w:t>设输入端口</w:t>
      </w:r>
      <w:r w:rsidRPr="00B123A1">
        <w:rPr>
          <w:rFonts w:hint="eastAsia"/>
        </w:rPr>
        <w:t xml:space="preserve"> </w:t>
      </w:r>
      <w:r w:rsidRPr="00B123A1">
        <w:rPr>
          <w:rFonts w:cs="Times New Roman"/>
        </w:rPr>
        <w:t xml:space="preserve">1 </w:t>
      </w:r>
      <w:r w:rsidRPr="00B123A1">
        <w:rPr>
          <w:rFonts w:cs="Times New Roman" w:hint="eastAsia"/>
        </w:rPr>
        <w:t>的光功率一部分从输出端口</w:t>
      </w:r>
      <w:r w:rsidRPr="00B123A1">
        <w:rPr>
          <w:rFonts w:cs="Times New Roman"/>
        </w:rPr>
        <w:t>2</w:t>
      </w:r>
      <w:r w:rsidRPr="00B123A1">
        <w:rPr>
          <w:rFonts w:cs="Times New Roman" w:hint="eastAsia"/>
        </w:rPr>
        <w:t>输出，</w:t>
      </w:r>
      <w:r w:rsidRPr="00B123A1">
        <w:rPr>
          <w:rFonts w:cs="Times New Roman"/>
        </w:rPr>
        <w:t xml:space="preserve"> </w:t>
      </w:r>
      <w:r w:rsidRPr="00B123A1">
        <w:rPr>
          <w:rFonts w:cs="Times New Roman" w:hint="eastAsia"/>
        </w:rPr>
        <w:t>比例为</w:t>
      </w:r>
      <w:r w:rsidR="00A9460A" w:rsidRPr="00A9460A">
        <w:rPr>
          <w:rFonts w:cs="Times New Roman" w:hint="eastAsia"/>
          <w:i/>
        </w:rPr>
        <w:t>k</w:t>
      </w:r>
      <w:r w:rsidRPr="00B123A1">
        <w:rPr>
          <w:rFonts w:cs="Times New Roman" w:hint="eastAsia"/>
          <w:iCs/>
        </w:rPr>
        <w:t>（</w:t>
      </w:r>
      <w:r w:rsidRPr="00B123A1">
        <w:rPr>
          <w:rFonts w:cs="Times New Roman" w:hint="eastAsia"/>
          <w:iCs/>
        </w:rPr>
        <w:t>0&lt;</w:t>
      </w:r>
      <w:r w:rsidRPr="00511FED">
        <w:rPr>
          <w:rFonts w:cs="Times New Roman" w:hint="eastAsia"/>
          <w:i/>
          <w:iCs/>
        </w:rPr>
        <w:t>k</w:t>
      </w:r>
      <w:r w:rsidRPr="00B123A1">
        <w:rPr>
          <w:rFonts w:cs="Times New Roman" w:hint="eastAsia"/>
          <w:iCs/>
        </w:rPr>
        <w:t>&lt;1</w:t>
      </w:r>
      <w:r w:rsidRPr="00B123A1">
        <w:rPr>
          <w:rFonts w:cs="Times New Roman" w:hint="eastAsia"/>
          <w:iCs/>
        </w:rPr>
        <w:t>）</w:t>
      </w:r>
      <w:r w:rsidRPr="00B123A1">
        <w:rPr>
          <w:rFonts w:cs="Times New Roman" w:hint="eastAsia"/>
        </w:rPr>
        <w:t>，不考虑</w:t>
      </w:r>
      <w:proofErr w:type="gramStart"/>
      <w:r w:rsidRPr="00B123A1">
        <w:rPr>
          <w:rFonts w:cs="Times New Roman" w:hint="eastAsia"/>
        </w:rPr>
        <w:t>耦合区</w:t>
      </w:r>
      <w:proofErr w:type="gramEnd"/>
      <w:r w:rsidRPr="00B123A1">
        <w:rPr>
          <w:rFonts w:cs="Times New Roman" w:hint="eastAsia"/>
        </w:rPr>
        <w:t>损耗的情况下，</w:t>
      </w:r>
      <w:r w:rsidRPr="00B123A1">
        <w:rPr>
          <w:rFonts w:cs="Times New Roman" w:hint="eastAsia"/>
        </w:rPr>
        <w:t xml:space="preserve"> </w:t>
      </w:r>
      <w:r w:rsidRPr="00B123A1">
        <w:rPr>
          <w:rFonts w:cs="Times New Roman" w:hint="eastAsia"/>
        </w:rPr>
        <w:t>则剩余部分</w:t>
      </w:r>
      <w:r w:rsidRPr="00B123A1">
        <w:rPr>
          <w:rFonts w:cs="Times New Roman" w:hint="eastAsia"/>
        </w:rPr>
        <w:t xml:space="preserve"> </w:t>
      </w:r>
      <w:r w:rsidRPr="00B123A1">
        <w:rPr>
          <w:rFonts w:cs="Times New Roman"/>
        </w:rPr>
        <w:t>1−</w:t>
      </w:r>
      <w:r w:rsidR="00511FED">
        <w:rPr>
          <w:rFonts w:cs="Times New Roman"/>
          <w:i/>
          <w:iCs/>
        </w:rPr>
        <w:t>k</w:t>
      </w:r>
      <w:r w:rsidRPr="00B123A1">
        <w:rPr>
          <w:rFonts w:cs="Times New Roman"/>
          <w:i/>
          <w:iCs/>
        </w:rPr>
        <w:t xml:space="preserve"> </w:t>
      </w:r>
      <w:r w:rsidRPr="00B123A1">
        <w:rPr>
          <w:rFonts w:cs="Times New Roman" w:hint="eastAsia"/>
          <w:iCs/>
        </w:rPr>
        <w:t>从</w:t>
      </w:r>
      <w:r w:rsidRPr="00B123A1">
        <w:rPr>
          <w:rFonts w:cs="Times New Roman" w:hint="eastAsia"/>
        </w:rPr>
        <w:t>输出端口</w:t>
      </w:r>
      <w:r w:rsidRPr="00B123A1">
        <w:rPr>
          <w:rFonts w:cs="Times New Roman" w:hint="eastAsia"/>
        </w:rPr>
        <w:t xml:space="preserve"> </w:t>
      </w:r>
      <w:r w:rsidRPr="00B123A1">
        <w:rPr>
          <w:rFonts w:cs="Times New Roman"/>
        </w:rPr>
        <w:t>1</w:t>
      </w:r>
      <w:r w:rsidRPr="00B123A1">
        <w:rPr>
          <w:rFonts w:cs="Times New Roman" w:hint="eastAsia"/>
        </w:rPr>
        <w:t>输出，输出端口</w:t>
      </w:r>
      <w:r w:rsidRPr="00B123A1">
        <w:rPr>
          <w:rFonts w:cs="Times New Roman" w:hint="eastAsia"/>
        </w:rPr>
        <w:t xml:space="preserve"> </w:t>
      </w:r>
      <w:r w:rsidRPr="00B123A1">
        <w:rPr>
          <w:rFonts w:cs="Times New Roman"/>
        </w:rPr>
        <w:t>1</w:t>
      </w:r>
      <w:r w:rsidRPr="00B123A1">
        <w:rPr>
          <w:rFonts w:cs="Times New Roman" w:hint="eastAsia"/>
        </w:rPr>
        <w:t>和输入端口</w:t>
      </w:r>
      <w:r w:rsidRPr="00B123A1">
        <w:rPr>
          <w:rFonts w:cs="Times New Roman" w:hint="eastAsia"/>
        </w:rPr>
        <w:t xml:space="preserve"> </w:t>
      </w:r>
      <w:r w:rsidRPr="00B123A1">
        <w:rPr>
          <w:rFonts w:cs="Times New Roman"/>
        </w:rPr>
        <w:t xml:space="preserve">1 </w:t>
      </w:r>
      <w:r w:rsidRPr="00B123A1">
        <w:rPr>
          <w:rFonts w:cs="Times New Roman" w:hint="eastAsia"/>
        </w:rPr>
        <w:t>的电场相移为</w:t>
      </w:r>
      <w:r w:rsidRPr="00B123A1">
        <w:rPr>
          <w:rFonts w:cs="Times New Roman" w:hint="eastAsia"/>
        </w:rPr>
        <w:t xml:space="preserve"> </w:t>
      </w:r>
      <w:r w:rsidRPr="00B123A1">
        <w:rPr>
          <w:rFonts w:cs="Times New Roman"/>
        </w:rPr>
        <w:t>0</w:t>
      </w:r>
      <w:r w:rsidRPr="00B123A1">
        <w:rPr>
          <w:rFonts w:cs="Times New Roman" w:hint="eastAsia"/>
        </w:rPr>
        <w:t>，即</w:t>
      </w:r>
      <w:bookmarkStart w:id="129" w:name="OLE_LINK29"/>
      <w:bookmarkStart w:id="130" w:name="OLE_LINK31"/>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bookmarkEnd w:id="129"/>
      <w:bookmarkEnd w:id="130"/>
      <w:r w:rsidRPr="00B123A1">
        <w:rPr>
          <w:rFonts w:cs="Times New Roman" w:hint="eastAsia"/>
        </w:rPr>
        <w:t xml:space="preserve"> </w:t>
      </w:r>
      <w:r w:rsidRPr="00B123A1">
        <w:rPr>
          <w:rFonts w:cs="Times New Roman"/>
          <w:i/>
          <w:iCs/>
        </w:rPr>
        <w:t>ϕ</w:t>
      </w:r>
      <w:r w:rsidRPr="00B123A1">
        <w:rPr>
          <w:rFonts w:cs="Times New Roman"/>
          <w:sz w:val="16"/>
          <w:szCs w:val="16"/>
        </w:rPr>
        <w:t xml:space="preserve">11 </w:t>
      </w:r>
      <w:r w:rsidRPr="00B123A1">
        <w:rPr>
          <w:rFonts w:cs="Times New Roman"/>
        </w:rPr>
        <w:t>= 0</w:t>
      </w:r>
      <w:r w:rsidRPr="00B123A1">
        <w:rPr>
          <w:rFonts w:cs="Times New Roman" w:hint="eastAsia"/>
        </w:rPr>
        <w:t>。由于器件是对称的，不难得到</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r w:rsidRPr="00B123A1">
        <w:rPr>
          <w:rFonts w:cs="Times New Roman" w:hint="eastAsia"/>
        </w:rPr>
        <w:t>，</w:t>
      </w:r>
      <w:r w:rsidRPr="00B123A1">
        <w:rPr>
          <w:rFonts w:cs="Times New Roman" w:hint="eastAsia"/>
        </w:rPr>
        <w:t xml:space="preserve"> </w:t>
      </w:r>
      <w:r w:rsidRPr="00B123A1">
        <w:rPr>
          <w:rFonts w:cs="Times New Roman"/>
          <w:i/>
          <w:iCs/>
        </w:rPr>
        <w:t>ϕ</w:t>
      </w:r>
      <w:r w:rsidRPr="00B123A1">
        <w:rPr>
          <w:rFonts w:cs="Times New Roman"/>
          <w:sz w:val="16"/>
          <w:szCs w:val="16"/>
        </w:rPr>
        <w:t xml:space="preserve">22 </w:t>
      </w:r>
      <w:r w:rsidRPr="00B123A1">
        <w:rPr>
          <w:rFonts w:cs="Times New Roman"/>
        </w:rPr>
        <w:t>= 0</w:t>
      </w:r>
      <w:r w:rsidRPr="00B123A1">
        <w:rPr>
          <w:rFonts w:cs="Times New Roman" w:hint="eastAsia"/>
        </w:rPr>
        <w:t>。将</w:t>
      </w:r>
      <w:r w:rsidRPr="00B123A1">
        <w:rPr>
          <w:rFonts w:cs="Times New Roman" w:hint="eastAsia"/>
        </w:rPr>
        <w:t xml:space="preserve"> </w:t>
      </w:r>
      <w:r w:rsidRPr="00B123A1">
        <w:rPr>
          <w:rFonts w:cs="Times New Roman"/>
          <w:i/>
          <w:iCs/>
        </w:rPr>
        <w:t>s</w:t>
      </w:r>
      <w:r w:rsidRPr="00B123A1">
        <w:rPr>
          <w:rFonts w:cs="Times New Roman"/>
          <w:sz w:val="16"/>
          <w:szCs w:val="16"/>
        </w:rPr>
        <w:t xml:space="preserve">11 </w:t>
      </w:r>
      <w:r w:rsidRPr="00B123A1">
        <w:rPr>
          <w:rFonts w:cs="Times New Roman" w:hint="eastAsia"/>
        </w:rPr>
        <w:t>和</w:t>
      </w:r>
      <w:r w:rsidRPr="00B123A1">
        <w:rPr>
          <w:rFonts w:cs="Times New Roman" w:hint="eastAsia"/>
        </w:rPr>
        <w:t xml:space="preserve"> </w:t>
      </w:r>
      <w:r w:rsidRPr="00B123A1">
        <w:rPr>
          <w:rFonts w:cs="Times New Roman"/>
          <w:i/>
          <w:iCs/>
        </w:rPr>
        <w:t>s</w:t>
      </w:r>
      <w:r w:rsidRPr="00B123A1">
        <w:rPr>
          <w:rFonts w:cs="Times New Roman"/>
          <w:sz w:val="16"/>
          <w:szCs w:val="16"/>
        </w:rPr>
        <w:t xml:space="preserve">22 </w:t>
      </w:r>
      <w:r w:rsidRPr="00B123A1">
        <w:rPr>
          <w:rFonts w:cs="Times New Roman" w:hint="eastAsia"/>
        </w:rPr>
        <w:t>代入式</w:t>
      </w:r>
      <w:r w:rsidRPr="00B123A1">
        <w:rPr>
          <w:rFonts w:cs="Times New Roman"/>
        </w:rPr>
        <w:t>(2.17)</w:t>
      </w:r>
      <w:r w:rsidRPr="00B123A1">
        <w:rPr>
          <w:rFonts w:cs="Times New Roman" w:hint="eastAsia"/>
        </w:rPr>
        <w:t>，可得：</w:t>
      </w:r>
    </w:p>
    <w:p w:rsidR="002F44B3" w:rsidRPr="00B123A1" w:rsidRDefault="00A9460A" w:rsidP="002F44B3">
      <w:pPr>
        <w:spacing w:line="480" w:lineRule="auto"/>
        <w:ind w:firstLine="420"/>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=-1</m:t>
                        </m:r>
                      </m:e>
                    </m:mr>
                    <m:m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r>
                              <w:rPr>
                                <w:rFonts w:ascii="Cambria Math" w:hAnsi="Cambria Math" w:cs="Times New Roman" w:hint="eastAsia"/>
                              </w:rPr>
                              <m:t>N+1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hint="eastAsia"/>
                          </w:rPr>
                          <m:t>，</m:t>
                        </m:r>
                        <m:r>
                          <m:rPr>
                            <m:sty m:val="p"/>
                          </m:rPr>
                          <w:rPr>
                            <w:rFonts w:ascii="Cambria Math" w:hAnsi="Cambria Math" w:cs="Times New Roman" w:hint="eastAsia"/>
                          </w:rPr>
                          <m:t>N=</m:t>
                        </m:r>
                        <m:r>
                          <m:rPr>
                            <m:sty m:val="p"/>
                          </m:rPr>
                          <w:rPr>
                            <w:rFonts w:ascii="Cambria Math" w:hAnsi="Cambria Math" w:cs="Times New Roman"/>
                          </w:rPr>
                          <m:t>0,</m:t>
                        </m:r>
                        <m:r>
                          <m:rPr>
                            <m:sty m:val="p"/>
                          </m:rPr>
                          <w:rPr>
                            <w:rFonts w:ascii="Cambria Math" w:hAnsi="Cambria Math" w:cs="Times New Roman" w:hint="eastAsia"/>
                          </w:rPr>
                          <m:t>1,</m:t>
                        </m:r>
                        <m:r>
                          <m:rPr>
                            <m:sty m:val="p"/>
                          </m:rPr>
                          <w:rPr>
                            <w:rFonts w:ascii="Cambria Math" w:hAnsi="Cambria Math" w:cs="Times New Roman"/>
                          </w:rPr>
                          <m:t>2…</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2.18</m:t>
                  </m:r>
                </m:e>
              </m:d>
            </m:e>
          </m:eqArr>
        </m:oMath>
      </m:oMathPara>
    </w:p>
    <w:p w:rsidR="002F44B3" w:rsidRPr="00B123A1" w:rsidRDefault="002F44B3" w:rsidP="002F44B3">
      <w:pPr>
        <w:rPr>
          <w:rFonts w:cs="Times New Roman"/>
        </w:rPr>
      </w:pPr>
      <w:r w:rsidRPr="00B123A1">
        <w:rPr>
          <w:rFonts w:cs="Times New Roman" w:hint="eastAsia"/>
        </w:rPr>
        <w:t>因此不难得到</w:t>
      </w:r>
      <w:r w:rsidRPr="00B123A1">
        <w:rPr>
          <w:rFonts w:cs="Times New Roman" w:hint="eastAsia"/>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e>
        </m:d>
        <m:sSup>
          <m:sSupPr>
            <m:ctrlPr>
              <w:rPr>
                <w:rFonts w:ascii="Cambria Math" w:hAnsi="Cambria Math" w:cs="Times New Roman"/>
                <w:i/>
              </w:rPr>
            </m:ctrlPr>
          </m:sSupP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=j</m:t>
            </m:r>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21</m:t>
            </m:r>
          </m:sub>
        </m:sSub>
      </m:oMath>
      <w:r w:rsidRPr="00B123A1">
        <w:rPr>
          <w:rFonts w:cs="Times New Roman"/>
        </w:rPr>
        <w:t>,</w:t>
      </w:r>
      <w:r w:rsidRPr="00B123A1">
        <w:rPr>
          <w:rFonts w:cs="Times New Roman" w:hint="eastAsia"/>
        </w:rPr>
        <w:t>我们做一替换，让</w:t>
      </w:r>
      <m:oMath>
        <m:r>
          <m:rPr>
            <m:sty m:val="p"/>
          </m:rPr>
          <w:rPr>
            <w:rFonts w:ascii="Cambria Math" w:hAnsi="Cambria Math" w:cs="Times New Roman"/>
          </w:rPr>
          <m:t>κ=</m:t>
        </m:r>
        <m:sSup>
          <m:sSupPr>
            <m:ctrlPr>
              <w:rPr>
                <w:rFonts w:ascii="Cambria Math" w:hAnsi="Cambria Math" w:cs="Times New Roman"/>
                <w:i/>
              </w:rPr>
            </m:ctrlPr>
          </m:sSupPr>
          <m:e>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m:oMath>
        <m:r>
          <w:rPr>
            <w:rFonts w:ascii="Cambria Math" w:hAnsi="Cambria Math" w:cs="Times New Roman"/>
          </w:rPr>
          <m:t xml:space="preserve"> 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，于是传输矩阵可以表示为：</w:t>
      </w:r>
    </w:p>
    <w:p w:rsidR="002F44B3" w:rsidRPr="00B123A1" w:rsidRDefault="00A9460A" w:rsidP="002F44B3">
      <w:pPr>
        <w:spacing w:line="480" w:lineRule="auto"/>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S=</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t</m:t>
                        </m:r>
                        <m:ctrlPr>
                          <w:rPr>
                            <w:rFonts w:ascii="Cambria Math" w:hAnsi="Cambria Math" w:cs="Times New Roman" w:hint="eastAsia"/>
                          </w:rPr>
                        </m:ctrlPr>
                      </m:e>
                      <m:e>
                        <m:r>
                          <w:rPr>
                            <w:rFonts w:ascii="Cambria Math" w:hAnsi="Cambria Math" w:cs="Times New Roman"/>
                          </w:rPr>
                          <m:t>jκ</m:t>
                        </m:r>
                      </m:e>
                    </m:mr>
                    <m:mr>
                      <m:e>
                        <m:r>
                          <w:rPr>
                            <w:rFonts w:ascii="Cambria Math" w:hAnsi="Cambria Math" w:cs="Times New Roman"/>
                          </w:rPr>
                          <m:t>jκ</m:t>
                        </m:r>
                      </m:e>
                      <m:e>
                        <m:r>
                          <w:rPr>
                            <w:rFonts w:ascii="Cambria Math" w:hAnsi="Cambria Math" w:cs="Times New Roman"/>
                          </w:rPr>
                          <m:t>t</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2.19</m:t>
                  </m:r>
                </m:e>
              </m:d>
            </m:e>
          </m:eqArr>
        </m:oMath>
      </m:oMathPara>
    </w:p>
    <w:bookmarkEnd w:id="104"/>
    <w:p w:rsidR="002F44B3" w:rsidRPr="00B123A1" w:rsidRDefault="002F44B3" w:rsidP="002F44B3">
      <w:pPr>
        <w:jc w:val="center"/>
      </w:pPr>
    </w:p>
    <w:p w:rsidR="002F44B3" w:rsidRPr="00B123A1" w:rsidRDefault="002F44B3" w:rsidP="002F44B3">
      <w:pPr>
        <w:pStyle w:val="2"/>
      </w:pPr>
      <w:bookmarkStart w:id="131" w:name="_Toc497781671"/>
      <w:bookmarkStart w:id="132" w:name="_Toc501121518"/>
      <w:r w:rsidRPr="00B123A1">
        <w:rPr>
          <w:rFonts w:hint="eastAsia"/>
        </w:rPr>
        <w:t>2.2</w:t>
      </w:r>
      <w:r w:rsidRPr="00B123A1">
        <w:t xml:space="preserve"> </w:t>
      </w:r>
      <w:r w:rsidRPr="00B123A1">
        <w:t>微环谐振器</w:t>
      </w:r>
      <w:r w:rsidRPr="00B123A1">
        <w:rPr>
          <w:rFonts w:hint="eastAsia"/>
        </w:rPr>
        <w:t>的传输特性</w:t>
      </w:r>
      <w:bookmarkEnd w:id="131"/>
      <w:bookmarkEnd w:id="132"/>
    </w:p>
    <w:p w:rsidR="002F44B3" w:rsidRPr="00B123A1" w:rsidRDefault="002F44B3" w:rsidP="002F44B3">
      <w:pPr>
        <w:pStyle w:val="3"/>
        <w:spacing w:after="0"/>
      </w:pPr>
      <w:bookmarkStart w:id="133" w:name="_Toc501121519"/>
      <w:r w:rsidRPr="00B123A1">
        <w:t>2.2.1</w:t>
      </w:r>
      <w:r w:rsidRPr="00B123A1">
        <w:rPr>
          <w:rFonts w:hint="eastAsia"/>
        </w:rPr>
        <w:t>微环基本结构</w:t>
      </w:r>
      <w:bookmarkEnd w:id="133"/>
    </w:p>
    <w:p w:rsidR="002F44B3" w:rsidRPr="00B123A1" w:rsidRDefault="002F44B3" w:rsidP="002F44B3">
      <w:pPr>
        <w:ind w:firstLineChars="200" w:firstLine="480"/>
      </w:pPr>
      <w:r w:rsidRPr="00B123A1">
        <w:rPr>
          <w:rFonts w:hint="eastAsia"/>
        </w:rPr>
        <w:t>目前应用最广泛的单环微环谐振腔结构有两种：全通型微环谐振腔（</w:t>
      </w:r>
      <w:r w:rsidRPr="00B123A1">
        <w:t>All-</w:t>
      </w:r>
      <w:r w:rsidRPr="00B123A1">
        <w:rPr>
          <w:rFonts w:hint="eastAsia"/>
        </w:rPr>
        <w:t>P</w:t>
      </w:r>
      <w:r w:rsidRPr="00B123A1">
        <w:t xml:space="preserve">ass </w:t>
      </w:r>
      <w:r w:rsidRPr="00B123A1">
        <w:rPr>
          <w:rFonts w:hint="eastAsia"/>
        </w:rPr>
        <w:t>R</w:t>
      </w:r>
      <w:r w:rsidRPr="00B123A1">
        <w:t xml:space="preserve">ing </w:t>
      </w:r>
      <w:r w:rsidRPr="00B123A1">
        <w:rPr>
          <w:rFonts w:hint="eastAsia"/>
        </w:rPr>
        <w:t>R</w:t>
      </w:r>
      <w:r w:rsidRPr="00B123A1">
        <w:t>esonator</w:t>
      </w:r>
      <w:r w:rsidRPr="00B123A1">
        <w:rPr>
          <w:rFonts w:hint="eastAsia"/>
        </w:rPr>
        <w:t>）和上下载型微环谐振腔（</w:t>
      </w:r>
      <w:r w:rsidRPr="00B123A1">
        <w:t>Add-</w:t>
      </w:r>
      <w:r w:rsidRPr="00B123A1">
        <w:rPr>
          <w:rFonts w:hint="eastAsia"/>
        </w:rPr>
        <w:t>D</w:t>
      </w:r>
      <w:r w:rsidRPr="00B123A1">
        <w:t xml:space="preserve">rop </w:t>
      </w:r>
      <w:r w:rsidRPr="00B123A1">
        <w:rPr>
          <w:rFonts w:hint="eastAsia"/>
        </w:rPr>
        <w:t>R</w:t>
      </w:r>
      <w:r w:rsidRPr="00B123A1">
        <w:t xml:space="preserve">ing </w:t>
      </w:r>
      <w:r w:rsidRPr="00B123A1">
        <w:rPr>
          <w:rFonts w:hint="eastAsia"/>
        </w:rPr>
        <w:t>R</w:t>
      </w:r>
      <w:r w:rsidRPr="00B123A1">
        <w:t>esonator</w:t>
      </w:r>
      <w:r w:rsidRPr="00B123A1">
        <w:rPr>
          <w:rFonts w:hint="eastAsia"/>
        </w:rPr>
        <w:t>），微环谐振腔主要由直波导和一个环形谐振腔构成，结构示意图如图</w:t>
      </w:r>
      <w:r w:rsidR="009473FB">
        <w:rPr>
          <w:rFonts w:hint="eastAsia"/>
        </w:rPr>
        <w:t>2</w:t>
      </w:r>
      <w:r w:rsidR="009473FB">
        <w:t>-4</w:t>
      </w:r>
      <w:r w:rsidRPr="00B123A1">
        <w:rPr>
          <w:rFonts w:hint="eastAsia"/>
        </w:rPr>
        <w:t>所示。此外，直波导与环形谐振腔之间距离亚微米级别，因此两波导之间存在</w:t>
      </w:r>
      <w:proofErr w:type="gramStart"/>
      <w:r w:rsidRPr="00B123A1">
        <w:rPr>
          <w:rFonts w:hint="eastAsia"/>
        </w:rPr>
        <w:t>瞬逝场</w:t>
      </w:r>
      <w:proofErr w:type="gramEnd"/>
      <w:r w:rsidRPr="00B123A1">
        <w:rPr>
          <w:rFonts w:hint="eastAsia"/>
        </w:rPr>
        <w:t>，即构成相互耦合的耦合光场。</w:t>
      </w:r>
    </w:p>
    <w:p w:rsidR="002F44B3" w:rsidRPr="00B123A1" w:rsidRDefault="002F44B3" w:rsidP="002F44B3">
      <w:pPr>
        <w:ind w:firstLineChars="200" w:firstLine="480"/>
      </w:pPr>
      <w:r w:rsidRPr="00B123A1">
        <w:rPr>
          <w:rFonts w:hint="eastAsia"/>
        </w:rPr>
        <w:t>图</w:t>
      </w:r>
      <w:r w:rsidRPr="00B123A1">
        <w:rPr>
          <w:rFonts w:hint="eastAsia"/>
        </w:rPr>
        <w:t>2</w:t>
      </w:r>
      <w:r w:rsidR="00511FED">
        <w:t>-</w:t>
      </w:r>
      <w:r w:rsidRPr="00B123A1">
        <w:t>4</w:t>
      </w:r>
      <w:r w:rsidRPr="00B123A1">
        <w:t>（</w:t>
      </w:r>
      <w:r w:rsidRPr="00B123A1">
        <w:rPr>
          <w:rFonts w:hint="eastAsia"/>
        </w:rPr>
        <w:t>a</w:t>
      </w:r>
      <w:r w:rsidRPr="00B123A1">
        <w:rPr>
          <w:rFonts w:hint="eastAsia"/>
        </w:rPr>
        <w:t>）所示为全通型微环谐振腔，主要结构为一条直波导和一个环形谐振腔，以及两者之间存在的一个耦合区，</w:t>
      </w:r>
      <w:r w:rsidRPr="00B123A1">
        <w:t>其工作原理可以简述为</w:t>
      </w:r>
      <w:r w:rsidRPr="00B123A1">
        <w:rPr>
          <w:rFonts w:hint="eastAsia"/>
        </w:rPr>
        <w:t>：</w:t>
      </w:r>
      <w:r w:rsidRPr="00B123A1">
        <w:t xml:space="preserve"> </w:t>
      </w:r>
      <w:r w:rsidRPr="00B123A1">
        <w:rPr>
          <w:rFonts w:hint="eastAsia"/>
        </w:rPr>
        <w:t>当连续光从位于直波导上的输入端输入，在直波导中传输到耦合区，通过直波导与环形谐振腔之间的耦合，部分光信号耦合到环形谐振腔中继续传输，未耦合部分光信号继续在直波导中传输到输出端；耦合到环形谐振腔中的光信号循环一周后到达耦合区，此时一部分又光耦合到直波导中，从直波导输出端输出；剩下的继续在环形谐振腔中继续传输。图</w:t>
      </w:r>
      <w:r w:rsidRPr="00B123A1">
        <w:rPr>
          <w:rFonts w:hint="eastAsia"/>
        </w:rPr>
        <w:t>2</w:t>
      </w:r>
      <w:r w:rsidR="00511FED">
        <w:t>-</w:t>
      </w:r>
      <w:r w:rsidRPr="00B123A1">
        <w:t>4</w:t>
      </w:r>
      <w:r w:rsidRPr="00B123A1">
        <w:rPr>
          <w:rFonts w:hint="eastAsia"/>
        </w:rPr>
        <w:t>（</w:t>
      </w:r>
      <w:r w:rsidRPr="00B123A1">
        <w:rPr>
          <w:rFonts w:hint="eastAsia"/>
        </w:rPr>
        <w:t>b</w:t>
      </w:r>
      <w:r w:rsidRPr="00B123A1">
        <w:rPr>
          <w:rFonts w:hint="eastAsia"/>
        </w:rPr>
        <w:t>）所示为上下载型微环谐振腔，由两条直波导与夹在直波导之间的环形谐振腔构成，直波导与环形谐振腔之间存在两个耦合区。对于上下载型微环谐振腔，耦合到环形谐振腔中的光传输到第二个耦合区，会有一部分光从</w:t>
      </w:r>
      <w:proofErr w:type="gramStart"/>
      <w:r w:rsidRPr="00B123A1">
        <w:rPr>
          <w:rFonts w:hint="eastAsia"/>
        </w:rPr>
        <w:t>耦合区耦合</w:t>
      </w:r>
      <w:proofErr w:type="gramEnd"/>
      <w:r w:rsidRPr="00B123A1">
        <w:rPr>
          <w:rFonts w:hint="eastAsia"/>
        </w:rPr>
        <w:t>到第二条直波导中，</w:t>
      </w:r>
      <w:proofErr w:type="gramStart"/>
      <w:r w:rsidRPr="00B123A1">
        <w:rPr>
          <w:rFonts w:hint="eastAsia"/>
        </w:rPr>
        <w:t>从该直波导</w:t>
      </w:r>
      <w:proofErr w:type="gramEnd"/>
      <w:r w:rsidRPr="00B123A1">
        <w:rPr>
          <w:rFonts w:hint="eastAsia"/>
        </w:rPr>
        <w:t>的输出端输出。</w:t>
      </w:r>
    </w:p>
    <w:p w:rsidR="002F44B3" w:rsidRPr="00B123A1" w:rsidRDefault="002F44B3" w:rsidP="002F44B3">
      <w:pPr>
        <w:jc w:val="center"/>
      </w:pPr>
    </w:p>
    <w:p w:rsidR="002F44B3" w:rsidRPr="00B123A1" w:rsidRDefault="00590D68" w:rsidP="002F44B3">
      <w:pPr>
        <w:spacing w:line="240" w:lineRule="auto"/>
        <w:jc w:val="center"/>
      </w:pPr>
      <w:r w:rsidRPr="00B123A1">
        <w:rPr>
          <w:noProof/>
        </w:rPr>
        <w:object w:dxaOrig="9316" w:dyaOrig="4501">
          <v:shape id="_x0000_i14751" type="#_x0000_t75" alt="" style="width:414pt;height:200.25pt;mso-width-percent:0;mso-height-percent:0;mso-width-percent:0;mso-height-percent:0" o:ole="">
            <v:imagedata r:id="rId60" o:title=""/>
          </v:shape>
          <o:OLEObject Type="Embed" ProgID="Visio.Drawing.15" ShapeID="_x0000_i14751" DrawAspect="Content" ObjectID="_1574882345" r:id="rId61"/>
        </w:object>
      </w:r>
    </w:p>
    <w:p w:rsidR="002F44B3" w:rsidRPr="00B123A1" w:rsidRDefault="002F44B3" w:rsidP="00511FED">
      <w:pPr>
        <w:pStyle w:val="a7"/>
      </w:pPr>
      <w:r w:rsidRPr="00B123A1">
        <w:t>图</w:t>
      </w:r>
      <w:r w:rsidRPr="00B123A1">
        <w:rPr>
          <w:rFonts w:hint="eastAsia"/>
        </w:rPr>
        <w:t>2</w:t>
      </w:r>
      <w:r w:rsidR="00511FED">
        <w:t>-</w:t>
      </w:r>
      <w:r w:rsidRPr="00B123A1">
        <w:t>4</w:t>
      </w:r>
      <w:r w:rsidRPr="00B123A1">
        <w:rPr>
          <w:rFonts w:hint="eastAsia"/>
        </w:rPr>
        <w:t xml:space="preserve"> </w:t>
      </w:r>
      <w:r w:rsidRPr="00B123A1">
        <w:t>全通型</w:t>
      </w:r>
      <w:r w:rsidRPr="00B123A1">
        <w:rPr>
          <w:rFonts w:hint="eastAsia"/>
        </w:rPr>
        <w:t>（</w:t>
      </w:r>
      <w:r w:rsidRPr="00B123A1">
        <w:rPr>
          <w:rFonts w:hint="eastAsia"/>
        </w:rPr>
        <w:t>a</w:t>
      </w:r>
      <w:r w:rsidRPr="00B123A1">
        <w:rPr>
          <w:rFonts w:hint="eastAsia"/>
        </w:rPr>
        <w:t>）</w:t>
      </w:r>
      <w:r w:rsidRPr="00B123A1">
        <w:t>和上传下载型</w:t>
      </w:r>
      <w:r w:rsidRPr="00B123A1">
        <w:rPr>
          <w:rFonts w:hint="eastAsia"/>
        </w:rPr>
        <w:t>(</w:t>
      </w:r>
      <w:r w:rsidRPr="00B123A1">
        <w:t>b</w:t>
      </w:r>
      <w:r w:rsidRPr="00B123A1">
        <w:rPr>
          <w:rFonts w:hint="eastAsia"/>
        </w:rPr>
        <w:t>)</w:t>
      </w:r>
      <w:r w:rsidRPr="00B123A1">
        <w:t>微环谐振腔的结构</w:t>
      </w:r>
    </w:p>
    <w:p w:rsidR="002F44B3" w:rsidRPr="00B123A1" w:rsidRDefault="002F44B3" w:rsidP="002F44B3">
      <w:pPr>
        <w:ind w:firstLine="420"/>
      </w:pPr>
      <w:r w:rsidRPr="00B123A1">
        <w:rPr>
          <w:rFonts w:hint="eastAsia"/>
        </w:rPr>
        <w:t>但是在集成器件中，微环谐振腔的半径</w:t>
      </w:r>
      <w:r w:rsidRPr="00B123A1">
        <w:rPr>
          <w:rFonts w:hint="eastAsia"/>
        </w:rPr>
        <w:t>um</w:t>
      </w:r>
      <w:r w:rsidRPr="00B123A1">
        <w:rPr>
          <w:rFonts w:hint="eastAsia"/>
        </w:rPr>
        <w:t>量级，使得微环与直波导之间不可能有较大的耦合长度。因此可以采用跑道型微环谐振腔。如图</w:t>
      </w:r>
      <w:r w:rsidRPr="00B123A1">
        <w:rPr>
          <w:rFonts w:hint="eastAsia"/>
        </w:rPr>
        <w:t>2</w:t>
      </w:r>
      <w:r w:rsidR="009473FB">
        <w:t>-</w:t>
      </w:r>
      <w:r w:rsidRPr="00B123A1">
        <w:t>5</w:t>
      </w:r>
      <w:r w:rsidRPr="00B123A1">
        <w:rPr>
          <w:rFonts w:hint="eastAsia"/>
        </w:rPr>
        <w:t>，</w:t>
      </w:r>
      <w:bookmarkStart w:id="134" w:name="OLE_LINK55"/>
      <w:bookmarkStart w:id="135" w:name="OLE_LINK54"/>
      <w:r w:rsidRPr="00B123A1">
        <w:t xml:space="preserve"> </w:t>
      </w:r>
      <w:r w:rsidRPr="00B123A1">
        <w:rPr>
          <w:rFonts w:hint="eastAsia"/>
        </w:rPr>
        <w:t>跑道型微环由两段直波导以及两个半圆的弯曲波导组成，直波导部分用于微环和外界的耦合，因而大大增加了耦合长度，因此耦合效率可以大增加，减小了对直波导与微环间</w:t>
      </w:r>
      <w:r w:rsidR="009473FB">
        <w:rPr>
          <w:rFonts w:hint="eastAsia"/>
        </w:rPr>
        <w:t>g</w:t>
      </w:r>
      <w:r w:rsidRPr="00B123A1">
        <w:rPr>
          <w:rFonts w:hint="eastAsia"/>
        </w:rPr>
        <w:t>距的限制，便于微环谐振腔的加工与制作。</w:t>
      </w:r>
      <w:bookmarkEnd w:id="134"/>
    </w:p>
    <w:p w:rsidR="002F44B3" w:rsidRPr="009473FB" w:rsidRDefault="002F44B3" w:rsidP="002F44B3">
      <w:pPr>
        <w:ind w:firstLine="420"/>
      </w:pPr>
    </w:p>
    <w:bookmarkEnd w:id="135"/>
    <w:p w:rsidR="002F44B3" w:rsidRPr="00B123A1" w:rsidRDefault="002F44B3" w:rsidP="002F44B3">
      <w:pPr>
        <w:spacing w:line="240" w:lineRule="atLeast"/>
        <w:jc w:val="center"/>
      </w:pPr>
      <w:r w:rsidRPr="00B123A1">
        <w:rPr>
          <w:rFonts w:hint="eastAsia"/>
          <w:noProof/>
        </w:rPr>
        <w:drawing>
          <wp:inline distT="0" distB="0" distL="0" distR="0" wp14:anchorId="59A48FBD" wp14:editId="192B2B91">
            <wp:extent cx="3600450" cy="1295400"/>
            <wp:effectExtent l="0" t="0" r="0" b="0"/>
            <wp:docPr id="298" name="图片 29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绘图1"/>
                    <pic:cNvPicPr>
                      <a:picLocks noChangeAspect="1" noChangeArrowheads="1"/>
                    </pic:cNvPicPr>
                  </pic:nvPicPr>
                  <pic:blipFill>
                    <a:blip r:embed="rId62" cstate="print">
                      <a:duotone>
                        <a:schemeClr val="accent1">
                          <a:shade val="45000"/>
                          <a:satMod val="135000"/>
                        </a:schemeClr>
                        <a:prstClr val="white"/>
                      </a:duotone>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600450" cy="1295400"/>
                    </a:xfrm>
                    <a:prstGeom prst="rect">
                      <a:avLst/>
                    </a:prstGeom>
                    <a:noFill/>
                    <a:ln>
                      <a:noFill/>
                    </a:ln>
                  </pic:spPr>
                </pic:pic>
              </a:graphicData>
            </a:graphic>
          </wp:inline>
        </w:drawing>
      </w:r>
    </w:p>
    <w:p w:rsidR="002F44B3" w:rsidRPr="00B123A1" w:rsidRDefault="002F44B3" w:rsidP="00511FED">
      <w:pPr>
        <w:pStyle w:val="a7"/>
      </w:pPr>
      <w:r w:rsidRPr="00B123A1">
        <w:rPr>
          <w:rFonts w:ascii="宋体" w:hAnsi="宋体" w:cs="宋体" w:hint="eastAsia"/>
          <w:szCs w:val="21"/>
        </w:rPr>
        <w:t>图</w:t>
      </w:r>
      <w:r w:rsidRPr="00B123A1">
        <w:rPr>
          <w:rFonts w:ascii="宋体" w:hAnsi="宋体" w:cs="宋体" w:hint="eastAsia"/>
          <w:szCs w:val="21"/>
        </w:rPr>
        <w:t>2</w:t>
      </w:r>
      <w:r w:rsidR="00511FED">
        <w:rPr>
          <w:rFonts w:ascii="宋体" w:hAnsi="宋体" w:cs="宋体"/>
          <w:szCs w:val="21"/>
        </w:rPr>
        <w:t>-</w:t>
      </w:r>
      <w:r w:rsidRPr="00B123A1">
        <w:rPr>
          <w:rFonts w:ascii="宋体" w:hAnsi="宋体" w:cs="宋体" w:hint="eastAsia"/>
          <w:szCs w:val="21"/>
        </w:rPr>
        <w:t>5</w:t>
      </w:r>
      <w:r w:rsidRPr="00B123A1">
        <w:rPr>
          <w:rFonts w:hint="eastAsia"/>
        </w:rPr>
        <w:t xml:space="preserve"> </w:t>
      </w:r>
      <w:r w:rsidRPr="00B123A1">
        <w:rPr>
          <w:rFonts w:hint="eastAsia"/>
        </w:rPr>
        <w:t>跑道型微环谐振腔的结构</w:t>
      </w:r>
    </w:p>
    <w:p w:rsidR="002F44B3" w:rsidRPr="00B123A1" w:rsidRDefault="002F44B3" w:rsidP="002F44B3">
      <w:pPr>
        <w:pStyle w:val="3"/>
      </w:pPr>
      <w:bookmarkStart w:id="136" w:name="_Toc501121520"/>
      <w:r w:rsidRPr="00B123A1">
        <w:rPr>
          <w:rFonts w:hint="eastAsia"/>
        </w:rPr>
        <w:t xml:space="preserve">2.2.2 </w:t>
      </w:r>
      <w:r w:rsidRPr="00B123A1">
        <w:rPr>
          <w:rFonts w:hint="eastAsia"/>
        </w:rPr>
        <w:t>传输特性分析</w:t>
      </w:r>
      <w:bookmarkEnd w:id="136"/>
    </w:p>
    <w:p w:rsidR="002F44B3" w:rsidRPr="00B123A1" w:rsidRDefault="002F44B3" w:rsidP="002F44B3">
      <w:pPr>
        <w:ind w:firstLineChars="200" w:firstLine="480"/>
      </w:pPr>
      <w:r w:rsidRPr="00B123A1">
        <w:rPr>
          <w:rFonts w:hint="eastAsia"/>
        </w:rPr>
        <w:t>在图</w:t>
      </w:r>
      <w:r w:rsidRPr="00B123A1">
        <w:rPr>
          <w:rFonts w:hint="eastAsia"/>
        </w:rPr>
        <w:t>2</w:t>
      </w:r>
      <w:r w:rsidR="00511FED">
        <w:t>-</w:t>
      </w:r>
      <w:r w:rsidRPr="00B123A1">
        <w:t>4</w:t>
      </w:r>
      <w:r w:rsidRPr="00B123A1">
        <w:rPr>
          <w:rFonts w:hint="eastAsia"/>
        </w:rPr>
        <w:t>(a)</w:t>
      </w:r>
      <w:r w:rsidRPr="00B123A1">
        <w:rPr>
          <w:rFonts w:hint="eastAsia"/>
        </w:rPr>
        <w:t>所示的全通型微环谐振腔中，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3</m:t>
            </m:r>
          </m:sub>
        </m:sSub>
      </m:oMath>
      <w:r w:rsidRPr="00B123A1">
        <w:rPr>
          <w:rFonts w:hint="eastAsia"/>
        </w:rPr>
        <w:t xml:space="preserve"> </w:t>
      </w:r>
      <w:r w:rsidRPr="00B123A1">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4</m:t>
            </m:r>
          </m:sub>
        </m:sSub>
      </m:oMath>
      <w:r w:rsidR="00F33643">
        <w:rPr>
          <w:rFonts w:hint="eastAsia"/>
        </w:rPr>
        <w:t>满</w:t>
      </w:r>
      <w:r w:rsidRPr="00B123A1">
        <w:rPr>
          <w:rFonts w:hint="eastAsia"/>
        </w:rPr>
        <w:t>足</w:t>
      </w:r>
      <w:r w:rsidR="00F33643">
        <w:rPr>
          <w:rFonts w:cs="Times New Roman"/>
          <w:position w:val="-12"/>
        </w:rPr>
        <w:object w:dxaOrig="1635" w:dyaOrig="360">
          <v:shape id="_x0000_i14736" type="#_x0000_t75" style="width:81.75pt;height:18pt" o:ole="">
            <v:imagedata r:id="rId64" o:title=""/>
          </v:shape>
          <o:OLEObject Type="Embed" ProgID="Equation.DSMT4" ShapeID="_x0000_i14736" DrawAspect="Content" ObjectID="_1574882346" r:id="rId65"/>
        </w:object>
      </w:r>
      <w:r w:rsidRPr="00B123A1">
        <w:rPr>
          <w:rFonts w:hint="eastAsia"/>
        </w:rPr>
        <w:t>。</w:t>
      </w:r>
      <w:r w:rsidRPr="00B123A1">
        <w:rPr>
          <w:noProof/>
          <w:position w:val="-6"/>
        </w:rPr>
        <w:drawing>
          <wp:inline distT="0" distB="0" distL="0" distR="0" wp14:anchorId="0E1F49C0" wp14:editId="615CF89B">
            <wp:extent cx="127000" cy="12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w:t>
      </w:r>
      <w:r w:rsidR="00A13033">
        <w:rPr>
          <w:rFonts w:hint="eastAsia"/>
        </w:rPr>
        <w:t>微环</w:t>
      </w:r>
      <w:proofErr w:type="gramStart"/>
      <w:r w:rsidR="00045AAD">
        <w:rPr>
          <w:rFonts w:hint="eastAsia"/>
        </w:rPr>
        <w:t>谐振腔</w:t>
      </w:r>
      <w:r w:rsidR="00A13033">
        <w:rPr>
          <w:rFonts w:hint="eastAsia"/>
        </w:rPr>
        <w:t>环程</w:t>
      </w:r>
      <w:r w:rsidRPr="00B123A1">
        <w:rPr>
          <w:rFonts w:hint="eastAsia"/>
        </w:rPr>
        <w:t>传输</w:t>
      </w:r>
      <w:proofErr w:type="gramEnd"/>
      <w:r w:rsidRPr="00B123A1">
        <w:rPr>
          <w:rFonts w:hint="eastAsia"/>
        </w:rPr>
        <w:t>系数，表征了微环谐振腔的传输损耗以及微环和直波导耦合区域发生的耦合损耗，满足</w:t>
      </w:r>
      <w:r w:rsidR="00F33643">
        <w:rPr>
          <w:rFonts w:cs="Times New Roman"/>
          <w:position w:val="-10"/>
        </w:rPr>
        <w:object w:dxaOrig="1485" w:dyaOrig="360">
          <v:shape id="_x0000_i14737" type="#_x0000_t75" style="width:74.25pt;height:18pt" o:ole="">
            <v:imagedata r:id="rId67" o:title=""/>
          </v:shape>
          <o:OLEObject Type="Embed" ProgID="Equation.DSMT4" ShapeID="_x0000_i14737" DrawAspect="Content" ObjectID="_1574882347" r:id="rId68"/>
        </w:object>
      </w:r>
      <w:r w:rsidRPr="00B123A1">
        <w:rPr>
          <w:rFonts w:hint="eastAsia"/>
        </w:rPr>
        <w:t>，其中</w:t>
      </w:r>
      <w:r w:rsidRPr="00B123A1">
        <w:rPr>
          <w:noProof/>
          <w:position w:val="-4"/>
        </w:rPr>
        <w:drawing>
          <wp:inline distT="0" distB="0" distL="0" distR="0" wp14:anchorId="2E0E0387" wp14:editId="6AAA1973">
            <wp:extent cx="127000" cy="127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为微环的周长，</w:t>
      </w:r>
      <w:r w:rsidRPr="00B123A1">
        <w:rPr>
          <w:noProof/>
          <w:position w:val="-6"/>
        </w:rPr>
        <w:drawing>
          <wp:inline distT="0" distB="0" distL="0" distR="0" wp14:anchorId="1A9F2E97" wp14:editId="67CB1A37">
            <wp:extent cx="127000" cy="127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为微环线性损耗系数。</w:t>
      </w:r>
      <w:r w:rsidRPr="00B123A1">
        <w:rPr>
          <w:noProof/>
          <w:position w:val="-10"/>
        </w:rPr>
        <w:drawing>
          <wp:inline distT="0" distB="0" distL="0" distR="0" wp14:anchorId="75B99521" wp14:editId="6B9B1B6E">
            <wp:extent cx="461645" cy="1898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645" cy="189865"/>
                    </a:xfrm>
                    <a:prstGeom prst="rect">
                      <a:avLst/>
                    </a:prstGeom>
                    <a:noFill/>
                    <a:ln>
                      <a:noFill/>
                    </a:ln>
                  </pic:spPr>
                </pic:pic>
              </a:graphicData>
            </a:graphic>
          </wp:inline>
        </w:drawing>
      </w:r>
      <w:r w:rsidRPr="00B123A1">
        <w:rPr>
          <w:rFonts w:hint="eastAsia"/>
        </w:rPr>
        <w:t>为光波在微环内传播一周的相移，</w:t>
      </w:r>
      <w:r w:rsidRPr="00B123A1">
        <w:rPr>
          <w:noProof/>
          <w:position w:val="-10"/>
        </w:rPr>
        <w:drawing>
          <wp:inline distT="0" distB="0" distL="0" distR="0" wp14:anchorId="38784253" wp14:editId="78952B43">
            <wp:extent cx="127000" cy="189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000" cy="189865"/>
                    </a:xfrm>
                    <a:prstGeom prst="rect">
                      <a:avLst/>
                    </a:prstGeom>
                    <a:noFill/>
                    <a:ln>
                      <a:noFill/>
                    </a:ln>
                  </pic:spPr>
                </pic:pic>
              </a:graphicData>
            </a:graphic>
          </wp:inline>
        </w:drawing>
      </w:r>
      <w:r w:rsidRPr="00B123A1">
        <w:rPr>
          <w:rFonts w:hint="eastAsia"/>
        </w:rPr>
        <w:t>为传播常数。</w:t>
      </w:r>
    </w:p>
    <w:p w:rsidR="002F44B3" w:rsidRPr="00B123A1" w:rsidRDefault="002F44B3" w:rsidP="002F44B3">
      <w:pPr>
        <w:ind w:firstLineChars="200" w:firstLine="480"/>
        <w:rPr>
          <w:rFonts w:cs="Times New Roman"/>
        </w:rPr>
      </w:pPr>
      <w:r w:rsidRPr="00B123A1">
        <w:rPr>
          <w:rFonts w:hint="eastAsia"/>
        </w:rPr>
        <w:t>根据传输矩阵理论，</w:t>
      </w:r>
      <w:r w:rsidR="001D38A4">
        <w:rPr>
          <w:rFonts w:hint="eastAsia"/>
        </w:rPr>
        <w:t>微环谐振腔</w:t>
      </w:r>
      <w:r w:rsidRPr="00B123A1">
        <w:rPr>
          <w:rFonts w:hint="eastAsia"/>
        </w:rPr>
        <w:t>输入光电场强度</w:t>
      </w:r>
      <w:r w:rsidRPr="00B123A1">
        <w:rPr>
          <w:rFonts w:hint="eastAsia"/>
        </w:rPr>
        <w:t xml:space="preserve"> </w:t>
      </w:r>
      <w:r w:rsidRPr="00B123A1">
        <w:rPr>
          <w:rFonts w:cs="Times New Roman"/>
          <w:i/>
          <w:iCs/>
        </w:rPr>
        <w:t>E</w:t>
      </w:r>
      <w:r w:rsidRPr="00B123A1">
        <w:rPr>
          <w:rFonts w:cs="Times New Roman"/>
          <w:sz w:val="16"/>
          <w:szCs w:val="16"/>
        </w:rPr>
        <w:t>1</w:t>
      </w:r>
      <w:r w:rsidRPr="00B123A1">
        <w:rPr>
          <w:rFonts w:cs="Times New Roman" w:hint="eastAsia"/>
        </w:rPr>
        <w:t>，输出光电场强度</w:t>
      </w:r>
      <w:r w:rsidRPr="00B123A1">
        <w:rPr>
          <w:rFonts w:cs="Times New Roman" w:hint="eastAsia"/>
        </w:rPr>
        <w:t xml:space="preserve"> </w:t>
      </w:r>
      <w:r w:rsidRPr="00B123A1">
        <w:rPr>
          <w:rFonts w:cs="Times New Roman"/>
          <w:i/>
          <w:iCs/>
        </w:rPr>
        <w:t>E</w:t>
      </w:r>
      <w:r w:rsidRPr="00B123A1">
        <w:rPr>
          <w:rFonts w:cs="Times New Roman"/>
          <w:sz w:val="16"/>
          <w:szCs w:val="16"/>
        </w:rPr>
        <w:t>2</w:t>
      </w:r>
      <w:r w:rsidRPr="00B123A1">
        <w:rPr>
          <w:rFonts w:cs="Times New Roman" w:hint="eastAsia"/>
        </w:rPr>
        <w:t>，以及耦合入环中的光电场强度</w:t>
      </w:r>
      <w:r w:rsidRPr="00B123A1">
        <w:rPr>
          <w:rFonts w:cs="Times New Roman" w:hint="eastAsia"/>
        </w:rPr>
        <w:t xml:space="preserve"> </w:t>
      </w:r>
      <w:r w:rsidRPr="00B123A1">
        <w:rPr>
          <w:rFonts w:cs="Times New Roman"/>
          <w:i/>
          <w:iCs/>
        </w:rPr>
        <w:t>E</w:t>
      </w:r>
      <w:r w:rsidRPr="00B123A1">
        <w:rPr>
          <w:rFonts w:cs="Times New Roman"/>
          <w:sz w:val="16"/>
          <w:szCs w:val="16"/>
        </w:rPr>
        <w:t xml:space="preserve">3 </w:t>
      </w:r>
      <w:r w:rsidRPr="00B123A1">
        <w:rPr>
          <w:rFonts w:cs="Times New Roman" w:hint="eastAsia"/>
        </w:rPr>
        <w:t>和</w:t>
      </w:r>
      <w:r w:rsidRPr="00B123A1">
        <w:rPr>
          <w:rFonts w:cs="Times New Roman"/>
          <w:i/>
          <w:iCs/>
        </w:rPr>
        <w:t>E</w:t>
      </w:r>
      <w:r w:rsidRPr="00B123A1">
        <w:rPr>
          <w:rFonts w:cs="Times New Roman"/>
          <w:sz w:val="16"/>
          <w:szCs w:val="16"/>
        </w:rPr>
        <w:t xml:space="preserve">4 </w:t>
      </w:r>
      <w:r w:rsidRPr="00B123A1">
        <w:rPr>
          <w:rFonts w:cs="Times New Roman" w:hint="eastAsia"/>
        </w:rPr>
        <w:t>之间满足如下等式关系：</w:t>
      </w:r>
    </w:p>
    <w:p w:rsidR="002F44B3" w:rsidRPr="00B123A1" w:rsidRDefault="002F44B3" w:rsidP="002F44B3">
      <w:pPr>
        <w:spacing w:line="240" w:lineRule="atLeast"/>
        <w:ind w:firstLineChars="200" w:firstLine="480"/>
      </w:pPr>
    </w:p>
    <w:p w:rsidR="002F44B3" w:rsidRPr="00B123A1" w:rsidRDefault="00A9460A" w:rsidP="002F44B3">
      <w:pPr>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4</m:t>
                            </m:r>
                          </m:sub>
                        </m:sSub>
                      </m:e>
                    </m:mr>
                    <m:mr>
                      <m:e>
                        <m:sSub>
                          <m:sSubPr>
                            <m:ctrlPr>
                              <w:rPr>
                                <w:rFonts w:ascii="Cambria Math" w:hAnsi="Cambria Math"/>
                                <w:i/>
                              </w:rPr>
                            </m:ctrlPr>
                          </m:sSubPr>
                          <m:e>
                            <m:r>
                              <w:rPr>
                                <w:rFonts w:ascii="Cambria Math" w:hAnsi="Cambria Math"/>
                              </w:rPr>
                              <m:t>E</m:t>
                            </m:r>
                          </m:e>
                          <m:sub>
                            <m:r>
                              <w:rPr>
                                <w:rFonts w:ascii="Cambria Math" w:hAnsi="Cambria Math"/>
                              </w:rPr>
                              <m:t>2</m:t>
                            </m:r>
                          </m:sub>
                        </m:sSub>
                      </m:e>
                    </m:mr>
                  </m:m>
                </m:e>
              </m:d>
              <m:r>
                <w:rPr>
                  <w:rFonts w:ascii="Cambria Math" w:hAnsi="Cambria Math" w:hint="eastAsia"/>
                </w:rPr>
                <m:t>=</m:t>
              </m:r>
              <m:r>
                <m:rPr>
                  <m:sty m:val="bi"/>
                </m:rP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r</m:t>
                        </m:r>
                      </m:e>
                      <m:e>
                        <m:r>
                          <w:rPr>
                            <w:rFonts w:ascii="Cambria Math" w:hAnsi="Cambria Math"/>
                          </w:rPr>
                          <m:t>jκ</m:t>
                        </m:r>
                      </m:e>
                    </m:mr>
                    <m:mr>
                      <m:e>
                        <m:r>
                          <w:rPr>
                            <w:rFonts w:ascii="Cambria Math" w:hAnsi="Cambria Math"/>
                          </w:rPr>
                          <m:t>jκ</m:t>
                        </m:r>
                      </m:e>
                      <m:e>
                        <m:r>
                          <w:rPr>
                            <w:rFonts w:ascii="Cambria Math" w:hAnsi="Cambria Math"/>
                          </w:rPr>
                          <m:t>r</m:t>
                        </m:r>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2.20</m:t>
                  </m:r>
                </m:e>
              </m:d>
            </m:e>
          </m:eqArr>
        </m:oMath>
      </m:oMathPara>
    </w:p>
    <w:p w:rsidR="002F44B3" w:rsidRPr="00B123A1" w:rsidRDefault="002F44B3" w:rsidP="002F44B3">
      <w:pPr>
        <w:spacing w:line="240" w:lineRule="atLeast"/>
        <w:ind w:firstLineChars="200" w:firstLine="480"/>
        <w:jc w:val="center"/>
      </w:pPr>
    </w:p>
    <w:p w:rsidR="002F44B3" w:rsidRPr="00B123A1" w:rsidRDefault="002F44B3" w:rsidP="002F44B3">
      <w:r w:rsidRPr="00B123A1">
        <w:rPr>
          <w:rFonts w:hint="eastAsia"/>
        </w:rPr>
        <w:t>微环谐振腔耦合区域两侧的电场强度满足以下关系</w:t>
      </w:r>
      <w:r w:rsidRPr="00B123A1">
        <w:rPr>
          <w:rFonts w:hint="eastAsia"/>
          <w:vertAlign w:val="superscript"/>
        </w:rPr>
        <w:t>[22]</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D38A4">
        <w:rPr>
          <w:rFonts w:cs="Times New Roman"/>
          <w:position w:val="-12"/>
        </w:rPr>
        <w:object w:dxaOrig="1515" w:dyaOrig="360">
          <v:shape id="_x0000_i14738" type="#_x0000_t75" style="width:75.75pt;height:18pt" o:ole="">
            <v:imagedata r:id="rId73" o:title=""/>
          </v:shape>
          <o:OLEObject Type="Embed" ProgID="Equation.DSMT4" ShapeID="_x0000_i14738" DrawAspect="Content" ObjectID="_1574882348" r:id="rId74"/>
        </w:object>
      </w:r>
      <w:r w:rsidRPr="00B123A1">
        <w:rPr>
          <w:rFonts w:ascii="Cambria Math" w:hAnsi="Cambria Math"/>
        </w:rPr>
        <w:t xml:space="preserve">                       (2.21)</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D38A4">
        <w:rPr>
          <w:rFonts w:cs="Times New Roman"/>
          <w:position w:val="-12"/>
        </w:rPr>
        <w:object w:dxaOrig="1515" w:dyaOrig="360">
          <v:shape id="_x0000_i14739" type="#_x0000_t75" style="width:75.75pt;height:18pt" o:ole="">
            <v:imagedata r:id="rId75" o:title=""/>
          </v:shape>
          <o:OLEObject Type="Embed" ProgID="Equation.DSMT4" ShapeID="_x0000_i14739" DrawAspect="Content" ObjectID="_1574882349" r:id="rId76"/>
        </w:object>
      </w:r>
      <w:r w:rsidRPr="00B123A1">
        <w:rPr>
          <w:rFonts w:ascii="Cambria Math" w:hAnsi="Cambria Math"/>
        </w:rPr>
        <w:t xml:space="preserve">                       (2.22)</w:t>
      </w:r>
    </w:p>
    <w:p w:rsidR="002F44B3" w:rsidRPr="00B123A1" w:rsidRDefault="002F44B3" w:rsidP="002F44B3">
      <w:r w:rsidRPr="00B123A1">
        <w:rPr>
          <w:rFonts w:hint="eastAsia"/>
        </w:rPr>
        <w:t>其中</w:t>
      </w:r>
      <w:r w:rsidRPr="00B123A1">
        <w:rPr>
          <w:noProof/>
          <w:position w:val="-4"/>
        </w:rPr>
        <w:drawing>
          <wp:inline distT="0" distB="0" distL="0" distR="0" wp14:anchorId="7E4C3007" wp14:editId="4BDB6777">
            <wp:extent cx="127000" cy="1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为传输系数（</w:t>
      </w:r>
      <w:r w:rsidRPr="00B123A1">
        <w:rPr>
          <w:rFonts w:hint="eastAsia"/>
        </w:rPr>
        <w:t>T</w:t>
      </w:r>
      <w:r w:rsidRPr="00B123A1">
        <w:t>ransmission</w:t>
      </w:r>
      <w:r w:rsidRPr="00B123A1">
        <w:rPr>
          <w:rFonts w:hint="eastAsia"/>
        </w:rPr>
        <w:t xml:space="preserve"> </w:t>
      </w:r>
      <w:r w:rsidRPr="00B123A1">
        <w:t>Coefficient</w:t>
      </w:r>
      <w:r w:rsidRPr="00B123A1">
        <w:rPr>
          <w:rFonts w:hint="eastAsia"/>
        </w:rPr>
        <w:t>），</w:t>
      </w:r>
      <w:r w:rsidRPr="00B123A1">
        <w:rPr>
          <w:noProof/>
          <w:position w:val="-4"/>
        </w:rPr>
        <w:drawing>
          <wp:inline distT="0" distB="0" distL="0" distR="0" wp14:anchorId="3B1D21DD" wp14:editId="67A8E8C2">
            <wp:extent cx="127000" cy="127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为耦合系数（</w:t>
      </w:r>
      <w:r w:rsidRPr="00B123A1">
        <w:rPr>
          <w:rFonts w:hint="eastAsia"/>
        </w:rPr>
        <w:t>C</w:t>
      </w:r>
      <w:r w:rsidRPr="00B123A1">
        <w:t>oupling Coefficient</w:t>
      </w:r>
      <w:r w:rsidRPr="00B123A1">
        <w:rPr>
          <w:rFonts w:hint="eastAsia"/>
        </w:rPr>
        <w:t>）。若不考虑耦合损耗，则传输系数与耦合系数满足</w:t>
      </w:r>
      <w:r w:rsidR="0092136B" w:rsidRPr="0092136B">
        <w:object w:dxaOrig="1065" w:dyaOrig="300">
          <v:shape id="_x0000_i14740" type="#_x0000_t75" style="width:53.25pt;height:15pt" o:ole="">
            <v:imagedata r:id="rId79" o:title=""/>
          </v:shape>
          <o:OLEObject Type="Embed" ProgID="Equation.DSMT4" ShapeID="_x0000_i14740" DrawAspect="Content" ObjectID="_1574882350" r:id="rId80"/>
        </w:object>
      </w:r>
      <w:r w:rsidRPr="00B123A1">
        <w:rPr>
          <w:rFonts w:hint="eastAsia"/>
        </w:rPr>
        <w:t>。耦合系数</w:t>
      </w:r>
      <w:r w:rsidRPr="00B123A1">
        <w:rPr>
          <w:noProof/>
          <w:position w:val="-4"/>
        </w:rPr>
        <w:drawing>
          <wp:inline distT="0" distB="0" distL="0" distR="0" wp14:anchorId="452B53C5" wp14:editId="2A397DF1">
            <wp:extent cx="127000" cy="127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还和微环与直波导的耦合长度有关，耦合长度越大，耦合系数</w:t>
      </w:r>
      <w:r w:rsidRPr="00B123A1">
        <w:rPr>
          <w:noProof/>
          <w:position w:val="-4"/>
        </w:rPr>
        <w:drawing>
          <wp:inline distT="0" distB="0" distL="0" distR="0" wp14:anchorId="7AA14410" wp14:editId="17BD1EE3">
            <wp:extent cx="127000" cy="12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越大。</w:t>
      </w:r>
    </w:p>
    <w:p w:rsidR="002F44B3" w:rsidRPr="00B123A1" w:rsidRDefault="002F44B3" w:rsidP="002F44B3">
      <w:pPr>
        <w:ind w:firstLine="420"/>
      </w:pPr>
      <w:r w:rsidRPr="00B123A1">
        <w:rPr>
          <w:rFonts w:hint="eastAsia"/>
        </w:rPr>
        <w:t>根据上面公式，不难看出，对于全通型微环谐振腔，输入端和输出端电场的关系为</w:t>
      </w:r>
      <w:r w:rsidRPr="00B123A1">
        <w:rPr>
          <w:rFonts w:hint="eastAsia"/>
          <w:vertAlign w:val="superscript"/>
        </w:rPr>
        <w:t>[22]</w:t>
      </w:r>
    </w:p>
    <w:p w:rsidR="002F44B3" w:rsidRPr="00B123A1" w:rsidRDefault="002F44B3" w:rsidP="002F44B3">
      <w:pPr>
        <w:tabs>
          <w:tab w:val="right" w:pos="8280"/>
        </w:tabs>
        <w:wordWrap w:val="0"/>
        <w:spacing w:line="360" w:lineRule="auto"/>
        <w:ind w:firstLineChars="200" w:firstLine="480"/>
        <w:jc w:val="right"/>
      </w:pPr>
      <w:r w:rsidRPr="00B123A1">
        <w:rPr>
          <w:rFonts w:ascii="Cambria Math" w:hAnsi="Cambria Math"/>
        </w:rPr>
        <w:t xml:space="preserve"> </w:t>
      </w:r>
      <w:r w:rsidR="0092136B">
        <w:rPr>
          <w:rFonts w:cs="Times New Roman"/>
          <w:position w:val="-30"/>
        </w:rPr>
        <w:object w:dxaOrig="3240" w:dyaOrig="675">
          <v:shape id="_x0000_i14741" type="#_x0000_t75" style="width:162pt;height:33.75pt" o:ole="">
            <v:imagedata r:id="rId83" o:title=""/>
          </v:shape>
          <o:OLEObject Type="Embed" ProgID="Equation.DSMT4" ShapeID="_x0000_i14741" DrawAspect="Content" ObjectID="_1574882351" r:id="rId84"/>
        </w:object>
      </w:r>
      <w:r w:rsidRPr="00B123A1">
        <w:rPr>
          <w:rFonts w:ascii="Cambria Math" w:hAnsi="Cambria Math"/>
        </w:rPr>
        <w:t xml:space="preserve">             (2.23)</w:t>
      </w:r>
    </w:p>
    <w:p w:rsidR="002F44B3" w:rsidRPr="00B123A1" w:rsidRDefault="002F44B3" w:rsidP="002F44B3">
      <w:r w:rsidRPr="00B123A1">
        <w:rPr>
          <w:rFonts w:hint="eastAsia"/>
        </w:rPr>
        <w:t>其透射率</w:t>
      </w:r>
      <w:r w:rsidRPr="00B123A1">
        <w:rPr>
          <w:noProof/>
          <w:position w:val="-12"/>
        </w:rPr>
        <w:drawing>
          <wp:inline distT="0" distB="0" distL="0" distR="0" wp14:anchorId="00DE3ADD" wp14:editId="6884D6F2">
            <wp:extent cx="127000" cy="2622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B123A1">
        <w:rPr>
          <w:rFonts w:hint="eastAsia"/>
        </w:rPr>
        <w:t>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92136B">
        <w:rPr>
          <w:rFonts w:cs="Times New Roman"/>
          <w:position w:val="-32"/>
        </w:rPr>
        <w:object w:dxaOrig="3015" w:dyaOrig="795">
          <v:shape id="_x0000_i14742" type="#_x0000_t75" style="width:150.75pt;height:39.75pt" o:ole="">
            <v:imagedata r:id="rId86" o:title=""/>
          </v:shape>
          <o:OLEObject Type="Embed" ProgID="Equation.DSMT4" ShapeID="_x0000_i14742" DrawAspect="Content" ObjectID="_1574882352" r:id="rId87"/>
        </w:object>
      </w:r>
      <w:r w:rsidRPr="00B123A1">
        <w:t xml:space="preserve">               </w:t>
      </w:r>
      <w:r w:rsidRPr="00B123A1">
        <w:rPr>
          <w:rFonts w:hint="eastAsia"/>
        </w:rPr>
        <w:t>(2</w:t>
      </w:r>
      <w:r w:rsidRPr="00B123A1">
        <w:t>.24</w:t>
      </w:r>
      <w:r w:rsidRPr="00B123A1">
        <w:rPr>
          <w:rFonts w:hint="eastAsia"/>
        </w:rPr>
        <w:t>)</w:t>
      </w:r>
    </w:p>
    <w:p w:rsidR="002F44B3" w:rsidRPr="00B123A1" w:rsidRDefault="002F44B3" w:rsidP="000E0990">
      <w:pPr>
        <w:tabs>
          <w:tab w:val="right" w:pos="8280"/>
        </w:tabs>
        <w:spacing w:line="360" w:lineRule="auto"/>
        <w:jc w:val="left"/>
      </w:pPr>
      <w:r w:rsidRPr="00B123A1">
        <w:rPr>
          <w:rFonts w:hint="eastAsia"/>
        </w:rPr>
        <w:t>微环中的光强增强因子可以表示为：</w:t>
      </w:r>
    </w:p>
    <w:p w:rsidR="002F44B3" w:rsidRPr="00B123A1" w:rsidRDefault="000E0990" w:rsidP="000E0990">
      <w:pPr>
        <w:tabs>
          <w:tab w:val="right" w:pos="8280"/>
        </w:tabs>
        <w:wordWrap w:val="0"/>
        <w:spacing w:line="360" w:lineRule="auto"/>
        <w:jc w:val="right"/>
      </w:pPr>
      <w:r w:rsidRPr="00B8256A">
        <w:rPr>
          <w:position w:val="-32"/>
        </w:rPr>
        <w:object w:dxaOrig="2860" w:dyaOrig="800">
          <v:shape id="_x0000_i14743" type="#_x0000_t75" style="width:143.25pt;height:39.75pt" o:ole="">
            <v:imagedata r:id="rId88" o:title=""/>
          </v:shape>
          <o:OLEObject Type="Embed" ProgID="Equation.DSMT4" ShapeID="_x0000_i14743" DrawAspect="Content" ObjectID="_1574882353" r:id="rId89"/>
        </w:object>
      </w:r>
      <w:r>
        <w:t xml:space="preserve">                (2.25)</w:t>
      </w:r>
    </w:p>
    <w:p w:rsidR="002F44B3" w:rsidRPr="00B123A1" w:rsidRDefault="002F44B3" w:rsidP="002F44B3">
      <w:r w:rsidRPr="00B123A1">
        <w:rPr>
          <w:rFonts w:hint="eastAsia"/>
        </w:rPr>
        <w:t>微环的相位响应</w:t>
      </w:r>
      <w:r w:rsidRPr="00B123A1">
        <w:rPr>
          <w:noProof/>
          <w:position w:val="-12"/>
        </w:rPr>
        <w:drawing>
          <wp:inline distT="0" distB="0" distL="0" distR="0" wp14:anchorId="5E2D3FF3" wp14:editId="08FB2313">
            <wp:extent cx="189865" cy="2622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可以表示为：</w:t>
      </w:r>
    </w:p>
    <w:p w:rsidR="002F44B3" w:rsidRPr="00B123A1" w:rsidRDefault="002F44B3" w:rsidP="002F44B3">
      <w:pPr>
        <w:tabs>
          <w:tab w:val="right" w:pos="8280"/>
        </w:tabs>
        <w:spacing w:line="360" w:lineRule="auto"/>
        <w:ind w:firstLineChars="200" w:firstLine="480"/>
        <w:jc w:val="center"/>
      </w:pP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92136B">
        <w:rPr>
          <w:rFonts w:cs="Times New Roman"/>
          <w:position w:val="-70"/>
        </w:rPr>
        <w:object w:dxaOrig="5265" w:dyaOrig="1515">
          <v:shape id="_x0000_i14744" type="#_x0000_t75" style="width:263.25pt;height:75.75pt" o:ole="">
            <v:imagedata r:id="rId91" o:title=""/>
          </v:shape>
          <o:OLEObject Type="Embed" ProgID="Equation.DSMT4" ShapeID="_x0000_i14744" DrawAspect="Content" ObjectID="_1574882354" r:id="rId92"/>
        </w:object>
      </w:r>
      <w:r w:rsidRPr="00B123A1">
        <w:rPr>
          <w:rFonts w:ascii="Cambria Math" w:hAnsi="Cambria Math"/>
        </w:rPr>
        <w:t xml:space="preserve">   (2.26)</w:t>
      </w:r>
    </w:p>
    <w:p w:rsidR="002F44B3" w:rsidRPr="00B123A1" w:rsidRDefault="002F44B3" w:rsidP="002F44B3">
      <w:pPr>
        <w:ind w:firstLine="420"/>
      </w:pPr>
      <w:r w:rsidRPr="00B123A1">
        <w:rPr>
          <w:rFonts w:hint="eastAsia"/>
        </w:rPr>
        <w:t>根据传输系数与耦合系数的大小关系，我们可以将微环谐振腔分为三种不同的耦合状态：当</w:t>
      </w:r>
      <w:r w:rsidR="00DC1682">
        <w:rPr>
          <w:rFonts w:hint="eastAsia"/>
        </w:rPr>
        <w:t>微环</w:t>
      </w:r>
      <w:r w:rsidRPr="00B123A1">
        <w:rPr>
          <w:rFonts w:hint="eastAsia"/>
        </w:rPr>
        <w:t>传输系数与</w:t>
      </w:r>
      <w:r w:rsidR="00DC1682">
        <w:rPr>
          <w:rFonts w:hint="eastAsia"/>
        </w:rPr>
        <w:t>微环</w:t>
      </w:r>
      <w:proofErr w:type="gramStart"/>
      <w:r w:rsidR="00DC1682">
        <w:rPr>
          <w:rFonts w:hint="eastAsia"/>
        </w:rPr>
        <w:t>环</w:t>
      </w:r>
      <w:proofErr w:type="gramEnd"/>
      <w:r w:rsidR="00DC1682">
        <w:rPr>
          <w:rFonts w:hint="eastAsia"/>
        </w:rPr>
        <w:t>程传输系数</w:t>
      </w:r>
      <w:r w:rsidRPr="00B123A1">
        <w:rPr>
          <w:rFonts w:hint="eastAsia"/>
        </w:rPr>
        <w:t>相等时，即</w:t>
      </w:r>
      <w:r w:rsidR="008A58C0" w:rsidRPr="008A58C0">
        <w:object w:dxaOrig="540" w:dyaOrig="225">
          <v:shape id="_x0000_i14745" type="#_x0000_t75" style="width:27pt;height:11.25pt" o:ole="">
            <v:imagedata r:id="rId93" o:title=""/>
          </v:shape>
          <o:OLEObject Type="Embed" ProgID="Equation.DSMT4" ShapeID="_x0000_i14745" DrawAspect="Content" ObjectID="_1574882355" r:id="rId94"/>
        </w:object>
      </w:r>
      <w:r w:rsidRPr="00B123A1">
        <w:rPr>
          <w:rFonts w:hint="eastAsia"/>
        </w:rPr>
        <w:t>时，为严格耦合状态（</w:t>
      </w:r>
      <w:r w:rsidRPr="00B123A1">
        <w:rPr>
          <w:rFonts w:hint="eastAsia"/>
        </w:rPr>
        <w:t>C</w:t>
      </w:r>
      <w:r w:rsidRPr="00B123A1">
        <w:t>ritical</w:t>
      </w:r>
      <w:r w:rsidRPr="00B123A1">
        <w:rPr>
          <w:rFonts w:hint="eastAsia"/>
        </w:rPr>
        <w:t xml:space="preserve"> C</w:t>
      </w:r>
      <w:r w:rsidRPr="00B123A1">
        <w:t>oupling</w:t>
      </w:r>
      <w:r w:rsidRPr="00B123A1">
        <w:rPr>
          <w:rFonts w:hint="eastAsia"/>
        </w:rPr>
        <w:t>）。当</w:t>
      </w:r>
      <w:r w:rsidR="008A58C0" w:rsidRPr="008A58C0">
        <w:object w:dxaOrig="540" w:dyaOrig="225">
          <v:shape id="_x0000_i14746" type="#_x0000_t75" style="width:27pt;height:11.25pt" o:ole="">
            <v:imagedata r:id="rId95" o:title=""/>
          </v:shape>
          <o:OLEObject Type="Embed" ProgID="Equation.DSMT4" ShapeID="_x0000_i14746" DrawAspect="Content" ObjectID="_1574882356" r:id="rId96"/>
        </w:object>
      </w:r>
      <w:r w:rsidRPr="00B123A1">
        <w:rPr>
          <w:rFonts w:hint="eastAsia"/>
        </w:rPr>
        <w:t>时，为欠耦合状态（</w:t>
      </w:r>
      <w:r w:rsidRPr="00B123A1">
        <w:rPr>
          <w:rFonts w:hint="eastAsia"/>
        </w:rPr>
        <w:t>U</w:t>
      </w:r>
      <w:r w:rsidRPr="00B123A1">
        <w:t>ndercoupling</w:t>
      </w:r>
      <w:r w:rsidRPr="00B123A1">
        <w:rPr>
          <w:rFonts w:hint="eastAsia"/>
        </w:rPr>
        <w:t>）。</w:t>
      </w:r>
      <w:r w:rsidRPr="00A13033">
        <w:rPr>
          <w:rFonts w:hint="eastAsia"/>
        </w:rPr>
        <w:t>当</w:t>
      </w:r>
      <w:r w:rsidR="008A58C0" w:rsidRPr="00A13033">
        <w:rPr>
          <w:rFonts w:cs="Times New Roman"/>
          <w:position w:val="-6"/>
        </w:rPr>
        <w:object w:dxaOrig="540" w:dyaOrig="225">
          <v:shape id="_x0000_i14747" type="#_x0000_t75" style="width:27pt;height:11.25pt" o:ole="">
            <v:imagedata r:id="rId97" o:title=""/>
          </v:shape>
          <o:OLEObject Type="Embed" ProgID="Equation.DSMT4" ShapeID="_x0000_i14747" DrawAspect="Content" ObjectID="_1574882357" r:id="rId98"/>
        </w:object>
      </w:r>
      <w:r w:rsidRPr="00B123A1">
        <w:rPr>
          <w:rFonts w:hint="eastAsia"/>
        </w:rPr>
        <w:t>时，为过耦合状态（</w:t>
      </w:r>
      <w:r w:rsidRPr="00B123A1">
        <w:rPr>
          <w:rFonts w:hint="eastAsia"/>
        </w:rPr>
        <w:t>O</w:t>
      </w:r>
      <w:r w:rsidRPr="00B123A1">
        <w:t>vercoupling</w:t>
      </w:r>
      <w:r w:rsidRPr="00B123A1">
        <w:rPr>
          <w:rFonts w:hint="eastAsia"/>
        </w:rPr>
        <w:t>）。通过耦合状态的分析，可以对微环的强度响应以及相位响应具有更加深入的理解。</w:t>
      </w:r>
    </w:p>
    <w:p w:rsidR="002F44B3" w:rsidRPr="00B123A1" w:rsidRDefault="002F44B3" w:rsidP="002F44B3"/>
    <w:p w:rsidR="002F44B3" w:rsidRPr="00B123A1" w:rsidRDefault="002F44B3" w:rsidP="002F44B3">
      <w:pPr>
        <w:ind w:firstLineChars="200" w:firstLine="480"/>
      </w:pPr>
      <w:r w:rsidRPr="00B123A1">
        <w:rPr>
          <w:rFonts w:hint="eastAsia"/>
        </w:rPr>
        <w:t>对于上下载型微环谐振腔，与全通型微环谐振腔相比，仅仅多了一条与环波导相互耦合的直波导以及多了一个耦合区，其参量模型如图</w:t>
      </w:r>
      <w:r w:rsidRPr="00B123A1">
        <w:t>2</w:t>
      </w:r>
      <w:r w:rsidR="00315CBB">
        <w:rPr>
          <w:rFonts w:hint="eastAsia"/>
        </w:rPr>
        <w:t>-</w:t>
      </w:r>
      <w:r w:rsidRPr="00B123A1">
        <w:t>4(b)</w:t>
      </w:r>
      <w:r w:rsidRPr="00B123A1">
        <w:rPr>
          <w:rFonts w:hint="eastAsia"/>
        </w:rPr>
        <w:t>所示。上下载型微环谐振器有两个输出端，即</w:t>
      </w:r>
      <w:r w:rsidRPr="00B123A1">
        <w:t>T</w:t>
      </w:r>
      <w:r w:rsidRPr="00B123A1">
        <w:rPr>
          <w:rFonts w:hint="eastAsia"/>
        </w:rPr>
        <w:t>hrough</w:t>
      </w:r>
      <w:r w:rsidRPr="00B123A1">
        <w:rPr>
          <w:rFonts w:hint="eastAsia"/>
        </w:rPr>
        <w:t>端与</w:t>
      </w:r>
      <w:r w:rsidRPr="00B123A1">
        <w:rPr>
          <w:rFonts w:hint="eastAsia"/>
        </w:rPr>
        <w:t>Drop</w:t>
      </w:r>
      <w:r w:rsidRPr="00B123A1">
        <w:rPr>
          <w:rFonts w:hint="eastAsia"/>
        </w:rPr>
        <w:t>端，其在</w:t>
      </w:r>
      <w:r w:rsidRPr="00B123A1">
        <w:t>T</w:t>
      </w:r>
      <w:r w:rsidRPr="00B123A1">
        <w:rPr>
          <w:rFonts w:hint="eastAsia"/>
        </w:rPr>
        <w:t>hrough</w:t>
      </w:r>
      <w:r w:rsidRPr="00B123A1">
        <w:rPr>
          <w:rFonts w:hint="eastAsia"/>
        </w:rPr>
        <w:t>端和</w:t>
      </w:r>
      <w:r w:rsidRPr="00B123A1">
        <w:rPr>
          <w:rFonts w:hint="eastAsia"/>
        </w:rPr>
        <w:t>Drop</w:t>
      </w:r>
      <w:r w:rsidRPr="00B123A1">
        <w:rPr>
          <w:rFonts w:hint="eastAsia"/>
        </w:rPr>
        <w:t>端的透射率</w:t>
      </w:r>
      <w:r w:rsidRPr="00B123A1">
        <w:rPr>
          <w:noProof/>
          <w:position w:val="-14"/>
        </w:rPr>
        <w:drawing>
          <wp:inline distT="0" distB="0" distL="0" distR="0" wp14:anchorId="52671CA7" wp14:editId="58C309CF">
            <wp:extent cx="189865" cy="262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D5C2D8E" wp14:editId="644C74E1">
            <wp:extent cx="127000" cy="262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B123A1">
        <w:rPr>
          <w:rFonts w:hint="eastAsia"/>
        </w:rPr>
        <w:t>可分别表示为</w:t>
      </w:r>
      <w:r w:rsidRPr="00B123A1">
        <w:rPr>
          <w:rFonts w:hint="eastAsia"/>
          <w:vertAlign w:val="superscript"/>
        </w:rPr>
        <w:t>[23,24]</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315CBB">
        <w:rPr>
          <w:rFonts w:cs="Times New Roman"/>
          <w:position w:val="-32"/>
        </w:rPr>
        <w:object w:dxaOrig="3555" w:dyaOrig="735">
          <v:shape id="_x0000_i14748" type="#_x0000_t75" style="width:177.75pt;height:36.75pt" o:ole="">
            <v:imagedata r:id="rId101" o:title=""/>
          </v:shape>
          <o:OLEObject Type="Embed" ProgID="Equation.DSMT4" ShapeID="_x0000_i14748" DrawAspect="Content" ObjectID="_1574882358" r:id="rId102"/>
        </w:object>
      </w:r>
      <w:r w:rsidRPr="00B123A1">
        <w:rPr>
          <w:rFonts w:ascii="Cambria Math" w:hAnsi="Cambria Math"/>
        </w:rPr>
        <w:t xml:space="preserve">             (2.27)</w:t>
      </w:r>
    </w:p>
    <w:p w:rsidR="002F44B3" w:rsidRPr="00B123A1" w:rsidRDefault="00315CBB" w:rsidP="002F44B3">
      <w:pPr>
        <w:tabs>
          <w:tab w:val="right" w:pos="8280"/>
        </w:tabs>
        <w:wordWrap w:val="0"/>
        <w:spacing w:line="360" w:lineRule="auto"/>
        <w:ind w:firstLineChars="200" w:firstLine="480"/>
        <w:jc w:val="right"/>
        <w:rPr>
          <w:rFonts w:ascii="Cambria Math" w:hAnsi="Cambria Math"/>
        </w:rPr>
      </w:pPr>
      <w:r>
        <w:rPr>
          <w:rFonts w:ascii="Cambria Math" w:hAnsi="Cambria Math"/>
        </w:rPr>
        <w:t xml:space="preserve"> </w:t>
      </w:r>
      <w:r w:rsidRPr="00315CBB">
        <w:rPr>
          <w:rFonts w:ascii="Cambria Math" w:hAnsi="Cambria Math" w:cs="Times New Roman"/>
          <w:position w:val="-32"/>
        </w:rPr>
        <w:object w:dxaOrig="3540" w:dyaOrig="735">
          <v:shape id="_x0000_i14749" type="#_x0000_t75" style="width:177pt;height:36.75pt" o:ole="">
            <v:imagedata r:id="rId103" o:title=""/>
          </v:shape>
          <o:OLEObject Type="Embed" ProgID="Equation.DSMT4" ShapeID="_x0000_i14749" DrawAspect="Content" ObjectID="_1574882359" r:id="rId104"/>
        </w:object>
      </w:r>
      <w:r w:rsidR="002F44B3" w:rsidRPr="00B123A1">
        <w:rPr>
          <w:rFonts w:ascii="Cambria Math" w:hAnsi="Cambria Math"/>
        </w:rPr>
        <w:t xml:space="preserve">             (2.28)</w:t>
      </w:r>
    </w:p>
    <w:p w:rsidR="002F44B3" w:rsidRPr="00B123A1" w:rsidRDefault="002F44B3" w:rsidP="002F44B3">
      <w:pPr>
        <w:ind w:firstLine="420"/>
      </w:pPr>
      <w:r w:rsidRPr="00B123A1">
        <w:rPr>
          <w:rStyle w:val="fontstyle01"/>
          <w:rFonts w:hint="default"/>
          <w:color w:val="auto"/>
        </w:rPr>
        <w:t>相比于图2</w:t>
      </w:r>
      <w:r w:rsidR="00315CBB">
        <w:rPr>
          <w:rStyle w:val="fontstyle01"/>
          <w:rFonts w:hint="default"/>
          <w:color w:val="auto"/>
        </w:rPr>
        <w:t>-</w:t>
      </w:r>
      <w:r w:rsidRPr="00B123A1">
        <w:rPr>
          <w:rStyle w:val="fontstyle01"/>
          <w:rFonts w:hint="default"/>
          <w:color w:val="auto"/>
        </w:rPr>
        <w:t>4(a)所示的全通型微环谐振器，上下载型微环谐振器内的光功率经顶部</w:t>
      </w:r>
      <w:proofErr w:type="gramStart"/>
      <w:r w:rsidRPr="00B123A1">
        <w:rPr>
          <w:rStyle w:val="fontstyle01"/>
          <w:rFonts w:hint="default"/>
          <w:color w:val="auto"/>
        </w:rPr>
        <w:t>耦合区耦合</w:t>
      </w:r>
      <w:proofErr w:type="gramEnd"/>
      <w:r w:rsidRPr="00B123A1">
        <w:rPr>
          <w:rStyle w:val="fontstyle01"/>
          <w:rFonts w:hint="default"/>
          <w:color w:val="auto"/>
        </w:rPr>
        <w:t>进直波导并输出，该部分功率对于底部Through端的耦合波导上所输入光功率，可等效为微环谐振器内部的本征能量损耗，因而上下载型微环谐振腔的严格耦合条件变为</w:t>
      </w:r>
      <w:r w:rsidR="00315CBB">
        <w:rPr>
          <w:rFonts w:cs="Times New Roman"/>
          <w:position w:val="-12"/>
        </w:rPr>
        <w:object w:dxaOrig="705" w:dyaOrig="360">
          <v:shape id="_x0000_i14750" type="#_x0000_t75" style="width:35.25pt;height:18pt" o:ole="">
            <v:imagedata r:id="rId105" o:title=""/>
          </v:shape>
          <o:OLEObject Type="Embed" ProgID="Equation.DSMT4" ShapeID="_x0000_i14750" DrawAspect="Content" ObjectID="_1574882360" r:id="rId106"/>
        </w:object>
      </w:r>
      <w:r w:rsidRPr="00B123A1">
        <w:rPr>
          <w:rFonts w:hint="eastAsia"/>
        </w:rPr>
        <w:t>。</w:t>
      </w:r>
    </w:p>
    <w:p w:rsidR="002F44B3" w:rsidRPr="00B123A1" w:rsidRDefault="002F44B3" w:rsidP="002F44B3"/>
    <w:p w:rsidR="002F44B3" w:rsidRPr="00B123A1" w:rsidRDefault="002F44B3" w:rsidP="002F44B3">
      <w:pPr>
        <w:spacing w:line="240" w:lineRule="auto"/>
        <w:ind w:firstLineChars="200" w:firstLine="480"/>
      </w:pPr>
      <w:r w:rsidRPr="00B123A1">
        <w:rPr>
          <w:rFonts w:hint="eastAsia"/>
        </w:rPr>
        <w:t>根据波动光学理论，信号在微环谐振腔内传播一周的相移为：</w:t>
      </w:r>
    </w:p>
    <w:p w:rsidR="002F44B3" w:rsidRPr="00315CBB" w:rsidRDefault="00A9460A" w:rsidP="002F44B3">
      <w:pPr>
        <w:spacing w:line="240" w:lineRule="auto"/>
        <w:rPr>
          <w:rFonts w:cs="Times New Roman"/>
        </w:rPr>
      </w:pPr>
      <m:oMathPara>
        <m:oMath>
          <m:eqArr>
            <m:eqArrPr>
              <m:maxDist m:val="1"/>
              <m:ctrlPr>
                <w:rPr>
                  <w:rFonts w:ascii="Cambria Math" w:hAnsi="Cambria Math" w:cs="Times New Roman"/>
                </w:rPr>
              </m:ctrlPr>
            </m:eqArrPr>
            <m:e>
              <m:r>
                <w:rPr>
                  <w:rFonts w:ascii="Cambria Math" w:hAnsi="Cambria Math" w:cs="Times New Roman"/>
                </w:rPr>
                <m:t>ϕ</m:t>
              </m:r>
              <m:r>
                <m:rPr>
                  <m:sty m:val="p"/>
                </m:rPr>
                <w:rPr>
                  <w:rFonts w:ascii="Cambria Math" w:hAnsi="Cambria Math" w:cs="Times New Roman"/>
                </w:rPr>
                <m:t>=</m:t>
              </m:r>
              <m:r>
                <w:rPr>
                  <w:rFonts w:ascii="Cambria Math" w:hAnsi="Cambria Math" w:cs="Times New Roman"/>
                </w:rPr>
                <m:t>βL</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w:rPr>
                      <w:rFonts w:ascii="Cambria Math" w:hAnsi="Cambria Math" w:cs="Times New Roman"/>
                    </w:rPr>
                    <m:t>λ</m:t>
                  </m:r>
                </m:den>
              </m:f>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2.29</m:t>
                  </m:r>
                </m:e>
              </m:d>
              <m:ctrlPr>
                <w:rPr>
                  <w:rFonts w:ascii="Cambria Math" w:hAnsi="Cambria Math" w:cs="Times New Roman"/>
                  <w:i/>
                </w:rPr>
              </m:ctrlPr>
            </m:e>
          </m:eqArr>
        </m:oMath>
      </m:oMathPara>
    </w:p>
    <w:p w:rsidR="002F44B3" w:rsidRPr="00B123A1" w:rsidRDefault="002F44B3" w:rsidP="002F44B3"/>
    <w:p w:rsidR="002F44B3" w:rsidRPr="00B123A1" w:rsidRDefault="002F44B3" w:rsidP="002F44B3">
      <w:pPr>
        <w:spacing w:line="480" w:lineRule="auto"/>
      </w:pPr>
      <w:r w:rsidRPr="00B123A1">
        <w:rPr>
          <w:rFonts w:hint="eastAsia"/>
        </w:rPr>
        <w:t>此时微环谐振腔处于谐振状态。其中</w:t>
      </w:r>
      <m:oMath>
        <m:r>
          <w:rPr>
            <w:rFonts w:ascii="Cambria Math" w:hAnsi="Cambria Math"/>
          </w:rPr>
          <m:t>β</m:t>
        </m:r>
      </m:oMath>
      <w:r w:rsidRPr="00B123A1">
        <w:rPr>
          <w:rFonts w:hint="eastAsia"/>
        </w:rPr>
        <w:t>为传播常数</w:t>
      </w:r>
      <m:oMath>
        <m:r>
          <w:rPr>
            <w:rFonts w:ascii="Cambria Math" w:hAnsi="Cambria Math" w:hint="eastAsia"/>
          </w:rPr>
          <m:t>，</m:t>
        </m:r>
        <m:r>
          <w:rPr>
            <w:rFonts w:ascii="Cambria Math" w:hAnsi="Cambria Math"/>
          </w:rPr>
          <m:t>β</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2π</m:t>
            </m:r>
          </m:num>
          <m:den>
            <m:r>
              <w:rPr>
                <w:rFonts w:ascii="Cambria Math" w:hAnsi="Cambria Math"/>
              </w:rPr>
              <m:t>λ</m:t>
            </m:r>
          </m:den>
        </m:f>
        <m:sSub>
          <m:sSubPr>
            <m:ctrlPr>
              <w:rPr>
                <w:rFonts w:ascii="Cambria Math" w:hAnsi="Cambria Math"/>
              </w:rPr>
            </m:ctrlPr>
          </m:sSubPr>
          <m:e>
            <m:r>
              <w:rPr>
                <w:rFonts w:ascii="Cambria Math" w:hAnsi="Cambria Math" w:hint="eastAsia"/>
              </w:rPr>
              <m:t>n</m:t>
            </m:r>
          </m:e>
          <m:sub>
            <m:r>
              <w:rPr>
                <w:rFonts w:ascii="Cambria Math" w:hAnsi="Cambria Math"/>
              </w:rPr>
              <m:t>eff</m:t>
            </m:r>
          </m:sub>
        </m:sSub>
      </m:oMath>
      <w:r w:rsidRPr="00B123A1">
        <w:rPr>
          <w:noProof/>
          <w:position w:val="-14"/>
        </w:rPr>
        <w:t xml:space="preserve"> </w:t>
      </w:r>
      <w:r w:rsidRPr="00B123A1">
        <w:rPr>
          <w:rFonts w:hint="eastAsia"/>
          <w:noProof/>
          <w:position w:val="-14"/>
        </w:rPr>
        <w:t>，</w:t>
      </w:r>
      <w:r w:rsidRPr="00B123A1">
        <w:rPr>
          <w:noProof/>
          <w:position w:val="-14"/>
        </w:rPr>
        <w:drawing>
          <wp:inline distT="0" distB="0" distL="0" distR="0" wp14:anchorId="26F5DF0A" wp14:editId="417A4E16">
            <wp:extent cx="262255" cy="2622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表示微环的有效折射率。</w:t>
      </w:r>
    </w:p>
    <w:p w:rsidR="002F44B3" w:rsidRPr="00B123A1" w:rsidRDefault="002F44B3" w:rsidP="002F44B3">
      <w:pPr>
        <w:spacing w:line="240" w:lineRule="atLeast"/>
        <w:jc w:val="center"/>
      </w:pPr>
      <w:r w:rsidRPr="00B123A1">
        <w:rPr>
          <w:noProof/>
        </w:rPr>
        <w:drawing>
          <wp:inline distT="0" distB="0" distL="0" distR="0" wp14:anchorId="0C127877" wp14:editId="3BA411DF">
            <wp:extent cx="5624231" cy="198000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624231" cy="1980000"/>
                    </a:xfrm>
                    <a:prstGeom prst="rect">
                      <a:avLst/>
                    </a:prstGeom>
                  </pic:spPr>
                </pic:pic>
              </a:graphicData>
            </a:graphic>
          </wp:inline>
        </w:drawing>
      </w:r>
    </w:p>
    <w:p w:rsidR="002F44B3" w:rsidRPr="00B123A1" w:rsidRDefault="002F44B3" w:rsidP="00315CBB">
      <w:pPr>
        <w:pStyle w:val="a7"/>
        <w:rPr>
          <w:rFonts w:ascii="宋体" w:hAnsi="宋体"/>
          <w:szCs w:val="21"/>
        </w:rPr>
      </w:pPr>
      <w:r w:rsidRPr="00B123A1">
        <w:rPr>
          <w:rFonts w:ascii="宋体" w:hAnsi="宋体" w:hint="eastAsia"/>
          <w:szCs w:val="21"/>
        </w:rPr>
        <w:t>图</w:t>
      </w:r>
      <w:r w:rsidRPr="00B123A1">
        <w:rPr>
          <w:rFonts w:ascii="宋体" w:hAnsi="宋体" w:hint="eastAsia"/>
          <w:szCs w:val="21"/>
        </w:rPr>
        <w:t>2</w:t>
      </w:r>
      <w:r w:rsidR="00315CBB">
        <w:rPr>
          <w:rFonts w:ascii="宋体" w:hAnsi="宋体" w:hint="eastAsia"/>
          <w:szCs w:val="21"/>
        </w:rPr>
        <w:t>-</w:t>
      </w:r>
      <w:r w:rsidRPr="00B123A1">
        <w:rPr>
          <w:rFonts w:ascii="宋体" w:hAnsi="宋体"/>
          <w:szCs w:val="21"/>
        </w:rPr>
        <w:t>5</w:t>
      </w:r>
      <w:r w:rsidRPr="00B123A1">
        <w:rPr>
          <w:rFonts w:ascii="宋体" w:hAnsi="宋体" w:hint="eastAsia"/>
          <w:szCs w:val="21"/>
        </w:rPr>
        <w:t xml:space="preserve"> </w:t>
      </w:r>
      <w:r w:rsidRPr="00B123A1">
        <w:t>微环的频谱示意图</w:t>
      </w:r>
      <w:r w:rsidRPr="00B123A1">
        <w:t>:</w:t>
      </w:r>
      <w:r w:rsidRPr="00B123A1">
        <w:rPr>
          <w:rFonts w:ascii="TimesNewRomanPSMT" w:hAnsi="TimesNewRomanPSMT" w:cs="TimesNewRomanPSMT"/>
        </w:rPr>
        <w:t xml:space="preserve">(a) </w:t>
      </w:r>
      <w:r w:rsidRPr="00B123A1">
        <w:t>直通</w:t>
      </w:r>
      <w:r w:rsidRPr="00B123A1">
        <w:rPr>
          <w:rFonts w:hint="eastAsia"/>
        </w:rPr>
        <w:t>型</w:t>
      </w:r>
      <w:r w:rsidRPr="00B123A1">
        <w:t>;</w:t>
      </w:r>
      <w:r w:rsidRPr="00B123A1">
        <w:rPr>
          <w:rFonts w:ascii="TimesNewRomanPSMT" w:hAnsi="TimesNewRomanPSMT" w:cs="TimesNewRomanPSMT"/>
        </w:rPr>
        <w:t xml:space="preserve">(b) </w:t>
      </w:r>
      <w:r w:rsidRPr="00B123A1">
        <w:rPr>
          <w:rFonts w:hint="eastAsia"/>
        </w:rPr>
        <w:t>上下载型</w:t>
      </w:r>
      <w:r w:rsidRPr="00B123A1">
        <w:t>下载端</w:t>
      </w:r>
    </w:p>
    <w:p w:rsidR="002F44B3" w:rsidRPr="00B123A1" w:rsidRDefault="002F44B3" w:rsidP="002F44B3">
      <w:pPr>
        <w:ind w:firstLineChars="200" w:firstLine="480"/>
      </w:pPr>
      <w:r w:rsidRPr="00B123A1">
        <w:rPr>
          <w:rFonts w:hint="eastAsia"/>
        </w:rPr>
        <w:t>全通型和上下载型微环谐振腔的</w:t>
      </w:r>
      <w:r w:rsidRPr="00B123A1">
        <w:t>频域幅度谱和相位谱</w:t>
      </w:r>
      <w:r w:rsidRPr="00B123A1">
        <w:rPr>
          <w:rFonts w:hint="eastAsia"/>
        </w:rPr>
        <w:t>如图</w:t>
      </w:r>
      <w:r w:rsidRPr="00B123A1">
        <w:rPr>
          <w:rFonts w:hint="eastAsia"/>
        </w:rPr>
        <w:t>2-</w:t>
      </w:r>
      <w:r w:rsidRPr="00B123A1">
        <w:t>5</w:t>
      </w:r>
      <w:r w:rsidRPr="00B123A1">
        <w:rPr>
          <w:rFonts w:hint="eastAsia"/>
        </w:rPr>
        <w:t>所示，需要说明的是</w:t>
      </w:r>
      <w:r w:rsidRPr="00B123A1">
        <w:t>，对于一个微环</w:t>
      </w:r>
      <w:r w:rsidRPr="00B123A1">
        <w:rPr>
          <w:rFonts w:hint="eastAsia"/>
        </w:rPr>
        <w:t>谐振腔</w:t>
      </w:r>
      <w:r w:rsidRPr="00B123A1">
        <w:t>来说，其频域传递函数</w:t>
      </w:r>
      <w:r w:rsidRPr="00B123A1">
        <w:rPr>
          <w:rFonts w:hint="eastAsia"/>
        </w:rPr>
        <w:t>呈现</w:t>
      </w:r>
      <w:r w:rsidRPr="00B123A1">
        <w:t>周期性的梳状谱，</w:t>
      </w:r>
      <w:r w:rsidRPr="00B123A1">
        <w:rPr>
          <w:rFonts w:hint="eastAsia"/>
        </w:rPr>
        <w:t>为了简化模型，在此仅是</w:t>
      </w:r>
      <w:r w:rsidRPr="00B123A1">
        <w:t>给出了一个周期内的谱线曲线。</w:t>
      </w:r>
      <w:r w:rsidRPr="00B123A1">
        <w:rPr>
          <w:rFonts w:hint="eastAsia"/>
        </w:rPr>
        <w:t>为了更好对微环谐振腔的透射谱进行描述，我们可以采用谐振的半高宽（</w:t>
      </w:r>
      <w:r w:rsidRPr="00B123A1">
        <w:t>FWHM</w:t>
      </w:r>
      <w:r w:rsidRPr="00B123A1">
        <w:rPr>
          <w:rFonts w:hint="eastAsia"/>
        </w:rPr>
        <w:t>）、自由频谱范围（</w:t>
      </w:r>
      <w:r w:rsidRPr="00B123A1">
        <w:rPr>
          <w:rFonts w:hint="eastAsia"/>
        </w:rPr>
        <w:t>F</w:t>
      </w:r>
      <w:r w:rsidRPr="00B123A1">
        <w:t xml:space="preserve">ree </w:t>
      </w:r>
      <w:r w:rsidRPr="00B123A1">
        <w:rPr>
          <w:rFonts w:hint="eastAsia"/>
        </w:rPr>
        <w:t>S</w:t>
      </w:r>
      <w:r w:rsidRPr="00B123A1">
        <w:t>pectral</w:t>
      </w:r>
      <w:r w:rsidRPr="00B123A1">
        <w:rPr>
          <w:rFonts w:hint="eastAsia"/>
        </w:rPr>
        <w:t xml:space="preserve"> R</w:t>
      </w:r>
      <w:r w:rsidRPr="00B123A1">
        <w:t>ange</w:t>
      </w:r>
      <w:r w:rsidRPr="00B123A1">
        <w:rPr>
          <w:rFonts w:hint="eastAsia"/>
        </w:rPr>
        <w:t>，</w:t>
      </w:r>
      <w:r w:rsidRPr="00B123A1">
        <w:t>FSR</w:t>
      </w:r>
      <w:r w:rsidRPr="00B123A1">
        <w:rPr>
          <w:rFonts w:hint="eastAsia"/>
        </w:rPr>
        <w:t>）、消光比</w:t>
      </w:r>
      <w:r w:rsidRPr="00B123A1">
        <w:rPr>
          <w:rStyle w:val="fontstyle01"/>
          <w:rFonts w:hint="default"/>
          <w:color w:val="auto"/>
        </w:rPr>
        <w:t>(</w:t>
      </w:r>
      <w:r w:rsidRPr="00B123A1">
        <w:rPr>
          <w:rStyle w:val="fontstyle11"/>
          <w:color w:val="auto"/>
        </w:rPr>
        <w:t>Extinction Ratio, ER</w:t>
      </w:r>
      <w:r w:rsidRPr="00B123A1">
        <w:rPr>
          <w:rStyle w:val="fontstyle01"/>
          <w:rFonts w:hint="default"/>
          <w:color w:val="auto"/>
        </w:rPr>
        <w:t>)</w:t>
      </w:r>
      <w:r w:rsidRPr="00B123A1">
        <w:rPr>
          <w:rFonts w:hint="eastAsia"/>
        </w:rPr>
        <w:t>、精细度和品质因数等性能参数表征其特征。</w:t>
      </w:r>
    </w:p>
    <w:p w:rsidR="002F44B3" w:rsidRDefault="002F44B3" w:rsidP="002F44B3">
      <w:pPr>
        <w:pStyle w:val="2"/>
      </w:pPr>
      <w:bookmarkStart w:id="137" w:name="_Toc497781672"/>
      <w:bookmarkStart w:id="138" w:name="_Toc501121521"/>
      <w:r w:rsidRPr="00B123A1">
        <w:rPr>
          <w:rFonts w:hint="eastAsia"/>
        </w:rPr>
        <w:t xml:space="preserve">2.3 </w:t>
      </w:r>
      <w:r w:rsidRPr="00B123A1">
        <w:t>微环谐振器</w:t>
      </w:r>
      <w:r w:rsidRPr="00B123A1">
        <w:rPr>
          <w:rFonts w:hint="eastAsia"/>
        </w:rPr>
        <w:t>的性能参数</w:t>
      </w:r>
      <w:bookmarkEnd w:id="137"/>
      <w:bookmarkEnd w:id="138"/>
    </w:p>
    <w:p w:rsidR="00AB2609" w:rsidRPr="00AB2609" w:rsidRDefault="00AB2609" w:rsidP="00AB2609"/>
    <w:p w:rsidR="002F44B3" w:rsidRPr="00B123A1" w:rsidRDefault="002F44B3" w:rsidP="002F44B3">
      <w:pPr>
        <w:pStyle w:val="a3"/>
        <w:numPr>
          <w:ilvl w:val="0"/>
          <w:numId w:val="6"/>
        </w:numPr>
        <w:spacing w:line="240" w:lineRule="auto"/>
        <w:ind w:firstLineChars="0"/>
      </w:pPr>
      <w:r w:rsidRPr="00B123A1">
        <w:rPr>
          <w:rFonts w:hint="eastAsia"/>
        </w:rPr>
        <w:t>自由频谱宽度</w:t>
      </w:r>
    </w:p>
    <w:p w:rsidR="002F44B3" w:rsidRPr="00B123A1" w:rsidRDefault="002F44B3" w:rsidP="002F44B3">
      <w:pPr>
        <w:ind w:firstLine="420"/>
      </w:pPr>
      <w:r w:rsidRPr="00B123A1">
        <w:rPr>
          <w:rFonts w:hint="eastAsia"/>
        </w:rPr>
        <w:t>微环谐振腔具有周期性的梳状谱，自由频谱宽度定义为相邻谐振波长的差值。根据微环谐振腔的基本谐振方程，即：</w:t>
      </w:r>
    </w:p>
    <w:p w:rsidR="002F44B3" w:rsidRPr="00B123A1" w:rsidRDefault="002F44B3" w:rsidP="002F44B3">
      <w:pPr>
        <w:wordWrap w:val="0"/>
        <w:ind w:firstLineChars="200" w:firstLine="480"/>
        <w:jc w:val="right"/>
      </w:pPr>
      <w:r w:rsidRPr="00B123A1">
        <w:rPr>
          <w:noProof/>
          <w:position w:val="-14"/>
        </w:rPr>
        <w:drawing>
          <wp:inline distT="0" distB="0" distL="0" distR="0" wp14:anchorId="204E6B09" wp14:editId="7B6CF5A2">
            <wp:extent cx="724535" cy="262255"/>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24535" cy="262255"/>
                    </a:xfrm>
                    <a:prstGeom prst="rect">
                      <a:avLst/>
                    </a:prstGeom>
                    <a:noFill/>
                    <a:ln>
                      <a:noFill/>
                    </a:ln>
                  </pic:spPr>
                </pic:pic>
              </a:graphicData>
            </a:graphic>
          </wp:inline>
        </w:drawing>
      </w:r>
      <w:r w:rsidRPr="00B123A1">
        <w:t xml:space="preserve">                           </w:t>
      </w:r>
      <w:r w:rsidRPr="00B123A1">
        <w:rPr>
          <w:rFonts w:hint="eastAsia"/>
        </w:rPr>
        <w:t>(2</w:t>
      </w:r>
      <w:r w:rsidRPr="00B123A1">
        <w:t>.30</w:t>
      </w:r>
      <w:r w:rsidRPr="00B123A1">
        <w:rPr>
          <w:rFonts w:hint="eastAsia"/>
        </w:rPr>
        <w:t>)</w:t>
      </w:r>
    </w:p>
    <w:p w:rsidR="002F44B3" w:rsidRPr="00B123A1" w:rsidRDefault="002F44B3" w:rsidP="002F44B3">
      <w:r w:rsidRPr="00B123A1">
        <w:rPr>
          <w:rFonts w:hint="eastAsia"/>
        </w:rPr>
        <w:t>L</w:t>
      </w:r>
      <w:r w:rsidRPr="00B123A1">
        <w:rPr>
          <w:rFonts w:hint="eastAsia"/>
        </w:rPr>
        <w:t>为微环谐振腔的周长，</w:t>
      </w:r>
      <m:oMath>
        <m:r>
          <m:rPr>
            <m:sty m:val="p"/>
          </m:rPr>
          <w:rPr>
            <w:rFonts w:ascii="Cambria Math" w:hAnsi="Cambria Math"/>
          </w:rPr>
          <m:t>L</m:t>
        </m:r>
        <m:r>
          <m:rPr>
            <m:sty m:val="p"/>
          </m:rPr>
          <w:rPr>
            <w:rFonts w:ascii="Cambria Math" w:hAnsi="Cambria Math" w:hint="eastAsia"/>
          </w:rPr>
          <m:t>=</m:t>
        </m:r>
        <m:r>
          <m:rPr>
            <m:sty m:val="p"/>
          </m:rPr>
          <w:rPr>
            <w:rFonts w:ascii="Cambria Math" w:hAnsi="Cambria Math"/>
          </w:rPr>
          <m:t>2πR</m:t>
        </m:r>
      </m:oMath>
      <w:r w:rsidRPr="00B123A1">
        <w:rPr>
          <w:rFonts w:hint="eastAsia"/>
        </w:rPr>
        <w:t>，</w:t>
      </w:r>
      <w:r w:rsidRPr="00B123A1">
        <w:rPr>
          <w:noProof/>
          <w:position w:val="-6"/>
        </w:rPr>
        <w:drawing>
          <wp:inline distT="0" distB="0" distL="0" distR="0" wp14:anchorId="1E183EFD" wp14:editId="2335428F">
            <wp:extent cx="127000" cy="127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可以取任意正整数，表示微环一周上分布的光周期数目，</w:t>
      </w:r>
      <w:r w:rsidRPr="00B123A1">
        <w:rPr>
          <w:noProof/>
          <w:position w:val="-12"/>
        </w:rPr>
        <w:drawing>
          <wp:inline distT="0" distB="0" distL="0" distR="0" wp14:anchorId="4D4728D6" wp14:editId="3DF67F1F">
            <wp:extent cx="189865" cy="2622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代表</w:t>
      </w:r>
      <w:r w:rsidRPr="00B123A1">
        <w:rPr>
          <w:noProof/>
          <w:position w:val="-6"/>
        </w:rPr>
        <w:drawing>
          <wp:inline distT="0" distB="0" distL="0" distR="0" wp14:anchorId="347798E3" wp14:editId="6B310106">
            <wp:extent cx="127000" cy="127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阶谐振波长。</w:t>
      </w:r>
    </w:p>
    <w:p w:rsidR="002F44B3" w:rsidRPr="00B123A1" w:rsidRDefault="002F44B3" w:rsidP="002F44B3">
      <w:r w:rsidRPr="00B123A1">
        <w:rPr>
          <w:rFonts w:hint="eastAsia"/>
        </w:rPr>
        <w:t>对上式进行处理，则有：</w:t>
      </w:r>
    </w:p>
    <w:p w:rsidR="002F44B3" w:rsidRPr="00B123A1" w:rsidRDefault="00A9460A" w:rsidP="002F44B3">
      <w:pPr>
        <w:spacing w:line="240" w:lineRule="auto"/>
      </w:pPr>
      <m:oMathPara>
        <m:oMath>
          <m:eqArr>
            <m:eqArrPr>
              <m:maxDist m:val="1"/>
              <m:ctrlPr>
                <w:rPr>
                  <w:rFonts w:ascii="Cambria Math" w:hAnsi="Cambria Math"/>
                </w:rPr>
              </m:ctrlPr>
            </m:eqArrPr>
            <m:e>
              <m:r>
                <m:rPr>
                  <m:sty m:val="p"/>
                </m:rPr>
                <w:rPr>
                  <w:rFonts w:ascii="Cambria Math" w:hAnsi="Cambria Math"/>
                </w:rPr>
                <m:t>2π</m:t>
              </m:r>
              <m:r>
                <w:rPr>
                  <w:rFonts w:ascii="Cambria Math" w:hAnsi="Cambria Math"/>
                </w:rPr>
                <m:t>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∂λ</m:t>
                  </m:r>
                </m:den>
              </m:f>
              <m:r>
                <w:rPr>
                  <w:rFonts w:ascii="Cambria Math" w:hAnsi="Cambria Math"/>
                </w:rPr>
                <m:t>=m+</m:t>
              </m:r>
              <m:f>
                <m:fPr>
                  <m:ctrlPr>
                    <w:rPr>
                      <w:rFonts w:ascii="Cambria Math" w:hAnsi="Cambria Math"/>
                    </w:rPr>
                  </m:ctrlPr>
                </m:fPr>
                <m:num>
                  <m:r>
                    <w:rPr>
                      <w:rFonts w:ascii="Cambria Math" w:hAnsi="Cambria Math"/>
                    </w:rPr>
                    <m:t>∂m</m:t>
                  </m:r>
                </m:num>
                <m:den>
                  <m:r>
                    <w:rPr>
                      <w:rFonts w:ascii="Cambria Math" w:hAnsi="Cambria Math"/>
                    </w:rPr>
                    <m:t>∂λ</m:t>
                  </m:r>
                </m:den>
              </m:f>
              <m:r>
                <w:rPr>
                  <w:rFonts w:ascii="Cambria Math" w:hAnsi="Cambria Math"/>
                </w:rPr>
                <m:t>#</m:t>
              </m:r>
              <m:d>
                <m:dPr>
                  <m:ctrlPr>
                    <w:rPr>
                      <w:rFonts w:ascii="Cambria Math" w:hAnsi="Cambria Math"/>
                    </w:rPr>
                  </m:ctrlPr>
                </m:dPr>
                <m:e>
                  <m:r>
                    <m:rPr>
                      <m:sty m:val="p"/>
                    </m:rPr>
                    <w:rPr>
                      <w:rFonts w:ascii="Cambria Math" w:hAnsi="Cambria Math"/>
                    </w:rPr>
                    <m:t>2.31</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Fonts w:hint="eastAsia"/>
        </w:rPr>
        <w:t>定义</w:t>
      </w:r>
      <m:oMath>
        <m:r>
          <w:rPr>
            <w:rFonts w:ascii="Cambria Math" w:hAnsi="Cambria Math"/>
          </w:rPr>
          <m:t>δλ</m:t>
        </m:r>
        <m:r>
          <w:rPr>
            <w:rFonts w:ascii="Cambria Math" w:eastAsia="微软雅黑" w:hAnsi="微软雅黑" w:cs="微软雅黑" w:hint="eastAsia"/>
          </w:rPr>
          <m:t>=</m:t>
        </m:r>
        <m:r>
          <w:rPr>
            <w:rFonts w:ascii="Cambria Math" w:eastAsia="微软雅黑" w:hAnsi="微软雅黑" w:cs="微软雅黑"/>
          </w:rPr>
          <m:t>FSR</m:t>
        </m:r>
      </m:oMath>
      <w:r w:rsidRPr="00B123A1">
        <w:rPr>
          <w:rFonts w:hint="eastAsia"/>
        </w:rPr>
        <w:t>，带入上式中，可得：</w:t>
      </w:r>
    </w:p>
    <w:p w:rsidR="002F44B3" w:rsidRPr="00B123A1" w:rsidRDefault="00A9460A" w:rsidP="002F44B3">
      <w:pPr>
        <w:spacing w:line="24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hint="eastAsia"/>
                    </w:rPr>
                    <m:t>m</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dλ</m:t>
                          </m:r>
                        </m:den>
                      </m:f>
                    </m:e>
                  </m:d>
                </m:den>
              </m:f>
              <m:r>
                <w:rPr>
                  <w:rFonts w:ascii="Cambria Math" w:hAnsi="Cambria Math"/>
                </w:rPr>
                <m:t>#</m:t>
              </m:r>
              <m:d>
                <m:dPr>
                  <m:ctrlPr>
                    <w:rPr>
                      <w:rFonts w:ascii="Cambria Math" w:hAnsi="Cambria Math"/>
                    </w:rPr>
                  </m:ctrlPr>
                </m:dPr>
                <m:e>
                  <m:r>
                    <m:rPr>
                      <m:sty m:val="p"/>
                    </m:rPr>
                    <w:rPr>
                      <w:rFonts w:ascii="Cambria Math" w:hAnsi="Cambria Math"/>
                    </w:rPr>
                    <m:t>2.32</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Style w:val="fontstyle01"/>
          <w:rFonts w:hint="default"/>
          <w:color w:val="auto"/>
        </w:rPr>
        <w:tab/>
      </w:r>
      <w:r w:rsidRPr="00B123A1">
        <w:t>设</w:t>
      </w:r>
      <m:oMath>
        <m:sSub>
          <m:sSubPr>
            <m:ctrlPr>
              <w:rPr>
                <w:rFonts w:ascii="Cambria Math" w:hAnsi="Cambria Math"/>
              </w:rPr>
            </m:ctrlPr>
          </m:sSubPr>
          <m:e>
            <m:r>
              <w:rPr>
                <w:rFonts w:ascii="Cambria Math" w:hAnsi="Cambria Math"/>
              </w:rPr>
              <m:t>v</m:t>
            </m:r>
          </m:e>
          <m:sub>
            <m:r>
              <w:rPr>
                <w:rFonts w:ascii="Cambria Math" w:hAnsi="Cambria Math"/>
              </w:rPr>
              <m:t>g</m:t>
            </m:r>
          </m:sub>
        </m:sSub>
        <m:r>
          <w:rPr>
            <w:rFonts w:ascii="Cambria Math" w:hAnsi="Cambria Math"/>
          </w:rPr>
          <m:t>=</m:t>
        </m:r>
        <m:f>
          <m:fPr>
            <m:type m:val="lin"/>
            <m:ctrlPr>
              <w:rPr>
                <w:rFonts w:ascii="Cambria Math" w:hAnsi="Cambria Math"/>
                <w:i/>
              </w:rPr>
            </m:ctrlPr>
          </m:fPr>
          <m:num>
            <m:r>
              <w:rPr>
                <w:rFonts w:ascii="Cambria Math" w:hAnsi="Cambria Math"/>
              </w:rPr>
              <m:t>dω</m:t>
            </m:r>
          </m:num>
          <m:den>
            <m:r>
              <w:rPr>
                <w:rFonts w:ascii="Cambria Math" w:hAnsi="Cambria Math"/>
              </w:rPr>
              <m:t>dβ</m:t>
            </m:r>
          </m:den>
        </m:f>
      </m:oMath>
      <w:r w:rsidRPr="00B123A1">
        <w:t>为光波在介质中的群速度，</w:t>
      </w:r>
      <w:r w:rsidRPr="00B123A1">
        <w:t xml:space="preserve"> </w:t>
      </w:r>
      <w:r w:rsidRPr="00B123A1">
        <w:t>它表示含有不同频率分量</w:t>
      </w:r>
      <w:proofErr w:type="gramStart"/>
      <w:r w:rsidRPr="00B123A1">
        <w:t>的光场包络</w:t>
      </w:r>
      <w:proofErr w:type="gramEnd"/>
      <w:r w:rsidRPr="00B123A1">
        <w:t>在介质中的传播速度。与群速度相对应的是相速度</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f>
          <m:fPr>
            <m:type m:val="lin"/>
            <m:ctrlPr>
              <w:rPr>
                <w:rFonts w:ascii="Cambria Math" w:hAnsi="Cambria Math"/>
                <w:i/>
              </w:rPr>
            </m:ctrlPr>
          </m:fPr>
          <m:num>
            <m:r>
              <w:rPr>
                <w:rFonts w:ascii="Cambria Math" w:hAnsi="Cambria Math"/>
              </w:rPr>
              <m:t>ω</m:t>
            </m:r>
          </m:num>
          <m:den>
            <m:r>
              <w:rPr>
                <w:rFonts w:ascii="Cambria Math" w:hAnsi="Cambria Math"/>
              </w:rPr>
              <m:t>β</m:t>
            </m:r>
          </m:den>
        </m:f>
      </m:oMath>
      <w:r w:rsidRPr="00B123A1">
        <w:t>，它表示单一频率正弦电磁波等相位面在介质中的传播速度。</w:t>
      </w:r>
      <w:r w:rsidRPr="00B123A1">
        <w:t xml:space="preserve"> </w:t>
      </w:r>
      <w:r w:rsidRPr="00B123A1">
        <w:t>群速度可以超过真空光速，而相速度不能</w:t>
      </w:r>
      <w:r w:rsidRPr="00B123A1">
        <w:t>[5]</w:t>
      </w:r>
      <w:r w:rsidRPr="00B123A1">
        <w:t>。</w:t>
      </w:r>
      <w:r w:rsidRPr="00B123A1">
        <w:t xml:space="preserve"> </w:t>
      </w:r>
      <w:r w:rsidRPr="00B123A1">
        <w:t>在群速度定义的基础上，</w:t>
      </w:r>
      <w:r w:rsidRPr="00B123A1">
        <w:t xml:space="preserve"> </w:t>
      </w:r>
      <w:r w:rsidRPr="00B123A1">
        <w:t>进一步定义介质群折射率</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Pr="00B123A1">
        <w:t>为</w:t>
      </w:r>
      <m:oMath>
        <m:f>
          <m:fPr>
            <m:type m:val="lin"/>
            <m:ctrlPr>
              <w:rPr>
                <w:rFonts w:ascii="Cambria Math" w:hAnsi="Cambria Math"/>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oMath>
      <w:r w:rsidRPr="00B123A1">
        <w:rPr>
          <w:rFonts w:hint="eastAsia"/>
        </w:rPr>
        <w:t>，</w:t>
      </w:r>
      <w:r w:rsidRPr="00B123A1">
        <w:t xml:space="preserve"> c </w:t>
      </w:r>
      <w:r w:rsidRPr="00B123A1">
        <w:t>为真空光速，于是有</w:t>
      </w:r>
      <w:r w:rsidRPr="00B123A1">
        <w:t xml:space="preserve"> </w:t>
      </w:r>
      <w:r w:rsidRPr="00B123A1">
        <w:t>：</w:t>
      </w:r>
    </w:p>
    <w:p w:rsidR="002F44B3" w:rsidRPr="00B123A1" w:rsidRDefault="002F44B3" w:rsidP="002F44B3"/>
    <w:p w:rsidR="002F44B3" w:rsidRPr="00B123A1" w:rsidRDefault="00A9460A" w:rsidP="002F44B3">
      <w:pPr>
        <w:spacing w:line="480" w:lineRule="auto"/>
      </w:pPr>
      <m:oMathPara>
        <m:oMath>
          <m:eqArr>
            <m:eqArrPr>
              <m:maxDist m:val="1"/>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r>
                      <m:rPr>
                        <m:sty m:val="p"/>
                      </m:rPr>
                      <w:rPr>
                        <w:rFonts w:ascii="Cambria Math" w:hAnsi="Cambria Math"/>
                      </w:rPr>
                      <m:t>=</m:t>
                    </m:r>
                    <m:f>
                      <m:fPr>
                        <m:ctrlPr>
                          <w:rPr>
                            <w:rFonts w:ascii="Cambria Math" w:hAnsi="Cambria Math"/>
                          </w:rPr>
                        </m:ctrlPr>
                      </m:fPr>
                      <m:num>
                        <m:r>
                          <w:rPr>
                            <w:rFonts w:ascii="Cambria Math" w:hAnsi="Cambria Math"/>
                          </w:rPr>
                          <m:t>c</m:t>
                        </m:r>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hAnsi="Cambria Math"/>
                      </w:rPr>
                      <m:t>=c</m:t>
                    </m:r>
                    <m:f>
                      <m:fPr>
                        <m:ctrlPr>
                          <w:rPr>
                            <w:rFonts w:ascii="Cambria Math" w:hAnsi="Cambria Math"/>
                            <w:i/>
                          </w:rPr>
                        </m:ctrlPr>
                      </m:fPr>
                      <m:num>
                        <m:f>
                          <m:fPr>
                            <m:type m:val="lin"/>
                            <m:ctrlPr>
                              <w:rPr>
                                <w:rFonts w:ascii="Cambria Math" w:hAnsi="Cambria Math"/>
                                <w:i/>
                              </w:rPr>
                            </m:ctrlPr>
                          </m:fPr>
                          <m:num>
                            <m:r>
                              <w:rPr>
                                <w:rFonts w:ascii="Cambria Math" w:hAnsi="Cambria Math"/>
                              </w:rPr>
                              <m:t>dβ</m:t>
                            </m:r>
                          </m:num>
                          <m:den>
                            <m:r>
                              <w:rPr>
                                <w:rFonts w:ascii="Cambria Math" w:hAnsi="Cambria Math"/>
                              </w:rPr>
                              <m:t>dλ</m:t>
                            </m:r>
                          </m:den>
                        </m:f>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eastAsia="Cambria Math" w:hAnsi="Cambria Math" w:cs="Cambria Math"/>
                      </w:rPr>
                      <m:t>=c</m:t>
                    </m:r>
                    <m:f>
                      <m:fPr>
                        <m:ctrlPr>
                          <w:rPr>
                            <w:rFonts w:ascii="Cambria Math" w:eastAsia="Cambria Math" w:hAnsi="Cambria Math" w:cs="Cambria Math"/>
                            <w:i/>
                          </w:rPr>
                        </m:ctrlPr>
                      </m:fPr>
                      <m:num>
                        <m:f>
                          <m:fPr>
                            <m:type m:val="lin"/>
                            <m:ctrlPr>
                              <w:rPr>
                                <w:rFonts w:ascii="Cambria Math" w:eastAsia="Cambria Math" w:hAnsi="Cambria Math" w:cs="Cambria Math"/>
                                <w:i/>
                              </w:rPr>
                            </m:ctrlPr>
                          </m:fPr>
                          <m:num>
                            <m:r>
                              <w:rPr>
                                <w:rFonts w:ascii="Cambria Math" w:eastAsia="Cambria Math" w:hAnsi="Cambria Math" w:cs="Cambria Math"/>
                              </w:rPr>
                              <m:t>d</m:t>
                            </m:r>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λ</m:t>
                                    </m:r>
                                  </m:den>
                                </m:f>
                              </m:e>
                            </m:d>
                          </m:num>
                          <m:den>
                            <m:r>
                              <w:rPr>
                                <w:rFonts w:ascii="Cambria Math" w:eastAsia="Cambria Math" w:hAnsi="Cambria Math" w:cs="Cambria Math"/>
                              </w:rPr>
                              <m:t>dλ</m:t>
                            </m:r>
                          </m:den>
                        </m:f>
                      </m:num>
                      <m:den>
                        <m:r>
                          <w:rPr>
                            <w:rFonts w:ascii="Cambria Math" w:eastAsia="Cambria Math" w:hAnsi="Cambria Math" w:cs="Cambria Math"/>
                          </w:rPr>
                          <m:t>d</m:t>
                        </m:r>
                        <m:f>
                          <m:fPr>
                            <m:type m:val="lin"/>
                            <m:ctrlPr>
                              <w:rPr>
                                <w:rFonts w:ascii="Cambria Math" w:eastAsia="Cambria Math" w:hAnsi="Cambria Math" w:cs="Cambria Math"/>
                                <w:i/>
                              </w:rPr>
                            </m:ctrlPr>
                          </m:fPr>
                          <m:num>
                            <m:d>
                              <m:dPr>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2πc</m:t>
                                    </m:r>
                                  </m:num>
                                  <m:den>
                                    <m:r>
                                      <w:rPr>
                                        <w:rFonts w:ascii="Cambria Math" w:eastAsia="Cambria Math" w:hAnsi="Cambria Math" w:cs="Cambria Math"/>
                                      </w:rPr>
                                      <m:t>λ</m:t>
                                    </m:r>
                                  </m:den>
                                </m:f>
                              </m:e>
                            </m:d>
                          </m:num>
                          <m:den>
                            <m:r>
                              <w:rPr>
                                <w:rFonts w:ascii="Cambria Math" w:eastAsia="Cambria Math" w:hAnsi="Cambria Math" w:cs="Cambria Math"/>
                              </w:rPr>
                              <m:t>dλ</m:t>
                            </m:r>
                          </m:den>
                        </m:f>
                      </m:den>
                    </m:f>
                  </m:e>
                </m:m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r>
                      <w:rPr>
                        <w:rFonts w:ascii="Cambria Math" w:eastAsia="Cambria Math" w:hAnsi="Cambria Math" w:cs="Cambria Math"/>
                      </w:rPr>
                      <m:t>-λ</m:t>
                    </m:r>
                    <m:f>
                      <m:fPr>
                        <m:ctrlPr>
                          <w:rPr>
                            <w:rFonts w:ascii="Cambria Math" w:eastAsia="Cambria Math" w:hAnsi="Cambria Math" w:cs="Cambria Math"/>
                            <w:i/>
                          </w:rPr>
                        </m:ctrlPr>
                      </m:fPr>
                      <m:num>
                        <m:r>
                          <w:rPr>
                            <w:rFonts w:ascii="Cambria Math" w:eastAsia="Cambria Math" w:hAnsi="Cambria Math" w:cs="Cambria Math"/>
                          </w:rPr>
                          <m:t>d</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dλ</m:t>
                        </m:r>
                      </m:den>
                    </m:f>
                  </m:e>
                </m:mr>
              </m:m>
              <m:r>
                <w:rPr>
                  <w:rFonts w:ascii="Cambria Math" w:hAnsi="Cambria Math"/>
                </w:rPr>
                <m:t>#</m:t>
              </m:r>
              <m:d>
                <m:dPr>
                  <m:ctrlPr>
                    <w:rPr>
                      <w:rFonts w:ascii="Cambria Math" w:hAnsi="Cambria Math"/>
                    </w:rPr>
                  </m:ctrlPr>
                </m:dPr>
                <m:e>
                  <m:r>
                    <m:rPr>
                      <m:sty m:val="p"/>
                    </m:rPr>
                    <w:rPr>
                      <w:rFonts w:ascii="Cambria Math" w:hAnsi="Cambria Math"/>
                    </w:rPr>
                    <m:t>2.33</m:t>
                  </m:r>
                </m:e>
              </m:d>
              <m:ctrlPr>
                <w:rPr>
                  <w:rFonts w:ascii="Cambria Math" w:hAnsi="Cambria Math"/>
                  <w:i/>
                </w:rPr>
              </m:ctrlPr>
            </m:e>
          </m:eqArr>
        </m:oMath>
      </m:oMathPara>
    </w:p>
    <w:p w:rsidR="002F44B3" w:rsidRPr="00B123A1" w:rsidRDefault="002F44B3" w:rsidP="002F44B3">
      <w:r w:rsidRPr="00B123A1">
        <w:rPr>
          <w:rFonts w:hint="eastAsia"/>
        </w:rPr>
        <w:t>综上，</w:t>
      </w:r>
      <w:r w:rsidRPr="00B123A1">
        <w:rPr>
          <w:rFonts w:hint="eastAsia"/>
        </w:rPr>
        <w:t>FSR</w:t>
      </w:r>
      <w:r w:rsidRPr="00B123A1">
        <w:rPr>
          <w:rFonts w:hint="eastAsia"/>
        </w:rPr>
        <w:t>可表示为：</w:t>
      </w:r>
    </w:p>
    <w:p w:rsidR="002F44B3" w:rsidRPr="00B123A1" w:rsidRDefault="00A9460A" w:rsidP="002F44B3">
      <w:pPr>
        <w:spacing w:line="48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g</m:t>
                      </m:r>
                    </m:sub>
                  </m:sSub>
                </m:den>
              </m:f>
              <m:r>
                <w:rPr>
                  <w:rFonts w:ascii="Cambria Math" w:hAnsi="Cambria Math"/>
                </w:rPr>
                <m:t>#</m:t>
              </m:r>
              <m:d>
                <m:dPr>
                  <m:ctrlPr>
                    <w:rPr>
                      <w:rFonts w:ascii="Cambria Math" w:hAnsi="Cambria Math"/>
                    </w:rPr>
                  </m:ctrlPr>
                </m:dPr>
                <m:e>
                  <m:r>
                    <m:rPr>
                      <m:sty m:val="p"/>
                    </m:rPr>
                    <w:rPr>
                      <w:rFonts w:ascii="Cambria Math" w:hAnsi="Cambria Math"/>
                    </w:rPr>
                    <m:t>2.34</m:t>
                  </m:r>
                </m:e>
              </m:d>
              <m:ctrlPr>
                <w:rPr>
                  <w:rFonts w:ascii="Cambria Math" w:hAnsi="Cambria Math"/>
                  <w:i/>
                </w:rPr>
              </m:ctrlPr>
            </m:e>
          </m:eqArr>
        </m:oMath>
      </m:oMathPara>
    </w:p>
    <w:p w:rsidR="002F44B3" w:rsidRPr="00B123A1" w:rsidRDefault="002F44B3" w:rsidP="002F44B3">
      <w:r w:rsidRPr="00B123A1">
        <w:rPr>
          <w:rStyle w:val="fontstyle01"/>
          <w:rFonts w:hint="default"/>
          <w:color w:val="auto"/>
        </w:rPr>
        <w:t xml:space="preserve">由式 </w:t>
      </w:r>
      <w:r w:rsidRPr="00B123A1">
        <w:rPr>
          <w:rStyle w:val="fontstyle21"/>
          <w:color w:val="auto"/>
        </w:rPr>
        <w:t xml:space="preserve">2.34 </w:t>
      </w:r>
      <w:r w:rsidRPr="00B123A1">
        <w:rPr>
          <w:rStyle w:val="fontstyle01"/>
          <w:rFonts w:hint="default"/>
          <w:color w:val="auto"/>
        </w:rPr>
        <w:t xml:space="preserve">中可以看出 </w:t>
      </w:r>
      <w:r w:rsidRPr="00B123A1">
        <w:rPr>
          <w:rStyle w:val="fontstyle31"/>
          <w:color w:val="auto"/>
        </w:rPr>
        <w:t xml:space="preserve">FSR </w:t>
      </w:r>
      <w:r w:rsidRPr="00B123A1">
        <w:rPr>
          <w:rStyle w:val="fontstyle01"/>
          <w:rFonts w:hint="default"/>
          <w:color w:val="auto"/>
        </w:rPr>
        <w:t xml:space="preserve">与谐振级次 </w:t>
      </w:r>
      <w:r w:rsidRPr="00B123A1">
        <w:rPr>
          <w:rStyle w:val="fontstyle41"/>
          <w:color w:val="auto"/>
        </w:rPr>
        <w:t>m</w:t>
      </w:r>
      <w:r w:rsidRPr="00B123A1">
        <w:rPr>
          <w:rStyle w:val="fontstyle01"/>
          <w:rFonts w:hint="default"/>
          <w:color w:val="auto"/>
        </w:rPr>
        <w:t xml:space="preserve">成反比，微环半径越大，则 </w:t>
      </w:r>
      <w:r w:rsidRPr="00B123A1">
        <w:rPr>
          <w:rStyle w:val="fontstyle31"/>
          <w:color w:val="auto"/>
        </w:rPr>
        <w:t xml:space="preserve">FSR </w:t>
      </w:r>
      <w:r w:rsidRPr="00B123A1">
        <w:rPr>
          <w:rStyle w:val="fontstyle01"/>
          <w:rFonts w:hint="default"/>
          <w:color w:val="auto"/>
        </w:rPr>
        <w:t xml:space="preserve">越小，限制了工作波长的范围。倘若通过减小微环半径来提高 </w:t>
      </w:r>
      <w:r w:rsidRPr="00B123A1">
        <w:rPr>
          <w:rStyle w:val="fontstyle31"/>
          <w:color w:val="auto"/>
        </w:rPr>
        <w:t>FSR</w:t>
      </w:r>
      <w:r w:rsidRPr="00B123A1">
        <w:rPr>
          <w:rStyle w:val="fontstyle01"/>
          <w:rFonts w:hint="default"/>
          <w:color w:val="auto"/>
        </w:rPr>
        <w:t>，就会增加微环的弯曲损耗，故在研究中应选取适当的微环半径。</w:t>
      </w:r>
    </w:p>
    <w:p w:rsidR="002F44B3" w:rsidRPr="00B123A1" w:rsidRDefault="002F44B3" w:rsidP="002F44B3"/>
    <w:p w:rsidR="002F44B3" w:rsidRPr="00B123A1" w:rsidRDefault="002F44B3" w:rsidP="002F44B3">
      <w:pPr>
        <w:pStyle w:val="a3"/>
        <w:numPr>
          <w:ilvl w:val="0"/>
          <w:numId w:val="6"/>
        </w:numPr>
        <w:spacing w:line="240" w:lineRule="auto"/>
        <w:ind w:firstLineChars="0"/>
      </w:pPr>
      <w:r w:rsidRPr="00B123A1">
        <w:rPr>
          <w:rFonts w:hint="eastAsia"/>
        </w:rPr>
        <w:t>半高全宽</w:t>
      </w:r>
    </w:p>
    <w:p w:rsidR="002F44B3" w:rsidRPr="00B123A1" w:rsidRDefault="002F44B3" w:rsidP="002F44B3">
      <w:pPr>
        <w:ind w:firstLine="420"/>
      </w:pPr>
      <w:r w:rsidRPr="00B123A1">
        <w:rPr>
          <w:rStyle w:val="fontstyle01"/>
          <w:rFonts w:hint="default"/>
          <w:color w:val="auto"/>
        </w:rPr>
        <w:t>半高全宽定义为输出谱波峰高度一半时的波峰宽度。</w:t>
      </w:r>
      <w:r w:rsidRPr="00B123A1">
        <w:rPr>
          <w:rFonts w:hint="eastAsia"/>
        </w:rPr>
        <w:t>全通型微环谐振腔的谐振半高全宽可以表示为</w:t>
      </w:r>
      <w:r w:rsidRPr="00B123A1">
        <w:rPr>
          <w:rFonts w:hint="eastAsia"/>
          <w:vertAlign w:val="superscript"/>
        </w:rPr>
        <w:t xml:space="preserve"> [24]</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A51CB">
        <w:rPr>
          <w:rFonts w:cs="Times New Roman"/>
          <w:position w:val="-34"/>
        </w:rPr>
        <w:object w:dxaOrig="2280" w:dyaOrig="765">
          <v:shape id="_x0000_i14728" type="#_x0000_t75" style="width:114pt;height:38.25pt" o:ole="">
            <v:imagedata r:id="rId114" o:title=""/>
          </v:shape>
          <o:OLEObject Type="Embed" ProgID="Equation.DSMT4" ShapeID="_x0000_i14728" DrawAspect="Content" ObjectID="_1574882361" r:id="rId115"/>
        </w:object>
      </w:r>
      <w:r w:rsidRPr="00B123A1">
        <w:rPr>
          <w:rFonts w:ascii="Cambria Math" w:hAnsi="Cambria Math"/>
        </w:rPr>
        <w:t xml:space="preserve">                  </w:t>
      </w:r>
      <w:r w:rsidRPr="00F534E7">
        <w:rPr>
          <w:rFonts w:cs="Times New Roman"/>
        </w:rPr>
        <w:t>(2.35)</w:t>
      </w:r>
    </w:p>
    <w:p w:rsidR="002F44B3" w:rsidRPr="00B123A1" w:rsidRDefault="002F44B3" w:rsidP="002F44B3">
      <w:pPr>
        <w:tabs>
          <w:tab w:val="right" w:pos="8280"/>
        </w:tabs>
        <w:spacing w:line="360" w:lineRule="auto"/>
      </w:pPr>
      <w:bookmarkStart w:id="139" w:name="OLE_LINK6"/>
      <w:bookmarkStart w:id="140" w:name="OLE_LINK7"/>
      <w:r w:rsidRPr="00B123A1">
        <w:rPr>
          <w:rFonts w:hint="eastAsia"/>
        </w:rPr>
        <w:t>而上下载型微环谐振腔的</w:t>
      </w:r>
      <w:bookmarkStart w:id="141" w:name="OLE_LINK12"/>
      <w:r w:rsidRPr="00B123A1">
        <w:rPr>
          <w:rFonts w:hint="eastAsia"/>
        </w:rPr>
        <w:t>谐振半高全宽可以</w:t>
      </w:r>
      <w:bookmarkEnd w:id="141"/>
      <w:r w:rsidRPr="00B123A1">
        <w:rPr>
          <w:rFonts w:hint="eastAsia"/>
        </w:rPr>
        <w:t>表示为</w:t>
      </w:r>
      <w:bookmarkEnd w:id="139"/>
      <w:bookmarkEnd w:id="140"/>
    </w:p>
    <w:p w:rsidR="002F44B3" w:rsidRPr="00B123A1" w:rsidRDefault="002F44B3" w:rsidP="002F44B3">
      <w:pPr>
        <w:tabs>
          <w:tab w:val="right" w:pos="8280"/>
        </w:tabs>
        <w:wordWrap w:val="0"/>
        <w:spacing w:line="360" w:lineRule="auto"/>
        <w:ind w:firstLineChars="200" w:firstLine="480"/>
        <w:jc w:val="right"/>
      </w:pPr>
      <w:r w:rsidRPr="00B123A1">
        <w:t xml:space="preserve"> </w:t>
      </w:r>
      <w:r w:rsidR="00F534E7">
        <w:rPr>
          <w:rFonts w:cs="Times New Roman"/>
          <w:position w:val="-34"/>
        </w:rPr>
        <w:object w:dxaOrig="3555" w:dyaOrig="765">
          <v:shape id="_x0000_i14729" type="#_x0000_t75" style="width:177.75pt;height:38.25pt" o:ole="">
            <v:imagedata r:id="rId116" o:title=""/>
          </v:shape>
          <o:OLEObject Type="Embed" ProgID="Equation.DSMT4" ShapeID="_x0000_i14729" DrawAspect="Content" ObjectID="_1574882362" r:id="rId117"/>
        </w:object>
      </w:r>
      <w:r w:rsidRPr="00B123A1">
        <w:t xml:space="preserve">            </w:t>
      </w:r>
      <w:r w:rsidRPr="00B123A1">
        <w:rPr>
          <w:rFonts w:hint="eastAsia"/>
        </w:rPr>
        <w:t>(2</w:t>
      </w:r>
      <w:r w:rsidRPr="00B123A1">
        <w:t>.36</w:t>
      </w:r>
      <w:r w:rsidRPr="00B123A1">
        <w:rPr>
          <w:rFonts w:hint="eastAsia"/>
        </w:rPr>
        <w:t>)</w:t>
      </w:r>
    </w:p>
    <w:p w:rsidR="002F44B3" w:rsidRPr="00B123A1" w:rsidRDefault="002F44B3" w:rsidP="002F44B3">
      <w:pPr>
        <w:tabs>
          <w:tab w:val="right" w:pos="8280"/>
        </w:tabs>
        <w:spacing w:line="360" w:lineRule="auto"/>
        <w:ind w:firstLineChars="200" w:firstLine="480"/>
        <w:jc w:val="right"/>
      </w:pPr>
    </w:p>
    <w:p w:rsidR="002F44B3" w:rsidRPr="00B123A1" w:rsidRDefault="002F44B3" w:rsidP="002F44B3">
      <w:pPr>
        <w:pStyle w:val="a3"/>
        <w:numPr>
          <w:ilvl w:val="0"/>
          <w:numId w:val="6"/>
        </w:numPr>
        <w:spacing w:line="240" w:lineRule="auto"/>
        <w:ind w:firstLineChars="0"/>
      </w:pPr>
      <w:r w:rsidRPr="00B123A1">
        <w:rPr>
          <w:rFonts w:hint="eastAsia"/>
        </w:rPr>
        <w:t>消光比</w:t>
      </w:r>
    </w:p>
    <w:p w:rsidR="002F44B3" w:rsidRPr="00B123A1" w:rsidRDefault="002F44B3" w:rsidP="002F44B3">
      <w:pPr>
        <w:pStyle w:val="a3"/>
        <w:ind w:firstLineChars="0"/>
      </w:pPr>
      <w:r w:rsidRPr="00B123A1">
        <w:rPr>
          <w:rStyle w:val="fontstyle01"/>
          <w:rFonts w:hint="default"/>
          <w:color w:val="auto"/>
        </w:rPr>
        <w:t xml:space="preserve">谐振峰的深度或高度可以用消光比衡量，消光比定义为微环谐振腔最大与最小输出值的比值，单位为 </w:t>
      </w:r>
      <w:r w:rsidRPr="00B123A1">
        <w:rPr>
          <w:rStyle w:val="fontstyle21"/>
          <w:color w:val="auto"/>
        </w:rPr>
        <w:t>dB</w:t>
      </w:r>
      <w:r w:rsidRPr="00B123A1">
        <w:rPr>
          <w:rStyle w:val="fontstyle01"/>
          <w:rFonts w:hint="default"/>
          <w:color w:val="auto"/>
        </w:rPr>
        <w:t>。消光比越大，说明微环谐振腔灵敏度越高。</w:t>
      </w:r>
      <w:r w:rsidRPr="00B123A1">
        <w:rPr>
          <w:rFonts w:hint="eastAsia"/>
        </w:rPr>
        <w:t>全通型微环和上下载型微环输出端的消光比</w:t>
      </w:r>
      <w:r w:rsidRPr="00B123A1">
        <w:rPr>
          <w:noProof/>
          <w:position w:val="-12"/>
        </w:rPr>
        <w:drawing>
          <wp:inline distT="0" distB="0" distL="0" distR="0" wp14:anchorId="52594A31" wp14:editId="468018BC">
            <wp:extent cx="262255" cy="262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w:t>
      </w:r>
      <w:r w:rsidRPr="00B123A1">
        <w:rPr>
          <w:noProof/>
          <w:position w:val="-14"/>
        </w:rPr>
        <w:drawing>
          <wp:inline distT="0" distB="0" distL="0" distR="0" wp14:anchorId="3B41C375" wp14:editId="64F42D34">
            <wp:extent cx="335280" cy="262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可以表示为：</w:t>
      </w:r>
    </w:p>
    <w:p w:rsidR="002F44B3" w:rsidRPr="00B123A1" w:rsidRDefault="002F44B3" w:rsidP="002F44B3">
      <w:pPr>
        <w:spacing w:line="460" w:lineRule="exact"/>
      </w:pPr>
    </w:p>
    <w:p w:rsidR="002F44B3" w:rsidRPr="00B123A1" w:rsidRDefault="00F534E7" w:rsidP="002F44B3">
      <w:pPr>
        <w:tabs>
          <w:tab w:val="right" w:pos="8280"/>
        </w:tabs>
        <w:wordWrap w:val="0"/>
        <w:spacing w:line="360" w:lineRule="auto"/>
        <w:ind w:firstLineChars="200" w:firstLine="480"/>
        <w:jc w:val="right"/>
        <w:rPr>
          <w:rFonts w:ascii="Cambria Math" w:hAnsi="Cambria Math"/>
        </w:rPr>
      </w:pPr>
      <w:r w:rsidRPr="00F534E7">
        <w:rPr>
          <w:rFonts w:cs="Times New Roman"/>
        </w:rPr>
        <w:t xml:space="preserve"> </w:t>
      </w:r>
      <w:r>
        <w:rPr>
          <w:rFonts w:cs="Times New Roman"/>
          <w:position w:val="-28"/>
        </w:rPr>
        <w:object w:dxaOrig="2220" w:dyaOrig="705">
          <v:shape id="_x0000_i14730" type="#_x0000_t75" style="width:111pt;height:35.25pt" o:ole="">
            <v:imagedata r:id="rId120" o:title=""/>
          </v:shape>
          <o:OLEObject Type="Embed" ProgID="Equation.DSMT4" ShapeID="_x0000_i14730" DrawAspect="Content" ObjectID="_1574882363" r:id="rId121"/>
        </w:object>
      </w:r>
      <w:r w:rsidR="002F44B3" w:rsidRPr="00B123A1">
        <w:rPr>
          <w:rFonts w:ascii="Cambria Math" w:hAnsi="Cambria Math"/>
        </w:rPr>
        <w:t xml:space="preserve">                      (2.37)</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0F6E65">
        <w:rPr>
          <w:rFonts w:cs="Times New Roman"/>
          <w:position w:val="-30"/>
        </w:rPr>
        <w:object w:dxaOrig="2595" w:dyaOrig="720">
          <v:shape id="_x0000_i14731" type="#_x0000_t75" style="width:129.75pt;height:36pt" o:ole="">
            <v:imagedata r:id="rId122" o:title=""/>
          </v:shape>
          <o:OLEObject Type="Embed" ProgID="Equation.DSMT4" ShapeID="_x0000_i14731" DrawAspect="Content" ObjectID="_1574882364" r:id="rId123"/>
        </w:object>
      </w:r>
      <w:r w:rsidRPr="00B123A1">
        <w:rPr>
          <w:rFonts w:ascii="Cambria Math" w:hAnsi="Cambria Math"/>
        </w:rPr>
        <w:t xml:space="preserve">                   (2.38)</w:t>
      </w:r>
    </w:p>
    <w:p w:rsidR="002F44B3" w:rsidRPr="00B123A1" w:rsidRDefault="002F44B3" w:rsidP="002F44B3">
      <w:pPr>
        <w:spacing w:line="460" w:lineRule="exact"/>
      </w:pPr>
      <w:r w:rsidRPr="00B123A1">
        <w:rPr>
          <w:rFonts w:hint="eastAsia"/>
        </w:rPr>
        <w:t>上下载型微环下载端的消光比</w:t>
      </w:r>
      <w:r w:rsidRPr="00B123A1">
        <w:rPr>
          <w:noProof/>
          <w:position w:val="-12"/>
        </w:rPr>
        <w:drawing>
          <wp:inline distT="0" distB="0" distL="0" distR="0" wp14:anchorId="2EAB54A2" wp14:editId="7DDA88D0">
            <wp:extent cx="335280" cy="262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可由式计算。</w:t>
      </w:r>
    </w:p>
    <w:p w:rsidR="002F44B3" w:rsidRPr="00B123A1" w:rsidRDefault="000F6E65" w:rsidP="002F44B3">
      <w:pPr>
        <w:tabs>
          <w:tab w:val="right" w:pos="8280"/>
        </w:tabs>
        <w:wordWrap w:val="0"/>
        <w:spacing w:line="360" w:lineRule="auto"/>
        <w:ind w:firstLineChars="200" w:firstLine="480"/>
        <w:jc w:val="right"/>
      </w:pPr>
      <w:r w:rsidRPr="000F6E65">
        <w:rPr>
          <w:rFonts w:cs="Times New Roman"/>
        </w:rPr>
        <w:t xml:space="preserve"> </w:t>
      </w:r>
      <w:r>
        <w:rPr>
          <w:rFonts w:cs="Times New Roman"/>
          <w:position w:val="-30"/>
        </w:rPr>
        <w:object w:dxaOrig="1695" w:dyaOrig="720">
          <v:shape id="_x0000_i14732" type="#_x0000_t75" style="width:84.75pt;height:36pt" o:ole="">
            <v:imagedata r:id="rId125" o:title=""/>
          </v:shape>
          <o:OLEObject Type="Embed" ProgID="Equation.DSMT4" ShapeID="_x0000_i14732" DrawAspect="Content" ObjectID="_1574882365" r:id="rId126"/>
        </w:object>
      </w:r>
      <w:r w:rsidR="002F44B3" w:rsidRPr="00B123A1">
        <w:t xml:space="preserve">                            </w:t>
      </w:r>
      <w:r w:rsidR="002F44B3" w:rsidRPr="00B123A1">
        <w:rPr>
          <w:rFonts w:hint="eastAsia"/>
        </w:rPr>
        <w:t>(2</w:t>
      </w:r>
      <w:r w:rsidR="002F44B3" w:rsidRPr="00B123A1">
        <w:t>.49</w:t>
      </w:r>
      <w:r w:rsidR="002F44B3" w:rsidRPr="00B123A1">
        <w:rPr>
          <w:rFonts w:hint="eastAsia"/>
        </w:rPr>
        <w:t>)</w:t>
      </w:r>
    </w:p>
    <w:p w:rsidR="002F44B3" w:rsidRPr="00B123A1" w:rsidRDefault="002F44B3" w:rsidP="002F44B3">
      <w:pPr>
        <w:pStyle w:val="a3"/>
        <w:tabs>
          <w:tab w:val="right" w:pos="8280"/>
        </w:tabs>
        <w:spacing w:line="360" w:lineRule="auto"/>
        <w:ind w:firstLineChars="0" w:firstLine="0"/>
        <w:jc w:val="left"/>
      </w:pPr>
      <w:r w:rsidRPr="00B123A1">
        <w:rPr>
          <w:rFonts w:hint="eastAsia"/>
        </w:rPr>
        <w:t>（</w:t>
      </w:r>
      <w:r w:rsidRPr="00B123A1">
        <w:rPr>
          <w:rFonts w:hint="eastAsia"/>
        </w:rPr>
        <w:t>4</w:t>
      </w:r>
      <w:r w:rsidRPr="00B123A1">
        <w:rPr>
          <w:rFonts w:hint="eastAsia"/>
        </w:rPr>
        <w:t>）</w:t>
      </w:r>
      <w:r w:rsidRPr="00B123A1">
        <w:rPr>
          <w:rFonts w:hint="eastAsia"/>
        </w:rPr>
        <w:t xml:space="preserve"> </w:t>
      </w:r>
      <w:r w:rsidRPr="00B123A1">
        <w:rPr>
          <w:rFonts w:hint="eastAsia"/>
        </w:rPr>
        <w:t>品质因数</w:t>
      </w:r>
    </w:p>
    <w:p w:rsidR="002F44B3" w:rsidRPr="00B123A1" w:rsidRDefault="002F44B3" w:rsidP="002F44B3">
      <w:pPr>
        <w:ind w:firstLine="420"/>
      </w:pPr>
      <w:r w:rsidRPr="00B123A1">
        <w:rPr>
          <w:rFonts w:hint="eastAsia"/>
        </w:rPr>
        <w:t>微环谐振腔的品质因数，也称为</w:t>
      </w:r>
      <w:r w:rsidRPr="00B123A1">
        <w:rPr>
          <w:rFonts w:hint="eastAsia"/>
        </w:rPr>
        <w:t>Q</w:t>
      </w:r>
      <w:r w:rsidRPr="00B123A1">
        <w:rPr>
          <w:rFonts w:hint="eastAsia"/>
        </w:rPr>
        <w:t>因子，描述透射率</w:t>
      </w:r>
      <w:proofErr w:type="gramStart"/>
      <w:r w:rsidRPr="00B123A1">
        <w:rPr>
          <w:rFonts w:hint="eastAsia"/>
        </w:rPr>
        <w:t>谱相对</w:t>
      </w:r>
      <w:proofErr w:type="gramEnd"/>
      <w:r w:rsidRPr="00B123A1">
        <w:rPr>
          <w:rFonts w:hint="eastAsia"/>
        </w:rPr>
        <w:t>于谐振波长的尖锐程度，可以定义为谐振波长与</w:t>
      </w:r>
      <w:r w:rsidRPr="00B123A1">
        <w:rPr>
          <w:rFonts w:hint="eastAsia"/>
        </w:rPr>
        <w:t>FWHM</w:t>
      </w:r>
      <w:r w:rsidRPr="00B123A1">
        <w:rPr>
          <w:rFonts w:hint="eastAsia"/>
        </w:rPr>
        <w:t>的比值。全通型微环谐振腔的品质因数可以表示为</w:t>
      </w:r>
      <w:r w:rsidRPr="00B123A1">
        <w:rPr>
          <w:rFonts w:hint="eastAsia"/>
          <w:vertAlign w:val="superscript"/>
        </w:rPr>
        <w:t>[24]</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sidRPr="00045AAD">
        <w:rPr>
          <w:rFonts w:cs="Times New Roman"/>
          <w:position w:val="-30"/>
        </w:rPr>
        <w:object w:dxaOrig="1575" w:dyaOrig="765">
          <v:shape id="_x0000_i14733" type="#_x0000_t75" style="width:78.75pt;height:38.25pt" o:ole="">
            <v:imagedata r:id="rId127" o:title=""/>
          </v:shape>
          <o:OLEObject Type="Embed" ProgID="Equation.DSMT4" ShapeID="_x0000_i14733" DrawAspect="Content" ObjectID="_1574882366" r:id="rId128"/>
        </w:object>
      </w:r>
      <w:r w:rsidRPr="00B123A1">
        <w:t xml:space="preserve">                       </w:t>
      </w:r>
      <w:r w:rsidRPr="00B123A1">
        <w:rPr>
          <w:rFonts w:ascii="Cambria Math" w:hAnsi="Cambria Math"/>
        </w:rPr>
        <w:t>(2.50)</w:t>
      </w:r>
    </w:p>
    <w:p w:rsidR="002F44B3" w:rsidRPr="00B123A1" w:rsidRDefault="002F44B3" w:rsidP="002F44B3">
      <w:pPr>
        <w:tabs>
          <w:tab w:val="right" w:pos="8280"/>
        </w:tabs>
        <w:spacing w:line="360" w:lineRule="auto"/>
      </w:pPr>
      <w:r w:rsidRPr="00B123A1">
        <w:rPr>
          <w:rFonts w:hint="eastAsia"/>
        </w:rPr>
        <w:t>对于上下载型微环谐振腔，其品质因数可以表示为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Pr>
          <w:rFonts w:cs="Times New Roman"/>
          <w:position w:val="-30"/>
        </w:rPr>
        <w:object w:dxaOrig="1755" w:dyaOrig="765">
          <v:shape id="_x0000_i14734" type="#_x0000_t75" style="width:87.75pt;height:38.25pt" o:ole="">
            <v:imagedata r:id="rId129" o:title=""/>
          </v:shape>
          <o:OLEObject Type="Embed" ProgID="Equation.DSMT4" ShapeID="_x0000_i14734" DrawAspect="Content" ObjectID="_1574882367" r:id="rId130"/>
        </w:object>
      </w:r>
      <w:r w:rsidRPr="00B123A1">
        <w:t xml:space="preserve">                      </w:t>
      </w:r>
      <w:r w:rsidRPr="00B123A1">
        <w:rPr>
          <w:rFonts w:ascii="Cambria Math" w:hAnsi="Cambria Math"/>
        </w:rPr>
        <w:t>(2.51)</w:t>
      </w:r>
    </w:p>
    <w:p w:rsidR="002F44B3" w:rsidRPr="00B123A1" w:rsidRDefault="002F44B3" w:rsidP="002F44B3">
      <w:pPr>
        <w:ind w:firstLine="420"/>
      </w:pPr>
      <w:r w:rsidRPr="00B123A1">
        <w:rPr>
          <w:rFonts w:hint="eastAsia"/>
        </w:rPr>
        <w:t>高品质因数的光器件应用广泛，在微分运算、全光脉冲整形以及全光量化编码等全光信息处理领域，对品质因数的要求较高。由公式</w:t>
      </w:r>
      <w:r w:rsidRPr="00B123A1">
        <w:rPr>
          <w:rFonts w:hint="eastAsia"/>
        </w:rPr>
        <w:t>2</w:t>
      </w:r>
      <w:bookmarkStart w:id="142" w:name="OLE_LINK56"/>
      <w:r w:rsidRPr="00B123A1">
        <w:t>.50</w:t>
      </w:r>
      <w:r w:rsidRPr="00B123A1">
        <w:rPr>
          <w:rFonts w:hint="eastAsia"/>
        </w:rPr>
        <w:t>可见，减小微环谐振腔内的损耗，以及增加微环谐振腔</w:t>
      </w:r>
      <w:bookmarkEnd w:id="142"/>
      <w:r w:rsidRPr="00B123A1">
        <w:rPr>
          <w:rFonts w:hint="eastAsia"/>
        </w:rPr>
        <w:t>半径的方法，可以有效提高品质因数。但是增加微环谐振腔尺寸不利于光子集成。</w:t>
      </w:r>
    </w:p>
    <w:p w:rsidR="002F44B3" w:rsidRPr="00B123A1" w:rsidRDefault="002F44B3" w:rsidP="002F44B3">
      <w:r w:rsidRPr="00B123A1">
        <w:rPr>
          <w:rFonts w:hint="eastAsia"/>
        </w:rPr>
        <w:t>（</w:t>
      </w:r>
      <w:r w:rsidRPr="00B123A1">
        <w:rPr>
          <w:rFonts w:hint="eastAsia"/>
        </w:rPr>
        <w:t>5</w:t>
      </w:r>
      <w:r w:rsidRPr="00B123A1">
        <w:rPr>
          <w:rFonts w:hint="eastAsia"/>
        </w:rPr>
        <w:t>）场强增强因子</w:t>
      </w:r>
    </w:p>
    <w:p w:rsidR="002F44B3" w:rsidRPr="00B123A1" w:rsidRDefault="002F44B3" w:rsidP="002F44B3">
      <w:pPr>
        <w:ind w:firstLineChars="200" w:firstLine="480"/>
      </w:pPr>
      <w:r w:rsidRPr="00B123A1">
        <w:rPr>
          <w:rFonts w:hint="eastAsia"/>
        </w:rPr>
        <w:t>光在微环谐振腔中循环传播会发生的干涉加强，当微环处于谐振状态时，微环内的光强远大于直波导中的光强。在谐振波长处，全通型微环谐振腔的场增强因子可以表示为</w:t>
      </w:r>
      <w:r w:rsidRPr="00B123A1">
        <w:rPr>
          <w:rFonts w:hint="eastAsia"/>
          <w:vertAlign w:val="superscript"/>
        </w:rPr>
        <w:t>[25]</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EF3908">
        <w:rPr>
          <w:rFonts w:cs="Times New Roman"/>
          <w:position w:val="-32"/>
        </w:rPr>
        <w:object w:dxaOrig="1845" w:dyaOrig="765">
          <v:shape id="_x0000_i14735" type="#_x0000_t75" style="width:92.25pt;height:38.25pt" o:ole="">
            <v:imagedata r:id="rId131" o:title=""/>
          </v:shape>
          <o:OLEObject Type="Embed" ProgID="Equation.DSMT4" ShapeID="_x0000_i14735" DrawAspect="Content" ObjectID="_1574882368" r:id="rId132"/>
        </w:object>
      </w:r>
      <w:r w:rsidRPr="00B123A1">
        <w:t xml:space="preserve">                        </w:t>
      </w:r>
      <w:r w:rsidRPr="00B123A1">
        <w:rPr>
          <w:rFonts w:ascii="Cambria Math" w:hAnsi="Cambria Math"/>
        </w:rPr>
        <w:t xml:space="preserve"> (2.52)</w:t>
      </w:r>
    </w:p>
    <w:p w:rsidR="002F44B3" w:rsidRPr="00B123A1" w:rsidRDefault="002F44B3" w:rsidP="002F44B3">
      <w:pPr>
        <w:ind w:firstLine="420"/>
      </w:pPr>
      <w:r w:rsidRPr="00B123A1">
        <w:rPr>
          <w:rFonts w:hint="eastAsia"/>
        </w:rPr>
        <w:t>如果</w:t>
      </w:r>
      <w:r w:rsidRPr="00B123A1">
        <w:rPr>
          <w:rFonts w:hint="eastAsia"/>
        </w:rPr>
        <w:t>FE</w:t>
      </w:r>
      <w:r w:rsidRPr="00B123A1">
        <w:rPr>
          <w:rFonts w:hint="eastAsia"/>
        </w:rPr>
        <w:t>的值较高，就可以用较小的输入光功率在微环中激发相同强度的光场。由于非线性效应的强度和光强有关，因此采用微环谐振腔可以有效地减小所需的输入光功率。</w:t>
      </w:r>
    </w:p>
    <w:p w:rsidR="002F44B3" w:rsidRPr="00B123A1" w:rsidRDefault="002F44B3" w:rsidP="002F44B3">
      <w:pPr>
        <w:pStyle w:val="2"/>
        <w:ind w:firstLineChars="50" w:firstLine="140"/>
      </w:pPr>
      <w:bookmarkStart w:id="143" w:name="_Toc497781673"/>
      <w:bookmarkStart w:id="144" w:name="_Toc501121522"/>
      <w:r w:rsidRPr="00B123A1">
        <w:rPr>
          <w:rFonts w:hint="eastAsia"/>
        </w:rPr>
        <w:t xml:space="preserve">2.4 </w:t>
      </w:r>
      <w:r w:rsidRPr="00B123A1">
        <w:rPr>
          <w:rFonts w:hint="eastAsia"/>
        </w:rPr>
        <w:t>本章小结</w:t>
      </w:r>
      <w:bookmarkEnd w:id="143"/>
      <w:bookmarkEnd w:id="144"/>
    </w:p>
    <w:p w:rsidR="004956C5" w:rsidRPr="00B123A1" w:rsidRDefault="002F44B3" w:rsidP="00B83263">
      <w:pPr>
        <w:ind w:firstLine="420"/>
      </w:pPr>
      <w:r w:rsidRPr="00B123A1">
        <w:rPr>
          <w:rFonts w:hint="eastAsia"/>
        </w:rPr>
        <w:t>本章</w:t>
      </w:r>
      <w:r w:rsidRPr="00B123A1">
        <w:rPr>
          <w:rFonts w:cs="Times New Roman" w:hint="eastAsia"/>
        </w:rPr>
        <w:t>主要介绍微环微分器的相关理论，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4956C5" w:rsidRPr="00B123A1" w:rsidRDefault="004956C5">
      <w:pPr>
        <w:widowControl/>
        <w:spacing w:line="240" w:lineRule="auto"/>
        <w:jc w:val="left"/>
      </w:pPr>
      <w:r w:rsidRPr="00B123A1">
        <w:br w:type="page"/>
      </w:r>
    </w:p>
    <w:p w:rsidR="004956C5" w:rsidRDefault="002D4F3E" w:rsidP="004956C5">
      <w:pPr>
        <w:pStyle w:val="1"/>
      </w:pPr>
      <w:bookmarkStart w:id="145" w:name="_Toc501121523"/>
      <w:r>
        <w:rPr>
          <w:rFonts w:hint="eastAsia"/>
        </w:rPr>
        <w:t>第三章</w:t>
      </w:r>
      <w:r w:rsidR="004956C5" w:rsidRPr="00B123A1">
        <w:t xml:space="preserve"> 基于</w:t>
      </w:r>
      <w:r w:rsidR="004956C5" w:rsidRPr="00B123A1">
        <w:rPr>
          <w:rFonts w:hint="eastAsia"/>
        </w:rPr>
        <w:t>微环谐振器</w:t>
      </w:r>
      <w:r w:rsidR="004956C5" w:rsidRPr="00B123A1">
        <w:t>的</w:t>
      </w:r>
      <w:r w:rsidR="004956C5" w:rsidRPr="00B123A1">
        <w:rPr>
          <w:rFonts w:hint="eastAsia"/>
        </w:rPr>
        <w:t>系数可调ODE方法研究</w:t>
      </w:r>
      <w:bookmarkEnd w:id="145"/>
    </w:p>
    <w:p w:rsidR="00EF6D9E" w:rsidRPr="00EF6D9E" w:rsidRDefault="00EF6D9E" w:rsidP="00EF6D9E"/>
    <w:p w:rsidR="004956C5" w:rsidRPr="00B123A1" w:rsidRDefault="004956C5" w:rsidP="004956C5">
      <w:pPr>
        <w:ind w:firstLine="420"/>
      </w:pPr>
      <w:r w:rsidRPr="00B123A1">
        <w:t>第</w:t>
      </w:r>
      <w:r w:rsidRPr="00B123A1">
        <w:rPr>
          <w:rFonts w:hint="eastAsia"/>
        </w:rPr>
        <w:t>一</w:t>
      </w:r>
      <w:r w:rsidRPr="00B123A1">
        <w:t>章中所介绍的基于反馈的微分方程的全光求解方案系统的结构比较复杂</w:t>
      </w:r>
      <w:r w:rsidRPr="00B123A1">
        <w:rPr>
          <w:rFonts w:hint="eastAsia"/>
        </w:rPr>
        <w:t>，不利于系统集成。近年来，随着光学信息处理领域的迅速发展，以及光电子集成技术的深入研究，</w:t>
      </w:r>
      <w:r w:rsidRPr="00B123A1">
        <w:t>结构更加简单、扩展性更高的解决方案</w:t>
      </w:r>
      <w:r w:rsidRPr="00B123A1">
        <w:rPr>
          <w:rFonts w:hint="eastAsia"/>
        </w:rPr>
        <w:t>越来越多的被提出来，基于谐振腔的全光微分器件也获得了广泛的关注。在此基础上，我们提出了基于微环谐振腔的光控全光微分方程求解方案。</w:t>
      </w:r>
      <w:r w:rsidRPr="00B123A1">
        <w:rPr>
          <w:rFonts w:hint="eastAsia"/>
        </w:rPr>
        <w:t>3.1</w:t>
      </w:r>
      <w:r w:rsidRPr="00B123A1">
        <w:rPr>
          <w:rFonts w:hint="eastAsia"/>
        </w:rPr>
        <w:t>节对全光微分求解的理论进行了推导与仿真。</w:t>
      </w:r>
      <w:r w:rsidRPr="00B123A1">
        <w:rPr>
          <w:rFonts w:hint="eastAsia"/>
        </w:rPr>
        <w:t>3.2</w:t>
      </w:r>
      <w:r w:rsidRPr="00B123A1">
        <w:rPr>
          <w:rFonts w:hint="eastAsia"/>
        </w:rPr>
        <w:t>节主要阐述微环内</w:t>
      </w:r>
      <w:r w:rsidRPr="00B123A1">
        <w:rPr>
          <w:rFonts w:hint="eastAsia"/>
        </w:rPr>
        <w:t>IR</w:t>
      </w:r>
      <w:r w:rsidRPr="00B123A1">
        <w:t>S</w:t>
      </w:r>
      <w:r w:rsidRPr="00B123A1">
        <w:rPr>
          <w:rFonts w:hint="eastAsia"/>
        </w:rPr>
        <w:t>效应的机理，以及实现微分方程求解器常系数</w:t>
      </w:r>
      <w:r w:rsidRPr="0074078A">
        <w:rPr>
          <w:rFonts w:hint="eastAsia"/>
          <w:i/>
        </w:rPr>
        <w:t>k</w:t>
      </w:r>
      <w:r w:rsidRPr="00B123A1">
        <w:rPr>
          <w:rFonts w:hint="eastAsia"/>
        </w:rPr>
        <w:t>可调的原理。</w:t>
      </w:r>
      <w:r w:rsidRPr="00B123A1">
        <w:rPr>
          <w:rFonts w:hint="eastAsia"/>
        </w:rPr>
        <w:t>3.</w:t>
      </w:r>
      <w:r w:rsidRPr="00B123A1">
        <w:t>3</w:t>
      </w:r>
      <w:r w:rsidRPr="00B123A1">
        <w:rPr>
          <w:rFonts w:hint="eastAsia"/>
        </w:rPr>
        <w:t>节对基于微环内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r w:rsidRPr="00B123A1">
        <w:t xml:space="preserve">3.4 </w:t>
      </w:r>
      <w:r w:rsidRPr="00B123A1">
        <w:t>节对本章进行了小结。</w:t>
      </w:r>
    </w:p>
    <w:p w:rsidR="004956C5" w:rsidRPr="00B123A1" w:rsidRDefault="004956C5" w:rsidP="004956C5">
      <w:pPr>
        <w:pStyle w:val="2"/>
        <w:rPr>
          <w:rFonts w:ascii="黑体" w:cs="黑体"/>
        </w:rPr>
      </w:pPr>
      <w:bookmarkStart w:id="146" w:name="_Toc486943595"/>
      <w:bookmarkStart w:id="147" w:name="_Toc501121524"/>
      <w:r w:rsidRPr="00B123A1">
        <w:rPr>
          <w:rFonts w:hint="eastAsia"/>
        </w:rPr>
        <w:t>3.1</w:t>
      </w:r>
      <w:r w:rsidRPr="00B123A1">
        <w:rPr>
          <w:rFonts w:ascii="黑体" w:cs="黑体" w:hint="eastAsia"/>
        </w:rPr>
        <w:t>常系数微分方程求解方法</w:t>
      </w:r>
      <w:bookmarkEnd w:id="147"/>
    </w:p>
    <w:bookmarkEnd w:id="146"/>
    <w:p w:rsidR="004956C5" w:rsidRPr="00B123A1" w:rsidRDefault="004956C5" w:rsidP="004956C5">
      <w:pPr>
        <w:ind w:firstLine="480"/>
      </w:pPr>
      <w:r w:rsidRPr="00B123A1">
        <w:rPr>
          <w:rFonts w:hint="eastAsia"/>
        </w:rPr>
        <w:t>如式</w:t>
      </w:r>
      <w:r w:rsidR="00D61478" w:rsidRPr="00B123A1">
        <w:rPr>
          <w:rFonts w:hint="eastAsia"/>
        </w:rPr>
        <w:t>(</w:t>
      </w:r>
      <w:r w:rsidRPr="00B123A1">
        <w:rPr>
          <w:rFonts w:hint="eastAsia"/>
        </w:rPr>
        <w:t>3</w:t>
      </w:r>
      <w:r w:rsidR="0074078A">
        <w:t>.</w:t>
      </w:r>
      <w:r w:rsidRPr="00B123A1">
        <w:t>1</w:t>
      </w:r>
      <w:r w:rsidR="00D61478" w:rsidRPr="00B123A1">
        <w:t xml:space="preserve">) </w:t>
      </w:r>
      <w:r w:rsidRPr="00B123A1">
        <w:rPr>
          <w:rFonts w:hint="eastAsia"/>
        </w:rPr>
        <w:t>所示，我们可以把最简单的常系数一阶线性微分方程定义为：</w:t>
      </w:r>
    </w:p>
    <w:p w:rsidR="004956C5" w:rsidRPr="00B123A1" w:rsidRDefault="004956C5" w:rsidP="004956C5">
      <w:pPr>
        <w:wordWrap w:val="0"/>
        <w:spacing w:line="480" w:lineRule="auto"/>
        <w:ind w:firstLine="561"/>
        <w:jc w:val="right"/>
        <w:rPr>
          <w:sz w:val="28"/>
          <w:szCs w:val="28"/>
        </w:rPr>
      </w:pPr>
      <w:r w:rsidRPr="00B123A1">
        <w:t xml:space="preserve">    </w:t>
      </w:r>
      <w:r w:rsidR="005353BE" w:rsidRPr="00307FAA">
        <w:rPr>
          <w:position w:val="-24"/>
        </w:rPr>
        <w:object w:dxaOrig="1880" w:dyaOrig="620">
          <v:shape id="_x0000_i14719" type="#_x0000_t75" style="width:93.75pt;height:30.75pt" o:ole="">
            <v:imagedata r:id="rId133" o:title=""/>
          </v:shape>
          <o:OLEObject Type="Embed" ProgID="Equation.DSMT4" ShapeID="_x0000_i14719" DrawAspect="Content" ObjectID="_1574882369" r:id="rId134"/>
        </w:object>
      </w:r>
      <w:r w:rsidRPr="00B123A1">
        <w:t xml:space="preserve">     </w:t>
      </w:r>
      <w:r w:rsidR="005353BE">
        <w:t xml:space="preserve">   </w:t>
      </w:r>
      <w:r w:rsidRPr="00B123A1">
        <w:t xml:space="preserve">               </w:t>
      </w:r>
      <w:r w:rsidR="00D61478" w:rsidRPr="00B123A1">
        <w:rPr>
          <w:rFonts w:hint="eastAsia"/>
        </w:rPr>
        <w:t>(3</w:t>
      </w:r>
      <w:r w:rsidR="0074078A">
        <w:t>.</w:t>
      </w:r>
      <w:r w:rsidR="00D61478" w:rsidRPr="00B123A1">
        <w:rPr>
          <w:rFonts w:hint="eastAsia"/>
        </w:rPr>
        <w:t>1</w:t>
      </w:r>
      <w:r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x</m:t>
        </m:r>
        <m:d>
          <m:dPr>
            <m:ctrlPr>
              <w:rPr>
                <w:rFonts w:ascii="Cambria Math" w:hAnsi="Cambria Math"/>
                <w:i/>
              </w:rPr>
            </m:ctrlPr>
          </m:dPr>
          <m:e>
            <m:r>
              <w:rPr>
                <w:rFonts w:ascii="Cambria Math" w:hAnsi="Cambria Math"/>
              </w:rPr>
              <m:t>t</m:t>
            </m:r>
          </m:e>
        </m:d>
      </m:oMath>
      <w:r w:rsidRPr="00B123A1">
        <w:rPr>
          <w:rFonts w:ascii="宋体" w:hAnsi="宋体" w:hint="eastAsia"/>
        </w:rPr>
        <w:t>表示</w:t>
      </w:r>
      <w:r w:rsidRPr="00B123A1">
        <w:rPr>
          <w:rFonts w:ascii="宋体" w:hAnsi="宋体"/>
        </w:rPr>
        <w:t>输入信号</w:t>
      </w:r>
      <w:r w:rsidRPr="00B123A1">
        <w:rPr>
          <w:rFonts w:ascii="宋体" w:hAnsi="宋体" w:hint="eastAsia"/>
        </w:rPr>
        <w:t>，</w:t>
      </w:r>
      <m:oMath>
        <m:r>
          <w:rPr>
            <w:rFonts w:ascii="Cambria Math" w:hAnsi="Cambria Math"/>
          </w:rPr>
          <m:t>y</m:t>
        </m:r>
        <m:d>
          <m:dPr>
            <m:ctrlPr>
              <w:rPr>
                <w:rFonts w:ascii="Cambria Math" w:hAnsi="Cambria Math"/>
                <w:i/>
              </w:rPr>
            </m:ctrlPr>
          </m:dPr>
          <m:e>
            <m:r>
              <w:rPr>
                <w:rFonts w:ascii="Cambria Math" w:hAnsi="Cambria Math"/>
              </w:rPr>
              <m:t>t</m:t>
            </m:r>
          </m:e>
        </m:d>
      </m:oMath>
      <w:r w:rsidRPr="00B123A1">
        <w:rPr>
          <w:rFonts w:ascii="宋体" w:hAnsi="宋体" w:hint="eastAsia"/>
          <w:szCs w:val="28"/>
        </w:rPr>
        <w:t>表示</w:t>
      </w:r>
      <w:r w:rsidRPr="00B123A1">
        <w:rPr>
          <w:rFonts w:ascii="宋体" w:hAnsi="宋体"/>
        </w:rPr>
        <w:t>输出信号，</w:t>
      </w:r>
      <w:r w:rsidRPr="00B123A1">
        <w:rPr>
          <w:rFonts w:ascii="宋体" w:hAnsi="宋体" w:hint="eastAsia"/>
        </w:rPr>
        <w:t>也就是微分</w:t>
      </w:r>
      <w:r w:rsidRPr="00B123A1">
        <w:rPr>
          <w:rFonts w:ascii="宋体" w:hAnsi="宋体"/>
        </w:rPr>
        <w:t>方程的解；</w:t>
      </w:r>
      <w:r w:rsidRPr="00B123A1">
        <w:rPr>
          <w:rFonts w:ascii="宋体" w:hAnsi="宋体" w:hint="eastAsia"/>
        </w:rPr>
        <w:t>k为常系数，一般</w:t>
      </w:r>
      <w:r w:rsidRPr="00B123A1">
        <w:rPr>
          <w:rFonts w:ascii="宋体" w:hAnsi="宋体"/>
        </w:rPr>
        <w:t>取任意实数。</w:t>
      </w:r>
      <w:r w:rsidRPr="00B123A1">
        <w:rPr>
          <w:rFonts w:ascii="宋体" w:hAnsi="宋体" w:hint="eastAsia"/>
        </w:rPr>
        <w:t>利用傅里叶变换可以得到微分方程解的频域表达形式：</w:t>
      </w:r>
    </w:p>
    <w:p w:rsidR="004956C5" w:rsidRPr="00B123A1" w:rsidRDefault="00C46D39" w:rsidP="004956C5">
      <w:pPr>
        <w:wordWrap w:val="0"/>
        <w:spacing w:line="480" w:lineRule="auto"/>
        <w:jc w:val="right"/>
        <w:rPr>
          <w:rFonts w:ascii="宋体" w:hAnsi="宋体"/>
        </w:rPr>
      </w:pPr>
      <w:r w:rsidRPr="00307FAA">
        <w:rPr>
          <w:position w:val="-28"/>
        </w:rPr>
        <w:object w:dxaOrig="2040" w:dyaOrig="660">
          <v:shape id="_x0000_i14720" type="#_x0000_t75" style="width:102pt;height:33pt" o:ole="">
            <v:imagedata r:id="rId135" o:title=""/>
          </v:shape>
          <o:OLEObject Type="Embed" ProgID="Equation.DSMT4" ShapeID="_x0000_i14720" DrawAspect="Content" ObjectID="_1574882370" r:id="rId136"/>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2</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再对上式进行</w:t>
      </w:r>
      <w:proofErr w:type="gramStart"/>
      <w:r w:rsidRPr="00B123A1">
        <w:rPr>
          <w:rFonts w:ascii="宋体" w:hAnsi="宋体" w:hint="eastAsia"/>
        </w:rPr>
        <w:t>傅里叶反变换</w:t>
      </w:r>
      <w:proofErr w:type="gramEnd"/>
      <w:r w:rsidRPr="00B123A1">
        <w:rPr>
          <w:rFonts w:ascii="宋体" w:hAnsi="宋体" w:hint="eastAsia"/>
        </w:rPr>
        <w:t>可以得到微分方程解的时域表达式：</w:t>
      </w:r>
    </w:p>
    <w:p w:rsidR="004956C5" w:rsidRPr="00B123A1" w:rsidRDefault="00816AC0" w:rsidP="004956C5">
      <w:pPr>
        <w:wordWrap w:val="0"/>
        <w:spacing w:line="480" w:lineRule="auto"/>
        <w:jc w:val="right"/>
        <w:rPr>
          <w:rFonts w:ascii="宋体" w:hAnsi="宋体"/>
        </w:rPr>
      </w:pPr>
      <w:r>
        <w:t xml:space="preserve"> </w:t>
      </w:r>
      <w:r w:rsidRPr="00307FAA">
        <w:rPr>
          <w:position w:val="-10"/>
        </w:rPr>
        <w:object w:dxaOrig="2140" w:dyaOrig="360">
          <v:shape id="_x0000_i14721" type="#_x0000_t75" style="width:107.25pt;height:18pt" o:ole="">
            <v:imagedata r:id="rId137" o:title=""/>
          </v:shape>
          <o:OLEObject Type="Embed" ProgID="Equation.DSMT4" ShapeID="_x0000_i14721" DrawAspect="Content" ObjectID="_1574882371" r:id="rId138"/>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3</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u(t)</m:t>
        </m:r>
      </m:oMath>
      <w:r w:rsidRPr="00B123A1">
        <w:rPr>
          <w:rFonts w:ascii="宋体" w:hAnsi="宋体" w:hint="eastAsia"/>
        </w:rPr>
        <w:t>为单位阶跃响应。</w:t>
      </w:r>
    </w:p>
    <w:p w:rsidR="004956C5" w:rsidRPr="00B123A1" w:rsidRDefault="004956C5" w:rsidP="004956C5">
      <w:pPr>
        <w:ind w:firstLine="420"/>
        <w:rPr>
          <w:rFonts w:ascii="宋体" w:hAnsi="宋体"/>
        </w:rPr>
      </w:pPr>
      <w:proofErr w:type="gramStart"/>
      <w:r w:rsidRPr="00B123A1">
        <w:rPr>
          <w:rFonts w:ascii="宋体" w:hAnsi="宋体" w:hint="eastAsia"/>
        </w:rPr>
        <w:t>从式</w:t>
      </w:r>
      <w:proofErr w:type="gramEnd"/>
      <w:r w:rsidRPr="00B123A1">
        <w:rPr>
          <w:rFonts w:ascii="宋体" w:hAnsi="宋体"/>
        </w:rPr>
        <w:t>(</w:t>
      </w:r>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)所示的频域解的</w:t>
      </w:r>
      <w:r w:rsidRPr="00B123A1">
        <w:rPr>
          <w:rFonts w:ascii="宋体" w:hAnsi="宋体" w:hint="eastAsia"/>
        </w:rPr>
        <w:t>出发</w:t>
      </w:r>
      <w:r w:rsidRPr="00B123A1">
        <w:rPr>
          <w:rFonts w:ascii="宋体" w:hAnsi="宋体"/>
        </w:rPr>
        <w:t>，</w:t>
      </w:r>
      <w:r w:rsidRPr="00B123A1">
        <w:rPr>
          <w:rFonts w:ascii="宋体" w:hAnsi="宋体" w:hint="eastAsia"/>
        </w:rPr>
        <w:t>为了便于对求解过程更好的物理解释，</w:t>
      </w:r>
      <w:proofErr w:type="gramStart"/>
      <w:r w:rsidRPr="00B123A1">
        <w:rPr>
          <w:rFonts w:ascii="宋体" w:hAnsi="宋体" w:hint="eastAsia"/>
        </w:rPr>
        <w:t>对</w:t>
      </w:r>
      <w:r w:rsidR="00D61478" w:rsidRPr="00B123A1">
        <w:rPr>
          <w:rFonts w:ascii="宋体" w:hAnsi="宋体" w:hint="eastAsia"/>
        </w:rPr>
        <w:t>式</w:t>
      </w:r>
      <w:proofErr w:type="gramEnd"/>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泰勒展开</w:t>
      </w:r>
      <w:r w:rsidRPr="00B123A1">
        <w:rPr>
          <w:rFonts w:ascii="宋体" w:hAnsi="宋体" w:hint="eastAsia"/>
        </w:rPr>
        <w:t>，</w:t>
      </w:r>
      <w:r w:rsidRPr="00B123A1">
        <w:rPr>
          <w:rFonts w:ascii="宋体" w:hAnsi="宋体"/>
        </w:rPr>
        <w:t>得到</w:t>
      </w:r>
      <w:bookmarkStart w:id="148" w:name="OLE_LINK32"/>
      <w:r w:rsidRPr="00B123A1">
        <w:rPr>
          <w:rFonts w:ascii="宋体" w:hAnsi="宋体"/>
        </w:rPr>
        <w:t>频域解的级数表达形式</w:t>
      </w:r>
      <w:bookmarkEnd w:id="148"/>
      <w:r w:rsidRPr="00B123A1">
        <w:rPr>
          <w:rFonts w:ascii="宋体" w:hAnsi="宋体"/>
        </w:rPr>
        <w:t>：</w:t>
      </w:r>
    </w:p>
    <w:p w:rsidR="004956C5" w:rsidRPr="00B123A1" w:rsidRDefault="009B7A46" w:rsidP="004956C5">
      <w:pPr>
        <w:wordWrap w:val="0"/>
        <w:spacing w:line="480" w:lineRule="auto"/>
        <w:jc w:val="right"/>
        <w:rPr>
          <w:rFonts w:ascii="宋体" w:hAnsi="宋体"/>
        </w:rPr>
      </w:pPr>
      <w:r w:rsidRPr="00307FAA">
        <w:rPr>
          <w:position w:val="-28"/>
        </w:rPr>
        <w:object w:dxaOrig="4220" w:dyaOrig="740">
          <v:shape id="_x0000_i14722" type="#_x0000_t75" style="width:210.75pt;height:36.75pt" o:ole="">
            <v:imagedata r:id="rId139" o:title=""/>
          </v:shape>
          <o:OLEObject Type="Embed" ProgID="Equation.DSMT4" ShapeID="_x0000_i14722" DrawAspect="Content" ObjectID="_1574882372" r:id="rId140"/>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4</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对</w:t>
      </w:r>
      <w:r w:rsidRPr="00B123A1">
        <w:rPr>
          <w:rFonts w:ascii="宋体" w:hAnsi="宋体"/>
        </w:rPr>
        <w:t>频域解的级数表达</w:t>
      </w:r>
      <w:r w:rsidRPr="00B123A1">
        <w:rPr>
          <w:rFonts w:ascii="宋体" w:hAnsi="宋体" w:hint="eastAsia"/>
        </w:rPr>
        <w:t>式进行</w:t>
      </w:r>
      <w:proofErr w:type="gramStart"/>
      <w:r w:rsidRPr="00B123A1">
        <w:rPr>
          <w:rFonts w:ascii="宋体" w:hAnsi="宋体" w:hint="eastAsia"/>
        </w:rPr>
        <w:t>傅里叶反变换</w:t>
      </w:r>
      <w:proofErr w:type="gramEnd"/>
      <w:r w:rsidRPr="00B123A1">
        <w:rPr>
          <w:rFonts w:ascii="宋体" w:hAnsi="宋体" w:hint="eastAsia"/>
        </w:rPr>
        <w:t>，可以得到微分方程解的时域级数表达形式：</w:t>
      </w:r>
    </w:p>
    <w:p w:rsidR="004956C5" w:rsidRPr="00B123A1" w:rsidRDefault="009B7A46" w:rsidP="004956C5">
      <w:pPr>
        <w:wordWrap w:val="0"/>
        <w:spacing w:line="480" w:lineRule="auto"/>
        <w:jc w:val="right"/>
        <w:rPr>
          <w:rFonts w:ascii="宋体" w:hAnsi="宋体"/>
        </w:rPr>
      </w:pPr>
      <w:r w:rsidRPr="00307FAA">
        <w:rPr>
          <w:position w:val="-28"/>
        </w:rPr>
        <w:object w:dxaOrig="2780" w:dyaOrig="740">
          <v:shape id="_x0000_i14723" type="#_x0000_t75" style="width:138.75pt;height:36.75pt" o:ole="">
            <v:imagedata r:id="rId141" o:title=""/>
          </v:shape>
          <o:OLEObject Type="Embed" ProgID="Equation.DSMT4" ShapeID="_x0000_i14723" DrawAspect="Content" ObjectID="_1574882373" r:id="rId142"/>
        </w:object>
      </w:r>
      <w:r w:rsidR="004956C5" w:rsidRPr="00B123A1">
        <w:t xml:space="preserve">                  </w:t>
      </w:r>
      <w:r w:rsidR="004956C5" w:rsidRPr="00B123A1">
        <w:rPr>
          <w:rFonts w:hint="eastAsia"/>
        </w:rPr>
        <w:t>(</w:t>
      </w:r>
      <w:r w:rsidR="00D61478" w:rsidRPr="00B123A1">
        <w:t>3</w:t>
      </w:r>
      <w:r w:rsidR="0074078A">
        <w:t>.</w:t>
      </w:r>
      <w:r w:rsidR="00D61478" w:rsidRPr="00B123A1">
        <w:t>5</w:t>
      </w:r>
      <w:r w:rsidR="004956C5" w:rsidRPr="00B123A1">
        <w:rPr>
          <w:rFonts w:hint="eastAsia"/>
        </w:rPr>
        <w:t>)</w:t>
      </w:r>
    </w:p>
    <w:p w:rsidR="004956C5" w:rsidRPr="00B123A1" w:rsidRDefault="004956C5" w:rsidP="004956C5">
      <w:pPr>
        <w:ind w:firstLine="480"/>
      </w:pPr>
      <w:r w:rsidRPr="00B123A1">
        <w:rPr>
          <w:rFonts w:hint="eastAsia"/>
        </w:rPr>
        <w:t>从信号与系统角度来看，该求解系统的原理并不复杂：</w:t>
      </w:r>
      <w:r w:rsidRPr="00B123A1">
        <w:t>当</w:t>
      </w:r>
      <w:r w:rsidRPr="00B123A1">
        <w:rPr>
          <w:rFonts w:hint="eastAsia"/>
        </w:rPr>
        <w:t>首次信号输入微环中</w:t>
      </w:r>
      <w:r w:rsidRPr="00B123A1">
        <w:t>时，只有输入信号作为输入环内进行循环传输，此时：</w:t>
      </w:r>
    </w:p>
    <w:p w:rsidR="004956C5" w:rsidRPr="00B123A1" w:rsidRDefault="004956C5" w:rsidP="004956C5">
      <w:pPr>
        <w:wordWrap w:val="0"/>
        <w:spacing w:line="480" w:lineRule="auto"/>
        <w:ind w:firstLine="482"/>
        <w:jc w:val="right"/>
        <w:rPr>
          <w:rFonts w:ascii="Verdana" w:hAnsi="Verdana"/>
        </w:rPr>
      </w:pPr>
      <w:r w:rsidRPr="00B123A1">
        <w:t xml:space="preserve">       </w:t>
      </w:r>
      <w:r w:rsidR="00945CCC" w:rsidRPr="00307FAA">
        <w:rPr>
          <w:position w:val="-24"/>
        </w:rPr>
        <w:object w:dxaOrig="1320" w:dyaOrig="620">
          <v:shape id="_x0000_i14724" type="#_x0000_t75" style="width:66pt;height:30.75pt" o:ole="">
            <v:imagedata r:id="rId143" o:title=""/>
          </v:shape>
          <o:OLEObject Type="Embed" ProgID="Equation.DSMT4" ShapeID="_x0000_i14724" DrawAspect="Content" ObjectID="_1574882374" r:id="rId144"/>
        </w:object>
      </w:r>
      <w:r w:rsidRPr="00B123A1">
        <w:t xml:space="preserve">      </w:t>
      </w:r>
      <w:r w:rsidR="00945CCC">
        <w:t xml:space="preserve">     </w:t>
      </w:r>
      <w:r w:rsidRPr="00B123A1">
        <w:t xml:space="preserve">               </w:t>
      </w:r>
      <w:r w:rsidRPr="00B123A1">
        <w:rPr>
          <w:rFonts w:hint="eastAsia"/>
        </w:rPr>
        <w:t>(</w:t>
      </w:r>
      <w:r w:rsidR="00D61478" w:rsidRPr="00B123A1">
        <w:t>3</w:t>
      </w:r>
      <w:r w:rsidR="0074078A">
        <w:t>.</w:t>
      </w:r>
      <w:r w:rsidR="00D61478" w:rsidRPr="00B123A1">
        <w:t>6</w:t>
      </w:r>
      <w:r w:rsidRPr="00B123A1">
        <w:rPr>
          <w:rFonts w:hint="eastAsia"/>
        </w:rPr>
        <w:t>)</w:t>
      </w:r>
    </w:p>
    <w:p w:rsidR="004956C5" w:rsidRPr="00B123A1" w:rsidRDefault="004956C5" w:rsidP="004956C5">
      <w:r w:rsidRPr="00B123A1">
        <w:rPr>
          <w:rFonts w:hint="eastAsia"/>
        </w:rPr>
        <w:t>而当部分耦合进微环中的光信号再次进入输入端，第一圈得到的输入信号的一阶微分结果与持续输入的输入光信号一起输入到环内再次进行循环传输，此时：</w:t>
      </w:r>
    </w:p>
    <w:p w:rsidR="004956C5" w:rsidRPr="00B123A1" w:rsidRDefault="004956C5" w:rsidP="004956C5">
      <w:pPr>
        <w:wordWrap w:val="0"/>
        <w:spacing w:line="480" w:lineRule="auto"/>
        <w:ind w:firstLine="482"/>
        <w:jc w:val="right"/>
        <w:rPr>
          <w:rFonts w:ascii="Verdana" w:hAnsi="Verdana"/>
        </w:rPr>
      </w:pPr>
      <w:r w:rsidRPr="00B123A1">
        <w:t xml:space="preserve">   </w:t>
      </w:r>
      <w:r w:rsidR="009F325E" w:rsidRPr="00307FAA">
        <w:rPr>
          <w:position w:val="-28"/>
        </w:rPr>
        <w:object w:dxaOrig="4300" w:dyaOrig="680">
          <v:shape id="_x0000_i14725" type="#_x0000_t75" style="width:215.25pt;height:33.75pt" o:ole="">
            <v:imagedata r:id="rId145" o:title=""/>
          </v:shape>
          <o:OLEObject Type="Embed" ProgID="Equation.DSMT4" ShapeID="_x0000_i14725" DrawAspect="Content" ObjectID="_1574882375" r:id="rId146"/>
        </w:object>
      </w:r>
      <w:r w:rsidRPr="00B123A1">
        <w:t xml:space="preserve">     </w:t>
      </w:r>
      <w:r w:rsidR="009F325E">
        <w:t xml:space="preserve"> </w:t>
      </w:r>
      <w:r w:rsidRPr="00B123A1">
        <w:t xml:space="preserve">     </w:t>
      </w:r>
      <w:r w:rsidRPr="00B123A1">
        <w:rPr>
          <w:rFonts w:hint="eastAsia"/>
        </w:rPr>
        <w:t>(</w:t>
      </w:r>
      <w:r w:rsidR="00D61478" w:rsidRPr="00B123A1">
        <w:t>3</w:t>
      </w:r>
      <w:r w:rsidR="0074078A">
        <w:t>.</w:t>
      </w:r>
      <w:r w:rsidR="00D61478" w:rsidRPr="00B123A1">
        <w:t>7</w:t>
      </w:r>
      <w:r w:rsidRPr="00B123A1">
        <w:rPr>
          <w:rFonts w:hint="eastAsia"/>
        </w:rPr>
        <w:t>)</w:t>
      </w:r>
    </w:p>
    <w:p w:rsidR="004956C5" w:rsidRPr="00B123A1" w:rsidRDefault="004956C5" w:rsidP="004956C5">
      <w:r w:rsidRPr="00B123A1">
        <w:rPr>
          <w:rFonts w:hint="eastAsia"/>
        </w:rPr>
        <w:t>不难推出，当光信号在微环中循环</w:t>
      </w:r>
      <w:r w:rsidRPr="00B123A1">
        <w:rPr>
          <w:rFonts w:hint="eastAsia"/>
        </w:rPr>
        <w:t>N</w:t>
      </w:r>
      <w:r w:rsidRPr="00B123A1">
        <w:rPr>
          <w:rFonts w:hint="eastAsia"/>
        </w:rPr>
        <w:t>次，假设此时系统达到稳定输出状态，此时：</w:t>
      </w:r>
    </w:p>
    <w:p w:rsidR="004956C5" w:rsidRPr="00B123A1" w:rsidRDefault="00FD7FDB" w:rsidP="004956C5">
      <w:pPr>
        <w:spacing w:line="480" w:lineRule="auto"/>
        <w:ind w:firstLine="482"/>
        <w:jc w:val="right"/>
        <w:rPr>
          <w:rFonts w:ascii="Verdana" w:hAnsi="Verdana"/>
        </w:rPr>
      </w:pPr>
      <w:r w:rsidRPr="00307FAA">
        <w:rPr>
          <w:position w:val="-32"/>
        </w:rPr>
        <w:object w:dxaOrig="6619" w:dyaOrig="760">
          <v:shape id="_x0000_i14726" type="#_x0000_t75" style="width:330.75pt;height:38.25pt" o:ole="">
            <v:imagedata r:id="rId147" o:title=""/>
          </v:shape>
          <o:OLEObject Type="Embed" ProgID="Equation.DSMT4" ShapeID="_x0000_i14726" DrawAspect="Content" ObjectID="_1574882376" r:id="rId148"/>
        </w:object>
      </w:r>
      <w:r w:rsidRPr="00B123A1">
        <w:rPr>
          <w:rFonts w:hint="eastAsia"/>
        </w:rPr>
        <w:t xml:space="preserve"> </w:t>
      </w:r>
      <w:r>
        <w:t xml:space="preserve"> </w:t>
      </w:r>
      <w:r w:rsidR="004956C5" w:rsidRPr="00B123A1">
        <w:rPr>
          <w:rFonts w:hint="eastAsia"/>
        </w:rPr>
        <w:t>(</w:t>
      </w:r>
      <w:r w:rsidR="00D61478" w:rsidRPr="00B123A1">
        <w:t>3</w:t>
      </w:r>
      <w:r w:rsidR="0074078A">
        <w:t>.</w:t>
      </w:r>
      <w:r w:rsidR="00D61478" w:rsidRPr="00B123A1">
        <w:t>8</w:t>
      </w:r>
      <w:r w:rsidR="004956C5" w:rsidRPr="00B123A1">
        <w:rPr>
          <w:rFonts w:hint="eastAsia"/>
        </w:rPr>
        <w:t>)</w:t>
      </w:r>
    </w:p>
    <w:p w:rsidR="004956C5" w:rsidRPr="00B123A1" w:rsidRDefault="004956C5" w:rsidP="004956C5">
      <w:pPr>
        <w:ind w:firstLine="480"/>
      </w:pPr>
      <w:r w:rsidRPr="00B123A1">
        <w:rPr>
          <w:rFonts w:hint="eastAsia"/>
        </w:rPr>
        <w:t>可以看出此时微环的稳定输出表达形式与式（</w:t>
      </w:r>
      <w:r w:rsidR="00D61478" w:rsidRPr="00B123A1">
        <w:t>3</w:t>
      </w:r>
      <w:r w:rsidR="00A07E1C">
        <w:t>.</w:t>
      </w:r>
      <w:r w:rsidR="00D61478" w:rsidRPr="00B123A1">
        <w:t>5</w:t>
      </w:r>
      <w:r w:rsidRPr="00B123A1">
        <w:rPr>
          <w:rFonts w:hint="eastAsia"/>
        </w:rPr>
        <w:t>）所示的数学分析中时域输出的级数表达形式是一致的，表示该方案物理含义的符合一般规律。我们也可以直接分析</w:t>
      </w:r>
      <w:bookmarkStart w:id="149" w:name="OLE_LINK252"/>
      <w:r w:rsidRPr="00B123A1">
        <w:rPr>
          <w:rFonts w:hint="eastAsia"/>
        </w:rPr>
        <w:t>器件的传递函数，直接从时域或者频域得到求解微分方程所需的滤波器</w:t>
      </w:r>
      <w:bookmarkEnd w:id="149"/>
      <w:r w:rsidRPr="00B123A1">
        <w:rPr>
          <w:rFonts w:hint="eastAsia"/>
        </w:rPr>
        <w:t>。</w:t>
      </w:r>
      <w:r w:rsidRPr="00B123A1">
        <w:rPr>
          <w:rStyle w:val="fontstyle01"/>
          <w:rFonts w:hint="default"/>
          <w:color w:val="auto"/>
        </w:rPr>
        <w:t>根据傅里叶变换，如果利用一个理想的</w:t>
      </w:r>
      <w:proofErr w:type="gramStart"/>
      <w:r w:rsidRPr="00B123A1">
        <w:rPr>
          <w:rStyle w:val="fontstyle01"/>
          <w:rFonts w:hint="default"/>
          <w:color w:val="auto"/>
        </w:rPr>
        <w:t>滤波器对式</w:t>
      </w:r>
      <w:proofErr w:type="gramEnd"/>
      <w:r w:rsidRPr="00B123A1">
        <w:rPr>
          <w:rStyle w:val="fontstyle11"/>
          <w:color w:val="auto"/>
        </w:rPr>
        <w:t>(</w:t>
      </w:r>
      <w:r w:rsidR="00A07E1C">
        <w:rPr>
          <w:rStyle w:val="fontstyle11"/>
          <w:color w:val="auto"/>
        </w:rPr>
        <w:t>3.</w:t>
      </w:r>
      <w:r w:rsidRPr="00B123A1">
        <w:rPr>
          <w:rStyle w:val="fontstyle11"/>
          <w:color w:val="auto"/>
        </w:rPr>
        <w:t>1)</w:t>
      </w:r>
      <w:r w:rsidRPr="00B123A1">
        <w:rPr>
          <w:rStyle w:val="fontstyle01"/>
          <w:rFonts w:hint="default"/>
          <w:color w:val="auto"/>
        </w:rPr>
        <w:t>进行求解，</w:t>
      </w:r>
      <w:r w:rsidRPr="00B123A1">
        <w:rPr>
          <w:rFonts w:ascii="宋体" w:hAnsi="宋体" w:hint="eastAsia"/>
        </w:rPr>
        <w:t>考虑零状态响应的情况，也就是</w:t>
      </w:r>
      <m:oMath>
        <m:r>
          <m:rPr>
            <m:sty m:val="p"/>
          </m:rPr>
          <w:rPr>
            <w:rFonts w:ascii="Cambria Math" w:hAnsi="Cambria Math"/>
          </w:rPr>
          <m:t>y</m:t>
        </m:r>
        <m:d>
          <m:dPr>
            <m:ctrlPr>
              <w:rPr>
                <w:rFonts w:ascii="Cambria Math" w:hAnsi="Cambria Math"/>
              </w:rPr>
            </m:ctrlPr>
          </m:dPr>
          <m:e>
            <m:r>
              <m:rPr>
                <m:sty m:val="p"/>
              </m:rPr>
              <w:rPr>
                <w:rFonts w:ascii="Cambria Math" w:hAnsi="Cambria Math"/>
              </w:rPr>
              <m:t>0</m:t>
            </m:r>
          </m:e>
        </m:d>
        <m:r>
          <w:rPr>
            <w:rFonts w:ascii="Cambria Math" w:hAnsi="Cambria Math"/>
          </w:rPr>
          <m:t>=0</m:t>
        </m:r>
      </m:oMath>
      <w:r w:rsidRPr="00B123A1">
        <w:rPr>
          <w:rFonts w:ascii="宋体" w:hAnsi="宋体" w:hint="eastAsia"/>
        </w:rPr>
        <w:t>下， 传输函数</w:t>
      </w:r>
      <m:oMath>
        <m:r>
          <m:rPr>
            <m:sty m:val="p"/>
          </m:rPr>
          <w:rPr>
            <w:rFonts w:ascii="Cambria Math" w:hAnsi="Cambria Math"/>
          </w:rPr>
          <m:t>H</m:t>
        </m:r>
        <m:d>
          <m:dPr>
            <m:ctrlPr>
              <w:rPr>
                <w:rFonts w:ascii="Cambria Math" w:hAnsi="Cambria Math"/>
              </w:rPr>
            </m:ctrlPr>
          </m:dPr>
          <m:e>
            <m:r>
              <m:rPr>
                <m:sty m:val="p"/>
              </m:rPr>
              <w:rPr>
                <w:rFonts w:ascii="Cambria Math" w:hAnsi="Cambria Math"/>
              </w:rPr>
              <m:t>ω</m:t>
            </m:r>
          </m:e>
        </m:d>
      </m:oMath>
      <w:r w:rsidRPr="00B123A1">
        <w:rPr>
          <w:rFonts w:ascii="宋体" w:hAnsi="宋体" w:hint="eastAsia"/>
        </w:rPr>
        <w:t>可以写为：</w:t>
      </w:r>
    </w:p>
    <w:p w:rsidR="004956C5" w:rsidRPr="00B123A1" w:rsidRDefault="00961409" w:rsidP="004956C5">
      <w:pPr>
        <w:wordWrap w:val="0"/>
        <w:spacing w:line="480" w:lineRule="auto"/>
        <w:jc w:val="right"/>
        <w:rPr>
          <w:rFonts w:ascii="宋体" w:hAnsi="宋体"/>
        </w:rPr>
      </w:pPr>
      <w:r w:rsidRPr="00307FAA">
        <w:rPr>
          <w:position w:val="-28"/>
        </w:rPr>
        <w:object w:dxaOrig="1520" w:dyaOrig="660">
          <v:shape id="_x0000_i14727" type="#_x0000_t75" style="width:75.75pt;height:33pt" o:ole="">
            <v:imagedata r:id="rId149" o:title=""/>
          </v:shape>
          <o:OLEObject Type="Embed" ProgID="Equation.DSMT4" ShapeID="_x0000_i14727" DrawAspect="Content" ObjectID="_1574882377" r:id="rId150"/>
        </w:object>
      </w:r>
      <w:r>
        <w:t xml:space="preserve">         </w:t>
      </w:r>
      <w:r w:rsidR="004956C5" w:rsidRPr="00B123A1">
        <w:t xml:space="preserve">  </w:t>
      </w:r>
      <w:r>
        <w:t xml:space="preserve">   </w:t>
      </w:r>
      <w:r w:rsidR="004956C5" w:rsidRPr="00B123A1">
        <w:t xml:space="preserve">         </w:t>
      </w:r>
      <w:r w:rsidR="004956C5" w:rsidRPr="00B123A1">
        <w:rPr>
          <w:rFonts w:hint="eastAsia"/>
        </w:rPr>
        <w:t>(</w:t>
      </w:r>
      <w:r w:rsidR="00D61478" w:rsidRPr="00B123A1">
        <w:t>3</w:t>
      </w:r>
      <w:r w:rsidR="00A07E1C">
        <w:t>.</w:t>
      </w:r>
      <w:r w:rsidR="00D61478" w:rsidRPr="00B123A1">
        <w:t>9</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其中，j为虚数单位，</w:t>
      </w:r>
      <m:oMath>
        <m:r>
          <m:rPr>
            <m:sty m:val="p"/>
          </m:rPr>
          <w:rPr>
            <w:rFonts w:ascii="Cambria Math" w:hAnsi="Cambria Math" w:hint="eastAsia"/>
          </w:rPr>
          <m:t>j</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-1</m:t>
            </m:r>
          </m:e>
        </m:rad>
      </m:oMath>
      <w:r w:rsidRPr="00B123A1">
        <w:rPr>
          <w:rFonts w:ascii="宋体" w:hAnsi="宋体"/>
        </w:rPr>
        <w:t xml:space="preserve"> ,</w:t>
      </w:r>
      <m:oMath>
        <m:r>
          <m:rPr>
            <m:sty m:val="p"/>
          </m:rPr>
          <w:rPr>
            <w:rFonts w:ascii="Cambria Math" w:hAnsi="Cambria Math"/>
          </w:rPr>
          <m:t>ω</m:t>
        </m:r>
      </m:oMath>
      <w:r w:rsidRPr="00B123A1">
        <w:rPr>
          <w:rFonts w:ascii="宋体" w:hAnsi="宋体" w:hint="eastAsia"/>
        </w:rPr>
        <w:t>代表入射光角频率，k为任意正实数。不难看出，只要某一种光学结构的传输函数符合（</w:t>
      </w:r>
      <w:r w:rsidR="00D61478" w:rsidRPr="00B123A1">
        <w:rPr>
          <w:rFonts w:ascii="宋体" w:hAnsi="宋体"/>
        </w:rPr>
        <w:t>3</w:t>
      </w:r>
      <w:r w:rsidR="00A07E1C">
        <w:rPr>
          <w:rFonts w:ascii="宋体" w:hAnsi="宋体"/>
        </w:rPr>
        <w:t>.</w:t>
      </w:r>
      <w:r w:rsidR="00D61478" w:rsidRPr="00B123A1">
        <w:rPr>
          <w:rFonts w:ascii="宋体" w:hAnsi="宋体"/>
        </w:rPr>
        <w:t>9</w:t>
      </w:r>
      <w:r w:rsidRPr="00B123A1">
        <w:rPr>
          <w:rFonts w:ascii="宋体" w:hAnsi="宋体" w:hint="eastAsia"/>
        </w:rPr>
        <w:t>）式的形式，从理论上来讲，就可以利用此结构实现光微分方程的求解。</w:t>
      </w:r>
    </w:p>
    <w:p w:rsidR="004956C5" w:rsidRPr="00B123A1" w:rsidRDefault="004956C5" w:rsidP="004956C5">
      <w:pPr>
        <w:ind w:firstLine="420"/>
      </w:pPr>
      <w:r w:rsidRPr="00B123A1">
        <w:rPr>
          <w:rFonts w:hint="eastAsia"/>
        </w:rPr>
        <w:t>图</w:t>
      </w:r>
      <w:r w:rsidR="00D61478" w:rsidRPr="00B123A1">
        <w:t>3</w:t>
      </w:r>
      <w:r w:rsidR="00A07E1C">
        <w:t>-</w:t>
      </w:r>
      <w:r w:rsidR="00D61478" w:rsidRPr="00B123A1">
        <w:t>1</w:t>
      </w:r>
      <w:r w:rsidRPr="00B123A1">
        <w:rPr>
          <w:rFonts w:hint="eastAsia"/>
        </w:rPr>
        <w:t>（</w:t>
      </w:r>
      <w:r w:rsidRPr="00B123A1">
        <w:rPr>
          <w:rFonts w:hint="eastAsia"/>
        </w:rPr>
        <w:t>a</w:t>
      </w:r>
      <w:r w:rsidRPr="00B123A1">
        <w:rPr>
          <w:rFonts w:hint="eastAsia"/>
        </w:rPr>
        <w:t>）为上下载型微环谐振器结构示意图。根据耦合模理论，该谐振器的</w:t>
      </w:r>
      <w:r w:rsidRPr="00B123A1">
        <w:rPr>
          <w:rFonts w:hint="eastAsia"/>
        </w:rPr>
        <w:t>Drop</w:t>
      </w:r>
      <w:r w:rsidRPr="00B123A1">
        <w:rPr>
          <w:rFonts w:hint="eastAsia"/>
        </w:rPr>
        <w:t>端传输函数</w:t>
      </w:r>
      <m:oMath>
        <m:r>
          <m:rPr>
            <m:sty m:val="p"/>
          </m:rPr>
          <w:rPr>
            <w:rFonts w:ascii="Cambria Math" w:hAnsi="Cambria Math"/>
          </w:rPr>
          <m:t>T</m:t>
        </m:r>
        <m:r>
          <m:rPr>
            <m:sty m:val="p"/>
          </m:rPr>
          <w:rPr>
            <w:rFonts w:ascii="Cambria Math" w:hAnsi="Cambria Math" w:hint="eastAsia"/>
          </w:rPr>
          <m:t>(</m:t>
        </m:r>
        <m:r>
          <m:rPr>
            <m:sty m:val="p"/>
          </m:rPr>
          <w:rPr>
            <w:rFonts w:ascii="Cambria Math" w:hAnsi="Cambria Math"/>
          </w:rPr>
          <m:t>ω)</m:t>
        </m:r>
      </m:oMath>
      <w:r w:rsidRPr="00B123A1">
        <w:rPr>
          <w:rFonts w:hint="eastAsia"/>
        </w:rPr>
        <w:t>满足</w:t>
      </w:r>
      <w:r w:rsidRPr="00B123A1">
        <w:rPr>
          <w:rFonts w:hint="eastAsia"/>
        </w:rPr>
        <w:t>[29-30]</w:t>
      </w:r>
    </w:p>
    <w:p w:rsidR="004956C5" w:rsidRPr="00B123A1" w:rsidRDefault="004956C5" w:rsidP="004956C5">
      <w:pPr>
        <w:wordWrap w:val="0"/>
        <w:spacing w:line="480" w:lineRule="auto"/>
        <w:jc w:val="right"/>
        <w:rPr>
          <w:rFonts w:ascii="宋体" w:hAnsi="宋体"/>
        </w:rPr>
      </w:pPr>
      <w:r w:rsidRPr="00B123A1">
        <w:rPr>
          <w:noProof/>
          <w:position w:val="-58"/>
        </w:rPr>
        <w:drawing>
          <wp:inline distT="0" distB="0" distL="0" distR="0" wp14:anchorId="4E87F475" wp14:editId="50BA0A04">
            <wp:extent cx="1498600" cy="584200"/>
            <wp:effectExtent l="0" t="0" r="0" b="0"/>
            <wp:docPr id="209"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8600" cy="584200"/>
                    </a:xfrm>
                    <a:prstGeom prst="rect">
                      <a:avLst/>
                    </a:prstGeom>
                    <a:noFill/>
                    <a:ln>
                      <a:noFill/>
                    </a:ln>
                  </pic:spPr>
                </pic:pic>
              </a:graphicData>
            </a:graphic>
          </wp:inline>
        </w:drawing>
      </w:r>
      <w:r w:rsidR="00961409">
        <w:t xml:space="preserve">         </w:t>
      </w:r>
      <w:r w:rsidRPr="00B123A1">
        <w:t xml:space="preserve">            (</w:t>
      </w:r>
      <w:r w:rsidR="00D61478" w:rsidRPr="00B123A1">
        <w:t>3</w:t>
      </w:r>
      <w:r w:rsidR="00A07E1C">
        <w:t>.</w:t>
      </w:r>
      <w:r w:rsidR="00D61478" w:rsidRPr="00B123A1">
        <w:t>10</w:t>
      </w:r>
      <w:r w:rsidRPr="00B123A1">
        <w:t>)</w:t>
      </w:r>
    </w:p>
    <w:p w:rsidR="00CA082F" w:rsidRPr="00B123A1" w:rsidRDefault="004956C5" w:rsidP="004956C5">
      <w:r w:rsidRPr="00B123A1">
        <w:rPr>
          <w:rFonts w:hint="eastAsia"/>
        </w:rPr>
        <w:t>其中，</w:t>
      </w:r>
      <m:oMath>
        <m:r>
          <m:rPr>
            <m:sty m:val="p"/>
          </m:rPr>
          <w:rPr>
            <w:rFonts w:ascii="Cambria Math" w:hAnsi="Cambria Math"/>
          </w:rPr>
          <m:t>ω</m:t>
        </m:r>
      </m:oMath>
      <w:r w:rsidRPr="00B123A1">
        <w:rPr>
          <w:rFonts w:hint="eastAsia"/>
        </w:rPr>
        <w:t>是输入光角频率，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B123A1">
        <w:rPr>
          <w:rFonts w:hint="eastAsia"/>
        </w:rPr>
        <w:t>是微环谐振频率。</w:t>
      </w:r>
      <w:r w:rsidRPr="00B123A1">
        <w:t>Q</w:t>
      </w:r>
      <w:r w:rsidRPr="00B123A1">
        <w:rPr>
          <w:rFonts w:hint="eastAsia"/>
        </w:rPr>
        <w:t>是微环谐振器的品质因数，可以利用传输函数的峰值与半高全宽的比值来表征。可以看出，微环</w:t>
      </w:r>
      <w:r w:rsidRPr="00B123A1">
        <w:rPr>
          <w:rFonts w:hint="eastAsia"/>
        </w:rPr>
        <w:t>Drop</w:t>
      </w:r>
      <w:r w:rsidRPr="00B123A1">
        <w:rPr>
          <w:rFonts w:hint="eastAsia"/>
        </w:rPr>
        <w:t>端的传输函数正比于求解微分方程所需要的理想滤波器的传输函数。上下载型微环谐振器的传递函数是周期性梳状频率，周期由自由光谱范围（</w:t>
      </w:r>
      <w:r w:rsidRPr="00B123A1">
        <w:rPr>
          <w:rFonts w:hint="eastAsia"/>
        </w:rPr>
        <w:t>FSR</w:t>
      </w:r>
      <w:r w:rsidRPr="00B123A1">
        <w:rPr>
          <w:rFonts w:hint="eastAsia"/>
        </w:rPr>
        <w:t>）决定，其中谐振频率附近的频谱响应可以通过</w:t>
      </w:r>
      <w:proofErr w:type="gramStart"/>
      <w:r w:rsidRPr="00B123A1">
        <w:rPr>
          <w:rFonts w:hint="eastAsia"/>
        </w:rPr>
        <w:t>洛</w:t>
      </w:r>
      <w:proofErr w:type="gramEnd"/>
      <w:r w:rsidRPr="00B123A1">
        <w:rPr>
          <w:rFonts w:hint="eastAsia"/>
        </w:rPr>
        <w:t>伦兹函数拟合，图</w:t>
      </w:r>
      <w:r w:rsidR="00D61478" w:rsidRPr="00B123A1">
        <w:t>3</w:t>
      </w:r>
      <w:r w:rsidR="00173111">
        <w:rPr>
          <w:rFonts w:hint="eastAsia"/>
        </w:rPr>
        <w:t>-</w:t>
      </w:r>
      <w:r w:rsidR="00D61478" w:rsidRPr="00B123A1">
        <w:t>1</w:t>
      </w:r>
      <w:r w:rsidRPr="00B123A1">
        <w:rPr>
          <w:rFonts w:hint="eastAsia"/>
        </w:rPr>
        <w:t>(b)</w:t>
      </w:r>
      <w:r w:rsidRPr="00B123A1">
        <w:rPr>
          <w:rFonts w:hint="eastAsia"/>
        </w:rPr>
        <w:t>展示了上下载型微环谐振器</w:t>
      </w:r>
      <w:r w:rsidRPr="00B123A1">
        <w:rPr>
          <w:rFonts w:hint="eastAsia"/>
        </w:rPr>
        <w:t>Drop</w:t>
      </w:r>
      <w:r w:rsidRPr="00B123A1">
        <w:rPr>
          <w:rFonts w:hint="eastAsia"/>
        </w:rPr>
        <w:t>端的幅频响应（黑色虚线）和相位响应（蓝色点线）曲线。幅频响应与理想</w:t>
      </w:r>
      <w:r w:rsidRPr="00B123A1">
        <w:rPr>
          <w:rFonts w:hint="eastAsia"/>
        </w:rPr>
        <w:t>ODE</w:t>
      </w:r>
      <w:r w:rsidRPr="00B123A1">
        <w:rPr>
          <w:rFonts w:hint="eastAsia"/>
        </w:rPr>
        <w:t>求解器的曲线（红色虚线）相比较，二者符合较好，由此可以推断上下载型微环可以用来求解常系数一阶</w:t>
      </w:r>
      <w:r w:rsidRPr="00B123A1">
        <w:rPr>
          <w:rFonts w:hint="eastAsia"/>
        </w:rPr>
        <w:t>ODE</w:t>
      </w:r>
      <w:r w:rsidRPr="00B123A1">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123A1" w:rsidRPr="00B123A1" w:rsidTr="00CD1F01">
        <w:tc>
          <w:tcPr>
            <w:tcW w:w="4145" w:type="dxa"/>
          </w:tcPr>
          <w:p w:rsidR="004956C5" w:rsidRPr="00B123A1" w:rsidRDefault="004956C5" w:rsidP="004956C5">
            <w:pPr>
              <w:spacing w:line="480" w:lineRule="auto"/>
              <w:rPr>
                <w:sz w:val="18"/>
                <w:szCs w:val="18"/>
              </w:rPr>
            </w:pPr>
            <w:r w:rsidRPr="00B123A1">
              <w:rPr>
                <w:rFonts w:hint="eastAsia"/>
                <w:noProof/>
                <w:sz w:val="18"/>
                <w:szCs w:val="18"/>
              </w:rPr>
              <w:drawing>
                <wp:inline distT="0" distB="0" distL="0" distR="0" wp14:anchorId="0C1F094F" wp14:editId="1DB4C49D">
                  <wp:extent cx="2310384" cy="1798320"/>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png"/>
                          <pic:cNvPicPr/>
                        </pic:nvPicPr>
                        <pic:blipFill>
                          <a:blip r:embed="rId152">
                            <a:extLst>
                              <a:ext uri="{28A0092B-C50C-407E-A947-70E740481C1C}">
                                <a14:useLocalDpi xmlns:a14="http://schemas.microsoft.com/office/drawing/2010/main" val="0"/>
                              </a:ext>
                            </a:extLst>
                          </a:blip>
                          <a:stretch>
                            <a:fillRect/>
                          </a:stretch>
                        </pic:blipFill>
                        <pic:spPr>
                          <a:xfrm>
                            <a:off x="0" y="0"/>
                            <a:ext cx="2310384" cy="1798320"/>
                          </a:xfrm>
                          <a:prstGeom prst="rect">
                            <a:avLst/>
                          </a:prstGeom>
                        </pic:spPr>
                      </pic:pic>
                    </a:graphicData>
                  </a:graphic>
                </wp:inline>
              </w:drawing>
            </w:r>
          </w:p>
        </w:tc>
        <w:tc>
          <w:tcPr>
            <w:tcW w:w="4145" w:type="dxa"/>
          </w:tcPr>
          <w:p w:rsidR="004956C5" w:rsidRPr="00B123A1" w:rsidRDefault="004956C5" w:rsidP="004956C5">
            <w:pPr>
              <w:spacing w:line="480" w:lineRule="auto"/>
              <w:rPr>
                <w:sz w:val="18"/>
                <w:szCs w:val="18"/>
              </w:rPr>
            </w:pPr>
            <w:r w:rsidRPr="00B123A1">
              <w:rPr>
                <w:rFonts w:hint="eastAsia"/>
                <w:noProof/>
                <w:sz w:val="18"/>
                <w:szCs w:val="18"/>
              </w:rPr>
              <w:drawing>
                <wp:inline distT="0" distB="0" distL="0" distR="0" wp14:anchorId="3AE77541" wp14:editId="5C8A1D9F">
                  <wp:extent cx="2426208" cy="1798320"/>
                  <wp:effectExtent l="0" t="0" r="1270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png"/>
                          <pic:cNvPicPr/>
                        </pic:nvPicPr>
                        <pic:blipFill>
                          <a:blip r:embed="rId153">
                            <a:extLst>
                              <a:ext uri="{28A0092B-C50C-407E-A947-70E740481C1C}">
                                <a14:useLocalDpi xmlns:a14="http://schemas.microsoft.com/office/drawing/2010/main" val="0"/>
                              </a:ext>
                            </a:extLst>
                          </a:blip>
                          <a:stretch>
                            <a:fillRect/>
                          </a:stretch>
                        </pic:blipFill>
                        <pic:spPr>
                          <a:xfrm>
                            <a:off x="0" y="0"/>
                            <a:ext cx="2426208" cy="1798320"/>
                          </a:xfrm>
                          <a:prstGeom prst="rect">
                            <a:avLst/>
                          </a:prstGeom>
                        </pic:spPr>
                      </pic:pic>
                    </a:graphicData>
                  </a:graphic>
                </wp:inline>
              </w:drawing>
            </w:r>
          </w:p>
        </w:tc>
      </w:tr>
    </w:tbl>
    <w:p w:rsidR="004956C5" w:rsidRPr="00B123A1" w:rsidRDefault="004956C5" w:rsidP="00173111">
      <w:pPr>
        <w:pStyle w:val="a7"/>
      </w:pPr>
      <w:r w:rsidRPr="00B123A1">
        <w:rPr>
          <w:rFonts w:hint="eastAsia"/>
        </w:rPr>
        <w:t>图</w:t>
      </w:r>
      <w:r w:rsidRPr="00B123A1">
        <w:rPr>
          <w:rFonts w:hint="eastAsia"/>
        </w:rPr>
        <w:t xml:space="preserve"> </w:t>
      </w:r>
      <w:r w:rsidR="00D61478" w:rsidRPr="00B123A1">
        <w:t>3</w:t>
      </w:r>
      <w:r w:rsidR="00173111">
        <w:rPr>
          <w:rFonts w:hint="eastAsia"/>
        </w:rPr>
        <w:t>-</w:t>
      </w:r>
      <w:r w:rsidR="00D61478" w:rsidRPr="00B123A1">
        <w:t>1</w:t>
      </w:r>
      <w:r w:rsidRPr="00B123A1">
        <w:rPr>
          <w:rFonts w:hint="eastAsia"/>
        </w:rPr>
        <w:t xml:space="preserve"> | (a).</w:t>
      </w:r>
      <w:r w:rsidRPr="00B123A1">
        <w:rPr>
          <w:rFonts w:hint="eastAsia"/>
        </w:rPr>
        <w:t>上下载型微环谐振器结构示意图，（</w:t>
      </w:r>
      <w:r w:rsidRPr="00B123A1">
        <w:rPr>
          <w:rFonts w:hint="eastAsia"/>
        </w:rPr>
        <w:t>b</w:t>
      </w:r>
      <w:r w:rsidRPr="00B123A1">
        <w:rPr>
          <w:rFonts w:hint="eastAsia"/>
        </w:rPr>
        <w:t>）上下载型微环谐振器</w:t>
      </w:r>
      <w:r w:rsidRPr="00B123A1">
        <w:rPr>
          <w:rFonts w:hint="eastAsia"/>
        </w:rPr>
        <w:t>Drop</w:t>
      </w:r>
      <w:r w:rsidRPr="00B123A1">
        <w:rPr>
          <w:rFonts w:hint="eastAsia"/>
        </w:rPr>
        <w:t>端频域响应和理想</w:t>
      </w:r>
      <w:r w:rsidRPr="00B123A1">
        <w:rPr>
          <w:rFonts w:hint="eastAsia"/>
        </w:rPr>
        <w:t>ODE</w:t>
      </w:r>
      <w:r w:rsidRPr="00B123A1">
        <w:rPr>
          <w:rFonts w:hint="eastAsia"/>
        </w:rPr>
        <w:t>求解器频域响应</w:t>
      </w:r>
    </w:p>
    <w:p w:rsidR="004956C5" w:rsidRPr="00B123A1" w:rsidRDefault="004956C5" w:rsidP="001769E7">
      <w:pPr>
        <w:spacing w:line="240" w:lineRule="auto"/>
        <w:ind w:firstLine="420"/>
      </w:pPr>
      <w:r w:rsidRPr="00B123A1">
        <w:rPr>
          <w:rFonts w:hint="eastAsia"/>
        </w:rPr>
        <w:t>通过比较式</w:t>
      </w:r>
      <w:r w:rsidRPr="00B123A1">
        <w:rPr>
          <w:rFonts w:hint="eastAsia"/>
        </w:rPr>
        <w:t>(</w:t>
      </w:r>
      <w:r w:rsidR="00D61478" w:rsidRPr="00B123A1">
        <w:t>3</w:t>
      </w:r>
      <w:r w:rsidR="00173111">
        <w:rPr>
          <w:rFonts w:hint="eastAsia"/>
        </w:rPr>
        <w:t>.</w:t>
      </w:r>
      <w:r w:rsidR="00D61478" w:rsidRPr="00B123A1">
        <w:t>9</w:t>
      </w:r>
      <w:r w:rsidRPr="00B123A1">
        <w:rPr>
          <w:rFonts w:hint="eastAsia"/>
        </w:rPr>
        <w:t>)</w:t>
      </w:r>
      <w:r w:rsidRPr="00B123A1">
        <w:rPr>
          <w:rFonts w:hint="eastAsia"/>
        </w:rPr>
        <w:t>和式</w:t>
      </w:r>
      <w:r w:rsidRPr="00B123A1">
        <w:rPr>
          <w:rFonts w:hint="eastAsia"/>
        </w:rPr>
        <w:t>(</w:t>
      </w:r>
      <w:r w:rsidR="00D61478" w:rsidRPr="00B123A1">
        <w:t>3</w:t>
      </w:r>
      <w:r w:rsidR="00173111">
        <w:t>.</w:t>
      </w:r>
      <w:r w:rsidR="00D61478" w:rsidRPr="00B123A1">
        <w:t>10</w:t>
      </w:r>
      <w:r w:rsidRPr="00B123A1">
        <w:rPr>
          <w:rFonts w:hint="eastAsia"/>
        </w:rPr>
        <w:t>)</w:t>
      </w:r>
      <w:r w:rsidRPr="00B123A1">
        <w:rPr>
          <w:rFonts w:hint="eastAsia"/>
        </w:rPr>
        <w:t>，不难看出，令</w:t>
      </w:r>
      <w:r w:rsidR="00590D68" w:rsidRPr="00B123A1">
        <w:rPr>
          <w:noProof/>
          <w:position w:val="-28"/>
        </w:rPr>
        <w:object w:dxaOrig="780" w:dyaOrig="660">
          <v:shape id="_x0000_i14712" type="#_x0000_t75" alt="" style="width:39pt;height:33pt;mso-width-percent:0;mso-height-percent:0;mso-width-percent:0;mso-height-percent:0" o:ole="">
            <v:imagedata r:id="rId154" o:title=""/>
          </v:shape>
          <o:OLEObject Type="Embed" ProgID="Equation.DSMT4" ShapeID="_x0000_i14712" DrawAspect="Content" ObjectID="_1574882378" r:id="rId155"/>
        </w:object>
      </w:r>
      <w:r w:rsidRPr="00B123A1">
        <w:rPr>
          <w:rFonts w:hint="eastAsia"/>
        </w:rPr>
        <w:t>，则以上两式形式完全一致。根据</w:t>
      </w:r>
      <w:r w:rsidR="00590D68" w:rsidRPr="00B123A1">
        <w:rPr>
          <w:noProof/>
          <w:position w:val="-30"/>
        </w:rPr>
        <w:object w:dxaOrig="1700" w:dyaOrig="760">
          <v:shape id="_x0000_i14713" type="#_x0000_t75" alt="" style="width:85.5pt;height:39pt;mso-width-percent:0;mso-height-percent:0;mso-width-percent:0;mso-height-percent:0" o:ole="">
            <v:imagedata r:id="rId156" o:title=""/>
          </v:shape>
          <o:OLEObject Type="Embed" ProgID="Equation.DSMT4" ShapeID="_x0000_i14713" DrawAspect="Content" ObjectID="_1574882379" r:id="rId157"/>
        </w:object>
      </w:r>
      <w:r w:rsidRPr="00B123A1">
        <w:rPr>
          <w:rFonts w:hint="eastAsia"/>
        </w:rPr>
        <w:t>得到</w:t>
      </w:r>
      <w:r w:rsidRPr="00B123A1">
        <w:rPr>
          <w:rFonts w:hint="eastAsia"/>
        </w:rPr>
        <w:t>[31]</w:t>
      </w:r>
      <w:r w:rsidRPr="00B123A1">
        <w:rPr>
          <w:rFonts w:hint="eastAsia"/>
        </w:rPr>
        <w:t>：</w:t>
      </w:r>
    </w:p>
    <w:p w:rsidR="004956C5" w:rsidRPr="00B123A1" w:rsidRDefault="00590D68" w:rsidP="00CD1F01">
      <w:pPr>
        <w:spacing w:line="240" w:lineRule="auto"/>
        <w:jc w:val="right"/>
        <w:rPr>
          <w:rFonts w:ascii="Cambria Math" w:hAnsi="Cambria Math"/>
          <w:kern w:val="0"/>
          <w:szCs w:val="21"/>
        </w:rPr>
      </w:pPr>
      <w:r w:rsidRPr="00B123A1">
        <w:rPr>
          <w:noProof/>
          <w:position w:val="-34"/>
        </w:rPr>
        <w:object w:dxaOrig="1860" w:dyaOrig="720">
          <v:shape id="_x0000_i14714" type="#_x0000_t75" alt="" style="width:91.5pt;height:39pt;mso-width-percent:0;mso-height-percent:0;mso-width-percent:0;mso-height-percent:0" o:ole="">
            <v:imagedata r:id="rId158" o:title=""/>
          </v:shape>
          <o:OLEObject Type="Embed" ProgID="Equation.DSMT4" ShapeID="_x0000_i14714" DrawAspect="Content" ObjectID="_1574882380" r:id="rId159"/>
        </w:object>
      </w:r>
      <w:r w:rsidR="00CD1F01" w:rsidRPr="00B123A1">
        <w:t xml:space="preserve">                 </w:t>
      </w:r>
      <w:r w:rsidR="004956C5" w:rsidRPr="00B123A1">
        <w:t xml:space="preserve">        (</w:t>
      </w:r>
      <w:r w:rsidR="00D61478" w:rsidRPr="00B123A1">
        <w:t>3</w:t>
      </w:r>
      <w:r w:rsidR="00173111">
        <w:t>.</w:t>
      </w:r>
      <w:r w:rsidR="00D61478" w:rsidRPr="00B123A1">
        <w:t>11</w:t>
      </w:r>
      <w:r w:rsidR="004956C5" w:rsidRPr="00B123A1">
        <w:t>)</w:t>
      </w:r>
    </w:p>
    <w:p w:rsidR="004956C5" w:rsidRPr="00B123A1" w:rsidRDefault="004956C5" w:rsidP="004956C5">
      <w:pPr>
        <w:spacing w:line="240" w:lineRule="auto"/>
      </w:pPr>
      <w:r w:rsidRPr="00B123A1">
        <w:rPr>
          <w:rFonts w:hint="eastAsia"/>
        </w:rPr>
        <w:t>其中，</w:t>
      </w:r>
      <w:r w:rsidR="00590D68" w:rsidRPr="00B123A1">
        <w:rPr>
          <w:noProof/>
          <w:position w:val="-6"/>
        </w:rPr>
        <w:object w:dxaOrig="200" w:dyaOrig="220">
          <v:shape id="_x0000_i14715" type="#_x0000_t75" alt="" style="width:13.5pt;height:12.75pt;mso-width-percent:0;mso-height-percent:0;mso-width-percent:0;mso-height-percent:0" o:ole="">
            <v:imagedata r:id="rId160" o:title=""/>
          </v:shape>
          <o:OLEObject Type="Embed" ProgID="Equation.DSMT4" ShapeID="_x0000_i14715" DrawAspect="Content" ObjectID="_1574882381" r:id="rId161"/>
        </w:object>
      </w:r>
      <w:r w:rsidRPr="00B123A1">
        <w:rPr>
          <w:rFonts w:hint="eastAsia"/>
        </w:rPr>
        <w:t>为微环中光传输系数</w:t>
      </w:r>
      <w:r w:rsidRPr="00B123A1">
        <w:rPr>
          <w:rFonts w:hint="eastAsia"/>
        </w:rPr>
        <w:t>,</w:t>
      </w:r>
      <w:r w:rsidR="00590D68" w:rsidRPr="00B123A1">
        <w:rPr>
          <w:noProof/>
          <w:position w:val="-14"/>
        </w:rPr>
        <w:object w:dxaOrig="279" w:dyaOrig="380">
          <v:shape id="_x0000_i14716" type="#_x0000_t75" alt="" style="width:13.5pt;height:18.75pt;mso-width-percent:0;mso-height-percent:0;mso-width-percent:0;mso-height-percent:0" o:ole="">
            <v:imagedata r:id="rId162" o:title=""/>
          </v:shape>
          <o:OLEObject Type="Embed" ProgID="Equation.DSMT4" ShapeID="_x0000_i14716" DrawAspect="Content" ObjectID="_1574882382" r:id="rId163"/>
        </w:object>
      </w:r>
      <w:r w:rsidRPr="00B123A1">
        <w:rPr>
          <w:rFonts w:hint="eastAsia"/>
          <w:iCs/>
          <w:szCs w:val="21"/>
        </w:rPr>
        <w:t>为群折射率</w:t>
      </w:r>
      <w:r w:rsidRPr="00B123A1">
        <w:rPr>
          <w:rFonts w:hint="eastAsia"/>
        </w:rPr>
        <w:t>，</w:t>
      </w:r>
      <w:r w:rsidR="00590D68" w:rsidRPr="00B123A1">
        <w:rPr>
          <w:noProof/>
          <w:position w:val="-6"/>
        </w:rPr>
        <w:object w:dxaOrig="940" w:dyaOrig="480">
          <v:shape id="_x0000_i14717" type="#_x0000_t75" alt="" style="width:45.75pt;height:26.25pt;mso-width-percent:0;mso-height-percent:0;mso-width-percent:0;mso-height-percent:0" o:ole="">
            <v:imagedata r:id="rId164" o:title=""/>
          </v:shape>
          <o:OLEObject Type="Embed" ProgID="Equation.DSMT4" ShapeID="_x0000_i14717" DrawAspect="Content" ObjectID="_1574882383" r:id="rId165"/>
        </w:object>
      </w:r>
      <w:r w:rsidRPr="00B123A1">
        <w:rPr>
          <w:rFonts w:hint="eastAsia"/>
        </w:rPr>
        <w:t>，用来表征微环内损耗的大小情况，</w:t>
      </w:r>
      <w:r w:rsidRPr="00B123A1">
        <w:rPr>
          <w:i/>
        </w:rPr>
        <w:t>L</w:t>
      </w:r>
      <w:r w:rsidRPr="00B123A1">
        <w:rPr>
          <w:rFonts w:hint="eastAsia"/>
        </w:rPr>
        <w:t>为微环的周长，</w:t>
      </w:r>
      <w:r w:rsidR="00590D68" w:rsidRPr="00B123A1">
        <w:rPr>
          <w:noProof/>
          <w:position w:val="-12"/>
        </w:rPr>
        <w:object w:dxaOrig="560" w:dyaOrig="360">
          <v:shape id="_x0000_i14718" type="#_x0000_t75" alt="" style="width:26.25pt;height:18.75pt;mso-width-percent:0;mso-height-percent:0;mso-width-percent:0;mso-height-percent:0" o:ole="">
            <v:imagedata r:id="rId166" o:title=""/>
          </v:shape>
          <o:OLEObject Type="Embed" ProgID="Equation.DSMT4" ShapeID="_x0000_i14718" DrawAspect="Content" ObjectID="_1574882384" r:id="rId167"/>
        </w:object>
      </w:r>
      <w:r w:rsidRPr="00B123A1">
        <w:rPr>
          <w:rFonts w:hint="eastAsia"/>
        </w:rPr>
        <w:t>为微环谐振腔的自耦合系数。</w:t>
      </w:r>
      <w:proofErr w:type="gramStart"/>
      <w:r w:rsidRPr="00B123A1">
        <w:rPr>
          <w:rFonts w:hint="eastAsia"/>
        </w:rPr>
        <w:t>从式</w:t>
      </w:r>
      <w:proofErr w:type="gramEnd"/>
      <w:r w:rsidRPr="00B123A1">
        <w:rPr>
          <w:rFonts w:hint="eastAsia"/>
        </w:rPr>
        <w:t>(</w:t>
      </w:r>
      <w:r w:rsidR="00D61478" w:rsidRPr="00B123A1">
        <w:t>3</w:t>
      </w:r>
      <w:r w:rsidR="00173111">
        <w:t>.</w:t>
      </w:r>
      <w:r w:rsidR="00D61478" w:rsidRPr="00B123A1">
        <w:t>11</w:t>
      </w:r>
      <w:r w:rsidRPr="00B123A1">
        <w:rPr>
          <w:rFonts w:hint="eastAsia"/>
        </w:rPr>
        <w:t>)</w:t>
      </w:r>
      <w:r w:rsidRPr="00B123A1">
        <w:rPr>
          <w:rFonts w:hint="eastAsia"/>
        </w:rPr>
        <w:t>看出，常系数</w:t>
      </w:r>
      <w:r w:rsidRPr="00B123A1">
        <w:rPr>
          <w:rFonts w:hint="eastAsia"/>
          <w:i/>
        </w:rPr>
        <w:t>k</w:t>
      </w:r>
      <w:r w:rsidRPr="00B123A1">
        <w:rPr>
          <w:rFonts w:hint="eastAsia"/>
        </w:rPr>
        <w:t>与微环内的损耗相关，因此通过调节微环内的损耗，从而实现</w:t>
      </w:r>
      <w:r w:rsidRPr="00B123A1">
        <w:rPr>
          <w:rFonts w:hint="eastAsia"/>
          <w:i/>
        </w:rPr>
        <w:t>k</w:t>
      </w:r>
      <w:r w:rsidRPr="00B123A1">
        <w:rPr>
          <w:rFonts w:hint="eastAsia"/>
        </w:rPr>
        <w:t>的可调。</w:t>
      </w:r>
    </w:p>
    <w:p w:rsidR="004956C5" w:rsidRPr="00B123A1" w:rsidRDefault="004956C5" w:rsidP="004956C5">
      <w:pPr>
        <w:pStyle w:val="2"/>
      </w:pPr>
      <w:bookmarkStart w:id="150" w:name="_Toc486943596"/>
      <w:bookmarkStart w:id="151" w:name="_Toc501121525"/>
      <w:r w:rsidRPr="00B123A1">
        <w:rPr>
          <w:rFonts w:hint="eastAsia"/>
        </w:rPr>
        <w:t xml:space="preserve">3.2 </w:t>
      </w:r>
      <w:r w:rsidR="009015FB">
        <w:t>利用</w:t>
      </w:r>
      <w:r w:rsidRPr="00B123A1">
        <w:rPr>
          <w:rFonts w:hint="eastAsia"/>
        </w:rPr>
        <w:t>IRS</w:t>
      </w:r>
      <w:r w:rsidRPr="00B123A1">
        <w:rPr>
          <w:rFonts w:hint="eastAsia"/>
        </w:rPr>
        <w:t>效应</w:t>
      </w:r>
      <w:r w:rsidR="009015FB">
        <w:rPr>
          <w:rFonts w:hint="eastAsia"/>
        </w:rPr>
        <w:t>的</w:t>
      </w:r>
      <w:r w:rsidRPr="00B123A1">
        <w:rPr>
          <w:rFonts w:hint="eastAsia"/>
        </w:rPr>
        <w:t>微分方程系数</w:t>
      </w:r>
      <w:bookmarkEnd w:id="150"/>
      <w:r w:rsidRPr="00B123A1">
        <w:rPr>
          <w:rFonts w:hint="eastAsia"/>
        </w:rPr>
        <w:t>调</w:t>
      </w:r>
      <w:r w:rsidR="009015FB">
        <w:rPr>
          <w:rFonts w:hint="eastAsia"/>
        </w:rPr>
        <w:t>谐</w:t>
      </w:r>
      <w:bookmarkEnd w:id="151"/>
    </w:p>
    <w:p w:rsidR="004956C5" w:rsidRPr="00B123A1" w:rsidRDefault="004956C5" w:rsidP="004956C5">
      <w:pPr>
        <w:ind w:firstLine="420"/>
      </w:pPr>
      <w:r w:rsidRPr="00B123A1">
        <w:rPr>
          <w:rFonts w:hint="eastAsia"/>
        </w:rPr>
        <w:t>在自发</w:t>
      </w:r>
      <w:proofErr w:type="gramStart"/>
      <w:r w:rsidRPr="00B123A1">
        <w:rPr>
          <w:rFonts w:hint="eastAsia"/>
        </w:rPr>
        <w:t>喇曼</w:t>
      </w:r>
      <w:proofErr w:type="gramEnd"/>
      <w:r w:rsidRPr="00B123A1">
        <w:rPr>
          <w:rFonts w:hint="eastAsia"/>
        </w:rPr>
        <w:t>散射过程中，泵浦光能量转移，会产生斯托克斯波，在一定的条件下，也会产生少量的反斯托克斯波。当在反斯托克斯波长处，输入一束信号光，则在斯托克斯波长处，信号光由于</w:t>
      </w:r>
      <w:proofErr w:type="gramStart"/>
      <w:r w:rsidRPr="00B123A1">
        <w:rPr>
          <w:rFonts w:hint="eastAsia"/>
        </w:rPr>
        <w:t>喇曼</w:t>
      </w:r>
      <w:proofErr w:type="gramEnd"/>
      <w:r w:rsidRPr="00B123A1">
        <w:rPr>
          <w:rFonts w:hint="eastAsia"/>
        </w:rPr>
        <w:t>增益被放大，而位于反斯托克斯波长处的信号光被减小，这种效应称为逆</w:t>
      </w:r>
      <w:proofErr w:type="gramStart"/>
      <w:r w:rsidRPr="00B123A1">
        <w:rPr>
          <w:rFonts w:hint="eastAsia"/>
        </w:rPr>
        <w:t>喇曼</w:t>
      </w:r>
      <w:proofErr w:type="gramEnd"/>
      <w:r w:rsidRPr="00B123A1">
        <w:rPr>
          <w:rFonts w:hint="eastAsia"/>
        </w:rPr>
        <w:t>散射效应（</w:t>
      </w:r>
      <w:r w:rsidRPr="00B123A1">
        <w:rPr>
          <w:rFonts w:hint="eastAsia"/>
        </w:rPr>
        <w:t>IRS</w:t>
      </w:r>
      <w:r w:rsidRPr="00B123A1">
        <w:rPr>
          <w:rFonts w:hint="eastAsia"/>
        </w:rPr>
        <w:t>）。逆</w:t>
      </w:r>
      <w:proofErr w:type="gramStart"/>
      <w:r w:rsidRPr="00B123A1">
        <w:rPr>
          <w:rFonts w:hint="eastAsia"/>
        </w:rPr>
        <w:t>喇曼</w:t>
      </w:r>
      <w:proofErr w:type="gramEnd"/>
      <w:r w:rsidRPr="00B123A1">
        <w:rPr>
          <w:rFonts w:hint="eastAsia"/>
        </w:rPr>
        <w:t>散射效应与</w:t>
      </w:r>
      <w:proofErr w:type="gramStart"/>
      <w:r w:rsidRPr="00B123A1">
        <w:rPr>
          <w:rFonts w:hint="eastAsia"/>
        </w:rPr>
        <w:t>喇曼</w:t>
      </w:r>
      <w:proofErr w:type="gramEnd"/>
      <w:r w:rsidRPr="00B123A1">
        <w:rPr>
          <w:rFonts w:hint="eastAsia"/>
        </w:rPr>
        <w:t>放大过程相反，是反斯托克斯（</w:t>
      </w:r>
      <w:r w:rsidRPr="00B123A1">
        <w:rPr>
          <w:rFonts w:hint="eastAsia"/>
        </w:rPr>
        <w:t>Anti-Stokes</w:t>
      </w:r>
      <w:r w:rsidRPr="00B123A1">
        <w:rPr>
          <w:rFonts w:hint="eastAsia"/>
        </w:rPr>
        <w:t>）光子转移到泵浦光从而引起反斯托克斯光波的强烈衰减的过程，即反斯托克斯波长处的信号光受强泵浦的影响将产生非线性损耗</w:t>
      </w:r>
      <w:r w:rsidRPr="00B123A1">
        <w:rPr>
          <w:rFonts w:hint="eastAsia"/>
        </w:rPr>
        <w:t>[24]</w:t>
      </w:r>
      <w:r w:rsidRPr="00B123A1">
        <w:rPr>
          <w:rFonts w:hint="eastAsia"/>
        </w:rPr>
        <w:t>，在硅波导中可以发生</w:t>
      </w:r>
      <w:r w:rsidRPr="00B123A1">
        <w:rPr>
          <w:rFonts w:hint="eastAsia"/>
        </w:rPr>
        <w:t>IRS</w:t>
      </w:r>
      <w:r w:rsidRPr="00B123A1">
        <w:rPr>
          <w:rFonts w:hint="eastAsia"/>
        </w:rPr>
        <w:t>过程。</w:t>
      </w:r>
    </w:p>
    <w:p w:rsidR="004956C5" w:rsidRPr="00B123A1" w:rsidRDefault="004956C5" w:rsidP="004956C5">
      <w:pPr>
        <w:ind w:firstLine="420"/>
        <w:rPr>
          <w:sz w:val="21"/>
          <w:szCs w:val="22"/>
        </w:rPr>
      </w:pPr>
      <w:r w:rsidRPr="00B123A1">
        <w:rPr>
          <w:rFonts w:hint="eastAsia"/>
        </w:rPr>
        <w:t>关于逆</w:t>
      </w:r>
      <w:proofErr w:type="gramStart"/>
      <w:r w:rsidRPr="00B123A1">
        <w:rPr>
          <w:rFonts w:hint="eastAsia"/>
        </w:rPr>
        <w:t>喇曼</w:t>
      </w:r>
      <w:proofErr w:type="gramEnd"/>
      <w:r w:rsidRPr="00B123A1">
        <w:rPr>
          <w:rFonts w:hint="eastAsia"/>
        </w:rPr>
        <w:t>散射效应的研究，最早开始于上世纪</w:t>
      </w:r>
      <w:r w:rsidRPr="00B123A1">
        <w:rPr>
          <w:rFonts w:hint="eastAsia"/>
        </w:rPr>
        <w:t>60</w:t>
      </w:r>
      <w:r w:rsidRPr="00B123A1">
        <w:rPr>
          <w:rFonts w:hint="eastAsia"/>
        </w:rPr>
        <w:t>年代。</w:t>
      </w:r>
      <w:r w:rsidRPr="00B123A1">
        <w:rPr>
          <w:rFonts w:hint="eastAsia"/>
        </w:rPr>
        <w:t>1964</w:t>
      </w:r>
      <w:r w:rsidRPr="00B123A1">
        <w:rPr>
          <w:rFonts w:hint="eastAsia"/>
        </w:rPr>
        <w:t>年，加拿大</w:t>
      </w:r>
      <w:r w:rsidRPr="00B123A1">
        <w:t>J. Jones *</w:t>
      </w:r>
      <w:r w:rsidRPr="00B123A1">
        <w:t>和</w:t>
      </w:r>
      <w:r w:rsidRPr="00B123A1">
        <w:t>B. P. Stoichefff</w:t>
      </w:r>
      <w:r w:rsidRPr="00B123A1">
        <w:rPr>
          <w:rFonts w:hint="eastAsia"/>
        </w:rPr>
        <w:t>等人首次提出逆喇曼的概念。</w:t>
      </w:r>
      <w:r w:rsidRPr="00B123A1">
        <w:t>2009</w:t>
      </w:r>
      <w:r w:rsidRPr="00B123A1">
        <w:rPr>
          <w:rFonts w:hint="eastAsia"/>
        </w:rPr>
        <w:t>年，</w:t>
      </w:r>
      <w:r w:rsidRPr="00B123A1">
        <w:t xml:space="preserve">D. R. </w:t>
      </w:r>
      <w:proofErr w:type="gramStart"/>
      <w:r w:rsidRPr="00B123A1">
        <w:t>Solli</w:t>
      </w:r>
      <w:r w:rsidRPr="00B123A1">
        <w:rPr>
          <w:rFonts w:hint="eastAsia"/>
        </w:rPr>
        <w:t>等人证实了在硅波导中存在</w:t>
      </w:r>
      <w:r w:rsidRPr="00B123A1">
        <w:t>IRS</w:t>
      </w:r>
      <w:r w:rsidRPr="00B123A1">
        <w:rPr>
          <w:rFonts w:hint="eastAsia"/>
        </w:rPr>
        <w:t>效应</w:t>
      </w:r>
      <w:r w:rsidRPr="00B123A1">
        <w:t>[</w:t>
      </w:r>
      <w:proofErr w:type="gramEnd"/>
      <w:r w:rsidRPr="00B123A1">
        <w:t>24]</w:t>
      </w:r>
      <w:r w:rsidRPr="00B123A1">
        <w:rPr>
          <w:rFonts w:hint="eastAsia"/>
        </w:rPr>
        <w:t>。</w:t>
      </w:r>
      <w:r w:rsidRPr="00B123A1">
        <w:t>2011</w:t>
      </w:r>
      <w:r w:rsidRPr="00B123A1">
        <w:rPr>
          <w:rFonts w:hint="eastAsia"/>
        </w:rPr>
        <w:t>年，</w:t>
      </w:r>
      <w:r w:rsidRPr="00B123A1">
        <w:t>H. Wen</w:t>
      </w:r>
      <w:r w:rsidRPr="00B123A1">
        <w:rPr>
          <w:rFonts w:hint="eastAsia"/>
        </w:rPr>
        <w:t>等人提出了基于</w:t>
      </w:r>
      <w:r w:rsidRPr="00B123A1">
        <w:t>IRS</w:t>
      </w:r>
      <w:r w:rsidRPr="00B123A1">
        <w:rPr>
          <w:rFonts w:hint="eastAsia"/>
        </w:rPr>
        <w:t>的上下载型微环光开关</w:t>
      </w:r>
      <w:r w:rsidRPr="00B123A1">
        <w:t>,</w:t>
      </w:r>
      <w:r w:rsidRPr="00B123A1">
        <w:rPr>
          <w:rFonts w:hint="eastAsia"/>
        </w:rPr>
        <w:t>并实验证明了该方案的可行性</w:t>
      </w:r>
      <w:r w:rsidRPr="00B123A1">
        <w:t>[25-26]</w:t>
      </w:r>
      <w:r w:rsidRPr="00B123A1">
        <w:rPr>
          <w:rFonts w:hint="eastAsia"/>
        </w:rPr>
        <w:t>。</w:t>
      </w:r>
      <w:r w:rsidRPr="00B123A1">
        <w:t>2012</w:t>
      </w:r>
      <w:r w:rsidRPr="00B123A1">
        <w:rPr>
          <w:rFonts w:hint="eastAsia"/>
        </w:rPr>
        <w:t>年，</w:t>
      </w:r>
      <w:r w:rsidRPr="00B123A1">
        <w:t> Yule Xiong</w:t>
      </w:r>
      <w:r w:rsidRPr="00B123A1">
        <w:rPr>
          <w:rFonts w:hint="eastAsia"/>
        </w:rPr>
        <w:t>等人基于</w:t>
      </w:r>
      <w:r w:rsidRPr="00B123A1">
        <w:t>IRS</w:t>
      </w:r>
      <w:r w:rsidRPr="00B123A1">
        <w:rPr>
          <w:rFonts w:hint="eastAsia"/>
        </w:rPr>
        <w:t>效应，研究了基于</w:t>
      </w:r>
      <w:r w:rsidRPr="00B123A1">
        <w:t>IRS</w:t>
      </w:r>
      <w:r w:rsidRPr="00B123A1">
        <w:rPr>
          <w:rFonts w:hint="eastAsia"/>
        </w:rPr>
        <w:t>的微环</w:t>
      </w:r>
      <w:r w:rsidRPr="00B123A1">
        <w:t>-MZI</w:t>
      </w:r>
      <w:r w:rsidRPr="00B123A1">
        <w:rPr>
          <w:rFonts w:hint="eastAsia"/>
        </w:rPr>
        <w:t>全光开关</w:t>
      </w:r>
      <w:r w:rsidRPr="00B123A1">
        <w:t>[27]</w:t>
      </w:r>
      <w:r w:rsidRPr="00B123A1">
        <w:rPr>
          <w:rFonts w:hint="eastAsia"/>
        </w:rPr>
        <w:t>。</w:t>
      </w:r>
      <w:r w:rsidRPr="00B123A1">
        <w:t>2015</w:t>
      </w:r>
      <w:r w:rsidRPr="00B123A1">
        <w:rPr>
          <w:rFonts w:hint="eastAsia"/>
        </w:rPr>
        <w:t>年，</w:t>
      </w:r>
      <w:r w:rsidRPr="00B123A1">
        <w:t>B Jin</w:t>
      </w:r>
      <w:r w:rsidRPr="00B123A1">
        <w:rPr>
          <w:rFonts w:hint="eastAsia"/>
        </w:rPr>
        <w:t>等人利用微环内</w:t>
      </w:r>
      <w:r w:rsidRPr="00B123A1">
        <w:t>IRS</w:t>
      </w:r>
      <w:r w:rsidRPr="00B123A1">
        <w:rPr>
          <w:rFonts w:hint="eastAsia"/>
        </w:rPr>
        <w:t>效应，实现了分数阶可调的微环微分器</w:t>
      </w:r>
      <w:r w:rsidRPr="00B123A1">
        <w:t>[28]</w:t>
      </w:r>
      <w:r w:rsidRPr="00B123A1">
        <w:rPr>
          <w:rFonts w:hint="eastAsia"/>
        </w:rPr>
        <w:t>。</w:t>
      </w:r>
    </w:p>
    <w:p w:rsidR="004956C5" w:rsidRPr="00B123A1" w:rsidRDefault="004956C5" w:rsidP="004956C5">
      <w:pPr>
        <w:ind w:firstLine="420"/>
      </w:pPr>
      <w:r w:rsidRPr="00B123A1">
        <w:rPr>
          <w:rFonts w:hint="eastAsia"/>
        </w:rPr>
        <w:t>在</w:t>
      </w:r>
      <w:r w:rsidRPr="00B123A1">
        <w:t>IRS</w:t>
      </w:r>
      <w:r w:rsidRPr="00B123A1">
        <w:rPr>
          <w:rFonts w:hint="eastAsia"/>
        </w:rPr>
        <w:t>效应的作用下，通过调整泵浦光的功率可调整微环内的光损耗，微环内损耗的大小可以用</w:t>
      </w:r>
      <w:r w:rsidR="00684E45">
        <w:rPr>
          <w:rFonts w:hint="eastAsia"/>
        </w:rPr>
        <w:t>微环</w:t>
      </w:r>
      <w:proofErr w:type="gramStart"/>
      <w:r w:rsidR="00684E45">
        <w:rPr>
          <w:rFonts w:hint="eastAsia"/>
        </w:rPr>
        <w:t>环</w:t>
      </w:r>
      <w:proofErr w:type="gramEnd"/>
      <w:r w:rsidR="00684E45">
        <w:rPr>
          <w:rFonts w:hint="eastAsia"/>
        </w:rPr>
        <w:t>程</w:t>
      </w:r>
      <w:r w:rsidRPr="00B123A1">
        <w:rPr>
          <w:rFonts w:hint="eastAsia"/>
        </w:rPr>
        <w:t>传输系数</w:t>
      </w:r>
      <m:oMath>
        <m:r>
          <m:rPr>
            <m:sty m:val="p"/>
          </m:rPr>
          <w:rPr>
            <w:rFonts w:ascii="Cambria Math" w:hAnsi="Cambria Math" w:hint="eastAsia"/>
          </w:rPr>
          <m:t>τ</m:t>
        </m:r>
      </m:oMath>
      <w:r w:rsidRPr="00B123A1">
        <w:rPr>
          <w:rFonts w:hint="eastAsia"/>
        </w:rPr>
        <w:t>来表示，因此，</w:t>
      </w:r>
      <m:oMath>
        <m:r>
          <m:rPr>
            <m:sty m:val="p"/>
          </m:rPr>
          <w:rPr>
            <w:rFonts w:ascii="Cambria Math" w:hAnsi="Cambria Math" w:hint="eastAsia"/>
          </w:rPr>
          <m:t>τ</m:t>
        </m:r>
      </m:oMath>
      <w:r w:rsidRPr="00B123A1">
        <w:rPr>
          <w:rFonts w:hint="eastAsia"/>
        </w:rPr>
        <w:t>可以通过泵浦光功率控制。为了实现微分方程系数</w:t>
      </w:r>
      <w:r w:rsidRPr="00B123A1">
        <w:rPr>
          <w:i/>
        </w:rPr>
        <w:t>k</w:t>
      </w:r>
      <w:r w:rsidRPr="00B123A1">
        <w:rPr>
          <w:rFonts w:hint="eastAsia"/>
        </w:rPr>
        <w:t>的可调，我们需要这种非线性效应以便利用泵浦光功率调节微环内光的传输系数。</w:t>
      </w:r>
    </w:p>
    <w:p w:rsidR="004956C5" w:rsidRPr="00B123A1" w:rsidRDefault="004956C5" w:rsidP="004956C5">
      <w:pPr>
        <w:ind w:firstLine="420"/>
      </w:pPr>
      <w:r w:rsidRPr="00B123A1">
        <w:rPr>
          <w:rFonts w:hint="eastAsia"/>
        </w:rPr>
        <w:t>在硅基波导中，反斯托克斯波</w:t>
      </w:r>
      <w:proofErr w:type="gramStart"/>
      <w:r w:rsidRPr="00B123A1">
        <w:rPr>
          <w:rFonts w:hint="eastAsia"/>
        </w:rPr>
        <w:t>长位于</w:t>
      </w:r>
      <w:proofErr w:type="gramEnd"/>
      <w:r w:rsidRPr="00B123A1">
        <w:rPr>
          <w:rFonts w:hint="eastAsia"/>
        </w:rPr>
        <w:t>泵浦光波长蓝移</w:t>
      </w:r>
      <w:r w:rsidRPr="00B123A1">
        <w:t>15.6 THz</w:t>
      </w:r>
      <w:r w:rsidRPr="00B123A1">
        <w:rPr>
          <w:rFonts w:hint="eastAsia"/>
        </w:rPr>
        <w:t>处，而</w:t>
      </w:r>
      <w:r w:rsidRPr="00B123A1">
        <w:rPr>
          <w:rFonts w:hint="eastAsia"/>
        </w:rPr>
        <w:t>IRS</w:t>
      </w:r>
      <w:r w:rsidRPr="00B123A1">
        <w:rPr>
          <w:rFonts w:hint="eastAsia"/>
        </w:rPr>
        <w:t>效应引入一个带宽为</w:t>
      </w:r>
      <w:r w:rsidRPr="00B123A1">
        <w:t>105 GHz</w:t>
      </w:r>
      <w:r w:rsidRPr="00B123A1">
        <w:rPr>
          <w:rFonts w:hint="eastAsia"/>
        </w:rPr>
        <w:t>的损耗带宽</w:t>
      </w:r>
      <w:r w:rsidRPr="00B123A1">
        <w:rPr>
          <w:rFonts w:hint="eastAsia"/>
        </w:rPr>
        <w:t xml:space="preserve"> [32-35]</w:t>
      </w:r>
      <w:r w:rsidRPr="00B123A1">
        <w:rPr>
          <w:rFonts w:hint="eastAsia"/>
        </w:rPr>
        <w:t>。我们可以利用广义非线性薛定谔方程描述</w:t>
      </w:r>
      <w:r w:rsidRPr="00B123A1">
        <w:rPr>
          <w:rFonts w:hint="eastAsia"/>
        </w:rPr>
        <w:t>IRS</w:t>
      </w:r>
      <w:r w:rsidRPr="00B123A1">
        <w:rPr>
          <w:rFonts w:hint="eastAsia"/>
        </w:rPr>
        <w:t>过程</w:t>
      </w:r>
      <w:r w:rsidRPr="00B123A1">
        <w:rPr>
          <w:rFonts w:hint="eastAsia"/>
        </w:rPr>
        <w:t>[24]</w:t>
      </w:r>
      <w:r w:rsidRPr="00B123A1">
        <w:rPr>
          <w:rFonts w:hint="eastAsia"/>
        </w:rPr>
        <w:t>。在反斯托克斯波长</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a</m:t>
            </m:r>
          </m:sub>
        </m:sSub>
      </m:oMath>
      <w:r w:rsidRPr="00B123A1">
        <w:rPr>
          <w:rFonts w:hint="eastAsia"/>
        </w:rPr>
        <w:t>附近，由</w:t>
      </w:r>
      <w:r w:rsidRPr="00B123A1">
        <w:rPr>
          <w:rFonts w:hint="eastAsia"/>
        </w:rPr>
        <w:t>IRS</w:t>
      </w:r>
      <w:r w:rsidRPr="00B123A1">
        <w:rPr>
          <w:rFonts w:hint="eastAsia"/>
        </w:rPr>
        <w:t>引入的损耗系数</w:t>
      </w:r>
      <m:oMath>
        <m:sSub>
          <m:sSubPr>
            <m:ctrlPr>
              <w:rPr>
                <w:rFonts w:ascii="Cambria Math" w:hAnsi="Cambria Math"/>
                <w:szCs w:val="21"/>
              </w:rPr>
            </m:ctrlPr>
          </m:sSubPr>
          <m:e>
            <m:r>
              <w:rPr>
                <w:rFonts w:ascii="Cambria Math" w:hAnsi="Cambria Math"/>
                <w:kern w:val="0"/>
                <w:szCs w:val="21"/>
              </w:rPr>
              <m:t>α</m:t>
            </m:r>
          </m:e>
          <m:sub>
            <m:r>
              <w:rPr>
                <w:rFonts w:ascii="Cambria Math" w:hAnsi="Cambria Math"/>
                <w:kern w:val="0"/>
                <w:szCs w:val="21"/>
              </w:rPr>
              <m:t>R</m:t>
            </m:r>
          </m:sub>
        </m:sSub>
      </m:oMath>
      <w:r w:rsidRPr="00B123A1">
        <w:rPr>
          <w:rFonts w:hint="eastAsia"/>
        </w:rPr>
        <w:t>可以简化表示为</w:t>
      </w:r>
      <w:r w:rsidRPr="00B123A1">
        <w:rPr>
          <w:rFonts w:hint="eastAsia"/>
        </w:rPr>
        <w:t>[35]</w:t>
      </w:r>
      <w:r w:rsidRPr="00B123A1">
        <w:rPr>
          <w:rFonts w:hint="eastAsia"/>
        </w:rPr>
        <w:t>：</w:t>
      </w:r>
      <w:r w:rsidRPr="00B123A1">
        <w:rPr>
          <w:rFonts w:hint="eastAsia"/>
        </w:rPr>
        <w:tab/>
      </w:r>
    </w:p>
    <w:p w:rsidR="004956C5" w:rsidRPr="00B123A1" w:rsidRDefault="00590D68" w:rsidP="004956C5">
      <w:pPr>
        <w:wordWrap w:val="0"/>
        <w:spacing w:line="360" w:lineRule="auto"/>
        <w:jc w:val="right"/>
        <w:rPr>
          <w:rFonts w:ascii="宋体" w:hAnsi="宋体"/>
          <w:szCs w:val="21"/>
        </w:rPr>
      </w:pPr>
      <w:r w:rsidRPr="00B123A1">
        <w:rPr>
          <w:noProof/>
          <w:position w:val="-30"/>
        </w:rPr>
        <w:object w:dxaOrig="3220" w:dyaOrig="720">
          <v:shape id="_x0000_i14707" type="#_x0000_t75" alt="" style="width:164.25pt;height:39pt;mso-width-percent:0;mso-height-percent:0;mso-width-percent:0;mso-height-percent:0" o:ole="">
            <v:imagedata r:id="rId168" o:title=""/>
          </v:shape>
          <o:OLEObject Type="Embed" ProgID="Equation.DSMT4" ShapeID="_x0000_i14707" DrawAspect="Content" ObjectID="_1574882385" r:id="rId169"/>
        </w:object>
      </w:r>
      <w:r w:rsidR="004956C5" w:rsidRPr="00B123A1">
        <w:t xml:space="preserve">                      (</w:t>
      </w:r>
      <w:r w:rsidR="00D61478" w:rsidRPr="00B123A1">
        <w:t>3</w:t>
      </w:r>
      <w:r w:rsidR="00D052B4">
        <w:rPr>
          <w:rFonts w:hint="eastAsia"/>
        </w:rPr>
        <w:t>.</w:t>
      </w:r>
      <w:r w:rsidR="00D61478" w:rsidRPr="00B123A1">
        <w:t>12</w:t>
      </w:r>
      <w:r w:rsidR="004956C5" w:rsidRPr="00B123A1">
        <w:t>)</w:t>
      </w:r>
    </w:p>
    <w:p w:rsidR="004956C5" w:rsidRPr="00B123A1" w:rsidRDefault="004956C5" w:rsidP="004956C5">
      <w:pPr>
        <w:rPr>
          <w:lang w:val="zu-ZA"/>
        </w:rPr>
      </w:pPr>
      <w:r w:rsidRPr="00B123A1">
        <w:rPr>
          <w:rFonts w:hint="eastAsia"/>
        </w:rPr>
        <w:t>其中，</w:t>
      </w:r>
      <w:r w:rsidR="00590D68" w:rsidRPr="00B123A1">
        <w:rPr>
          <w:noProof/>
          <w:position w:val="-12"/>
        </w:rPr>
        <w:object w:dxaOrig="320" w:dyaOrig="360">
          <v:shape id="_x0000_i14708" type="#_x0000_t75" alt="" style="width:15.75pt;height:18pt;mso-width-percent:0;mso-height-percent:0;mso-width-percent:0;mso-height-percent:0" o:ole="">
            <v:imagedata r:id="rId170" o:title=""/>
          </v:shape>
          <o:OLEObject Type="Embed" ProgID="Equation.DSMT4" ShapeID="_x0000_i14708" DrawAspect="Content" ObjectID="_1574882386" r:id="rId171"/>
        </w:object>
      </w:r>
      <w:r w:rsidRPr="00B123A1">
        <w:rPr>
          <w:rFonts w:hint="eastAsia"/>
        </w:rPr>
        <w:t>表示</w:t>
      </w:r>
      <w:r w:rsidRPr="00B123A1">
        <w:rPr>
          <w:rFonts w:hint="eastAsia"/>
        </w:rPr>
        <w:t>IRS</w:t>
      </w:r>
      <w:r w:rsidRPr="00B123A1">
        <w:rPr>
          <w:rFonts w:hint="eastAsia"/>
        </w:rPr>
        <w:t>效应引入的损耗带宽，</w:t>
      </w:r>
      <w:r w:rsidR="00590D68" w:rsidRPr="00B123A1">
        <w:rPr>
          <w:noProof/>
          <w:position w:val="-12"/>
        </w:rPr>
        <w:object w:dxaOrig="1400" w:dyaOrig="360">
          <v:shape id="_x0000_i14709" type="#_x0000_t75" alt="" style="width:66.75pt;height:18.75pt;mso-width-percent:0;mso-height-percent:0;mso-width-percent:0;mso-height-percent:0" o:ole="">
            <v:imagedata r:id="rId172" o:title=""/>
          </v:shape>
          <o:OLEObject Type="Embed" ProgID="Equation.DSMT4" ShapeID="_x0000_i14709" DrawAspect="Content" ObjectID="_1574882387" r:id="rId173"/>
        </w:object>
      </w:r>
      <w:r w:rsidRPr="00B123A1">
        <w:rPr>
          <w:rFonts w:hint="eastAsia"/>
        </w:rPr>
        <w:t>，</w:t>
      </w:r>
      <w:r w:rsidR="00590D68" w:rsidRPr="00B123A1">
        <w:rPr>
          <w:noProof/>
          <w:position w:val="-4"/>
        </w:rPr>
        <w:object w:dxaOrig="200" w:dyaOrig="260">
          <v:shape id="_x0000_i14710" type="#_x0000_t75" alt="" style="width:13.5pt;height:12.75pt;mso-width-percent:0;mso-height-percent:0;mso-width-percent:0;mso-height-percent:0" o:ole="">
            <v:imagedata r:id="rId174" o:title=""/>
          </v:shape>
          <o:OLEObject Type="Embed" ProgID="Equation.DSMT4" ShapeID="_x0000_i14710" DrawAspect="Content" ObjectID="_1574882388" r:id="rId175"/>
        </w:object>
      </w:r>
      <w:r w:rsidRPr="00B123A1">
        <w:rPr>
          <w:rFonts w:hint="eastAsia"/>
          <w:noProof/>
        </w:rPr>
        <w:t>表示</w:t>
      </w:r>
      <w:r w:rsidRPr="00B123A1">
        <w:rPr>
          <w:rFonts w:hint="eastAsia"/>
        </w:rPr>
        <w:t>泵浦光强，与泵浦光的大小相关，</w:t>
      </w:r>
      <w:r w:rsidR="00590D68" w:rsidRPr="00B123A1">
        <w:rPr>
          <w:noProof/>
          <w:position w:val="-12"/>
        </w:rPr>
        <w:object w:dxaOrig="1540" w:dyaOrig="360">
          <v:shape id="_x0000_i14711" type="#_x0000_t75" alt="" style="width:79.5pt;height:18.75pt;mso-width-percent:0;mso-height-percent:0;mso-width-percent:0;mso-height-percent:0" o:ole="">
            <v:imagedata r:id="rId176" o:title=""/>
          </v:shape>
          <o:OLEObject Type="Embed" ProgID="Equation.DSMT4" ShapeID="_x0000_i14711" DrawAspect="Content" ObjectID="_1574882389" r:id="rId177"/>
        </w:object>
      </w:r>
      <w:r w:rsidRPr="00B123A1">
        <w:rPr>
          <w:rFonts w:hint="eastAsia"/>
          <w:noProof/>
        </w:rPr>
        <w:t>，表示</w:t>
      </w:r>
      <w:r w:rsidRPr="00B123A1">
        <w:rPr>
          <w:rFonts w:hint="eastAsia"/>
        </w:rPr>
        <w:t>15</w:t>
      </w:r>
      <w:r w:rsidRPr="00B123A1">
        <w:t>50</w:t>
      </w:r>
      <w:r w:rsidRPr="00B123A1">
        <w:rPr>
          <w:rFonts w:hint="eastAsia"/>
        </w:rPr>
        <w:t>nm</w:t>
      </w:r>
      <w:r w:rsidRPr="00B123A1">
        <w:rPr>
          <w:rFonts w:hint="eastAsia"/>
        </w:rPr>
        <w:t>泵浦光波长时的</w:t>
      </w:r>
      <w:proofErr w:type="gramStart"/>
      <w:r w:rsidRPr="00B123A1">
        <w:rPr>
          <w:rFonts w:hint="eastAsia"/>
        </w:rPr>
        <w:t>喇曼</w:t>
      </w:r>
      <w:proofErr w:type="gramEnd"/>
      <w:r w:rsidRPr="00B123A1">
        <w:rPr>
          <w:rFonts w:hint="eastAsia"/>
        </w:rPr>
        <w:t>增益系数。</w:t>
      </w:r>
    </w:p>
    <w:p w:rsidR="004956C5" w:rsidRPr="00B123A1" w:rsidRDefault="004956C5" w:rsidP="004956C5">
      <w:pPr>
        <w:ind w:firstLine="420"/>
      </w:pPr>
      <w:r w:rsidRPr="00B123A1">
        <w:rPr>
          <w:rFonts w:hint="eastAsia"/>
          <w:lang w:val="zu-ZA"/>
        </w:rPr>
        <w:t>在微环谐振腔的输入端口同时输入</w:t>
      </w:r>
      <w:r w:rsidRPr="00B123A1">
        <w:rPr>
          <w:rFonts w:hint="eastAsia"/>
        </w:rPr>
        <w:t>泵浦光与信号光，合理地选择微环谐振腔半径，使得泵浦光和位于反斯托克斯波长的信号光同时与微环的谐振波长重合。在微环谐振腔的</w:t>
      </w:r>
      <w:proofErr w:type="gramStart"/>
      <w:r w:rsidRPr="00B123A1">
        <w:rPr>
          <w:rFonts w:hint="eastAsia"/>
        </w:rPr>
        <w:t>对光场</w:t>
      </w:r>
      <w:proofErr w:type="gramEnd"/>
      <w:r w:rsidRPr="00B123A1">
        <w:rPr>
          <w:rFonts w:hint="eastAsia"/>
        </w:rPr>
        <w:t>具有很强的增强作用，远远大于相同横截面的直波导中的光强。因此，我们可以忽略</w:t>
      </w:r>
      <w:r w:rsidRPr="00B123A1">
        <w:rPr>
          <w:rFonts w:hint="eastAsia"/>
        </w:rPr>
        <w:t>IRS</w:t>
      </w:r>
      <w:r w:rsidRPr="00B123A1">
        <w:rPr>
          <w:rFonts w:hint="eastAsia"/>
        </w:rPr>
        <w:t>效应在直波导中造成的信号光损失，而仅需考虑环中的</w:t>
      </w:r>
      <w:r w:rsidRPr="00B123A1">
        <w:rPr>
          <w:rFonts w:hint="eastAsia"/>
        </w:rPr>
        <w:t>IRS</w:t>
      </w:r>
      <w:r w:rsidRPr="00B123A1">
        <w:rPr>
          <w:rFonts w:hint="eastAsia"/>
        </w:rPr>
        <w:t>效应。泵浦光在微环谐振腔内的光强可以通过</w:t>
      </w:r>
      <w:r w:rsidRPr="00B123A1">
        <w:rPr>
          <w:noProof/>
          <w:position w:val="-14"/>
        </w:rPr>
        <w:drawing>
          <wp:inline distT="0" distB="0" distL="0" distR="0" wp14:anchorId="399F42E4" wp14:editId="2DD5EE69">
            <wp:extent cx="914400" cy="254000"/>
            <wp:effectExtent l="0" t="0" r="0" b="0"/>
            <wp:docPr id="197"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计算</w:t>
      </w:r>
      <w:r w:rsidRPr="00B123A1">
        <w:rPr>
          <w:rFonts w:hint="eastAsia"/>
        </w:rPr>
        <w:t>[36]</w:t>
      </w:r>
      <w:r w:rsidRPr="00B123A1">
        <w:rPr>
          <w:rFonts w:hint="eastAsia"/>
        </w:rPr>
        <w:t>，其中</w:t>
      </w:r>
      <w:r w:rsidRPr="00B123A1">
        <w:rPr>
          <w:noProof/>
          <w:position w:val="-14"/>
        </w:rPr>
        <w:drawing>
          <wp:inline distT="0" distB="0" distL="0" distR="0" wp14:anchorId="0327F3DC" wp14:editId="2EC2FDDD">
            <wp:extent cx="177800" cy="254000"/>
            <wp:effectExtent l="0" t="0" r="0" b="0"/>
            <wp:docPr id="192"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表示输入微环的泵浦光功率，</w:t>
      </w:r>
      <w:r w:rsidRPr="00B123A1">
        <w:rPr>
          <w:noProof/>
          <w:position w:val="-14"/>
        </w:rPr>
        <w:drawing>
          <wp:inline distT="0" distB="0" distL="0" distR="0" wp14:anchorId="0991D0F2" wp14:editId="3A098D3C">
            <wp:extent cx="254000" cy="254000"/>
            <wp:effectExtent l="0" t="0" r="0" b="0"/>
            <wp:docPr id="703"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表示泵浦光的有效模场面积，</w:t>
      </w:r>
      <w:r w:rsidRPr="00B123A1">
        <w:rPr>
          <w:rFonts w:hint="eastAsia"/>
        </w:rPr>
        <w:t>M</w:t>
      </w:r>
      <w:r w:rsidRPr="00B123A1">
        <w:rPr>
          <w:rFonts w:hint="eastAsia"/>
        </w:rPr>
        <w:t>表示微环在泵浦波长处的功率增强系数，</w:t>
      </w:r>
      <w:r w:rsidRPr="00B123A1">
        <w:rPr>
          <w:rFonts w:hint="eastAsia"/>
        </w:rPr>
        <w:t>M</w:t>
      </w:r>
      <w:r w:rsidRPr="00B123A1">
        <w:rPr>
          <w:rFonts w:hint="eastAsia"/>
        </w:rPr>
        <w:t>可以由下式计算：</w:t>
      </w:r>
      <w:r w:rsidRPr="00B123A1">
        <w:t xml:space="preserve"> </w:t>
      </w:r>
      <w:r w:rsidRPr="00B123A1">
        <w:rPr>
          <w:noProof/>
          <w:position w:val="-12"/>
        </w:rPr>
        <w:drawing>
          <wp:inline distT="0" distB="0" distL="0" distR="0" wp14:anchorId="1B7C0EEA" wp14:editId="0154F1DE">
            <wp:extent cx="1414145" cy="254000"/>
            <wp:effectExtent l="0" t="0" r="0" b="0"/>
            <wp:docPr id="702"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 xml:space="preserve"> [37]</w:t>
      </w:r>
      <w:r w:rsidRPr="00B123A1">
        <w:rPr>
          <w:rFonts w:hint="eastAsia"/>
        </w:rPr>
        <w:t>。</w:t>
      </w:r>
    </w:p>
    <w:p w:rsidR="004956C5" w:rsidRPr="00B123A1" w:rsidRDefault="004956C5" w:rsidP="004956C5">
      <w:pPr>
        <w:ind w:firstLine="420"/>
      </w:pPr>
      <w:r w:rsidRPr="00B123A1">
        <w:rPr>
          <w:rFonts w:hint="eastAsia"/>
        </w:rPr>
        <w:t>若输入微环谐振腔中的只有信号光而没有泵浦光，即</w:t>
      </w:r>
      <w:r w:rsidRPr="00B123A1">
        <w:rPr>
          <w:noProof/>
          <w:position w:val="-14"/>
        </w:rPr>
        <w:drawing>
          <wp:inline distT="0" distB="0" distL="0" distR="0" wp14:anchorId="32CF705F" wp14:editId="5B16B21F">
            <wp:extent cx="177800" cy="254000"/>
            <wp:effectExtent l="0" t="0" r="0" b="0"/>
            <wp:docPr id="65"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w:t>
      </w:r>
      <w:r w:rsidRPr="00B123A1">
        <w:t>0</w:t>
      </w:r>
      <w:r w:rsidRPr="00B123A1">
        <w:rPr>
          <w:rFonts w:hint="eastAsia"/>
        </w:rPr>
        <w:t>，由于信号光功率很小，此时微环内几乎没有非线性损耗，谐振腔内的光损耗主要来源于波导本身的损耗，例如材料损耗以及弯曲损耗等等，可以表示为</w:t>
      </w:r>
      <w:r w:rsidRPr="00B123A1">
        <w:rPr>
          <w:noProof/>
          <w:position w:val="-12"/>
        </w:rPr>
        <w:drawing>
          <wp:inline distT="0" distB="0" distL="0" distR="0" wp14:anchorId="10BC2ACA" wp14:editId="1DC2492C">
            <wp:extent cx="499745" cy="254000"/>
            <wp:effectExtent l="0" t="0" r="0" b="0"/>
            <wp:docPr id="689"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9745" cy="254000"/>
                    </a:xfrm>
                    <a:prstGeom prst="rect">
                      <a:avLst/>
                    </a:prstGeom>
                    <a:noFill/>
                    <a:ln>
                      <a:noFill/>
                    </a:ln>
                  </pic:spPr>
                </pic:pic>
              </a:graphicData>
            </a:graphic>
          </wp:inline>
        </w:drawing>
      </w:r>
      <w:r w:rsidRPr="00B123A1">
        <w:rPr>
          <w:rFonts w:hint="eastAsia"/>
        </w:rPr>
        <w:t>。若输入微环谐振腔中的既有信号光又有泵浦光，由于泵浦光相比信号光具有较大光强，达到波导非线性效应的激发阈值，因此将会激发多种非线性效应，包括克尔效应、双光子吸收（</w:t>
      </w:r>
      <w:r w:rsidRPr="00B123A1">
        <w:rPr>
          <w:rFonts w:hint="eastAsia"/>
          <w:i/>
        </w:rPr>
        <w:t>TPA</w:t>
      </w:r>
      <w:r w:rsidRPr="00B123A1">
        <w:rPr>
          <w:rFonts w:hint="eastAsia"/>
        </w:rPr>
        <w:t>）、自由载流子吸收（</w:t>
      </w:r>
      <w:r w:rsidRPr="00B123A1">
        <w:rPr>
          <w:rFonts w:hint="eastAsia"/>
          <w:i/>
        </w:rPr>
        <w:t>FCA</w:t>
      </w:r>
      <w:r w:rsidRPr="00B123A1">
        <w:rPr>
          <w:rFonts w:hint="eastAsia"/>
        </w:rPr>
        <w:t>）、自由载流子色散（</w:t>
      </w:r>
      <w:r w:rsidRPr="00B123A1">
        <w:rPr>
          <w:rFonts w:hint="eastAsia"/>
          <w:i/>
        </w:rPr>
        <w:t>FCD</w:t>
      </w:r>
      <w:r w:rsidRPr="00B123A1">
        <w:rPr>
          <w:rFonts w:hint="eastAsia"/>
        </w:rPr>
        <w:t>）以及逆拉曼散射效应（</w:t>
      </w:r>
      <w:r w:rsidRPr="00B123A1">
        <w:rPr>
          <w:rFonts w:hint="eastAsia"/>
        </w:rPr>
        <w:t>IRS</w:t>
      </w:r>
      <w:r w:rsidRPr="00B123A1">
        <w:rPr>
          <w:rFonts w:hint="eastAsia"/>
        </w:rPr>
        <w:t>）。除了</w:t>
      </w:r>
      <w:r w:rsidRPr="00B123A1">
        <w:rPr>
          <w:rFonts w:hint="eastAsia"/>
        </w:rPr>
        <w:t>IRS</w:t>
      </w:r>
      <w:r w:rsidRPr="00B123A1">
        <w:rPr>
          <w:rFonts w:hint="eastAsia"/>
        </w:rPr>
        <w:t>效应以外，双光子吸收效应与自由载流子吸收效应也会对信号光造成衰减。克尔效应和自由载流子色散效应则会改变波导折射率</w:t>
      </w:r>
      <w:r w:rsidRPr="00B123A1">
        <w:rPr>
          <w:rFonts w:hint="eastAsia"/>
        </w:rPr>
        <w:t>[38]</w:t>
      </w:r>
      <w:r w:rsidRPr="00B123A1">
        <w:rPr>
          <w:rFonts w:hint="eastAsia"/>
        </w:rPr>
        <w:t>。因此，微环谐振腔内信号波长处的总损耗系数可以表示为</w:t>
      </w:r>
      <w:r w:rsidRPr="00B123A1">
        <w:rPr>
          <w:noProof/>
          <w:position w:val="-12"/>
        </w:rPr>
        <w:drawing>
          <wp:inline distT="0" distB="0" distL="0" distR="0" wp14:anchorId="417DE2E5" wp14:editId="157630BA">
            <wp:extent cx="1414145" cy="254000"/>
            <wp:effectExtent l="0" t="0" r="0" b="0"/>
            <wp:docPr id="68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，其中，</w:t>
      </w:r>
      <w:r w:rsidRPr="00B123A1">
        <w:rPr>
          <w:noProof/>
          <w:position w:val="-12"/>
        </w:rPr>
        <w:drawing>
          <wp:inline distT="0" distB="0" distL="0" distR="0" wp14:anchorId="7238189F" wp14:editId="6D158FC8">
            <wp:extent cx="177800" cy="254000"/>
            <wp:effectExtent l="0" t="0" r="0" b="0"/>
            <wp:docPr id="677"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是波导的线性损耗系数，</w:t>
      </w:r>
      <w:r w:rsidRPr="00B123A1">
        <w:rPr>
          <w:noProof/>
          <w:position w:val="-12"/>
        </w:rPr>
        <w:drawing>
          <wp:inline distT="0" distB="0" distL="0" distR="0" wp14:anchorId="6F39EDF4" wp14:editId="1C6AA50D">
            <wp:extent cx="753745" cy="254000"/>
            <wp:effectExtent l="0" t="0" r="0" b="0"/>
            <wp:docPr id="676"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53745" cy="254000"/>
                    </a:xfrm>
                    <a:prstGeom prst="rect">
                      <a:avLst/>
                    </a:prstGeom>
                    <a:noFill/>
                    <a:ln>
                      <a:noFill/>
                    </a:ln>
                  </pic:spPr>
                </pic:pic>
              </a:graphicData>
            </a:graphic>
          </wp:inline>
        </w:drawing>
      </w:r>
      <w:r w:rsidRPr="00B123A1">
        <w:rPr>
          <w:rFonts w:hint="eastAsia"/>
        </w:rPr>
        <w:t>表示双光子吸收效应造成的非线性损耗，</w:t>
      </w:r>
      <w:r w:rsidRPr="00B123A1">
        <w:rPr>
          <w:noProof/>
          <w:position w:val="-12"/>
        </w:rPr>
        <w:drawing>
          <wp:inline distT="0" distB="0" distL="0" distR="0" wp14:anchorId="424A9D7E" wp14:editId="4388C656">
            <wp:extent cx="1244600" cy="254000"/>
            <wp:effectExtent l="0" t="0" r="0" b="0"/>
            <wp:docPr id="67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sidRPr="00B123A1">
        <w:rPr>
          <w:rFonts w:hint="eastAsia"/>
        </w:rPr>
        <w:t>是双光子吸收效应系数。</w:t>
      </w:r>
      <w:r w:rsidRPr="00B123A1">
        <w:rPr>
          <w:noProof/>
          <w:position w:val="-12"/>
        </w:rPr>
        <w:drawing>
          <wp:inline distT="0" distB="0" distL="0" distR="0" wp14:anchorId="712DA9BB" wp14:editId="7FD558A0">
            <wp:extent cx="254000" cy="254000"/>
            <wp:effectExtent l="0" t="0" r="0" b="0"/>
            <wp:docPr id="675"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表示自由载流子吸收效应产生的损耗，可以由式</w:t>
      </w:r>
      <w:r w:rsidRPr="00B123A1">
        <w:rPr>
          <w:noProof/>
          <w:position w:val="-14"/>
        </w:rPr>
        <w:drawing>
          <wp:inline distT="0" distB="0" distL="0" distR="0" wp14:anchorId="36B5EF55" wp14:editId="7CAB576F">
            <wp:extent cx="1828800" cy="254000"/>
            <wp:effectExtent l="0" t="0" r="0" b="0"/>
            <wp:docPr id="673"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计算，其中</w:t>
      </w:r>
      <w:r w:rsidRPr="00B123A1">
        <w:rPr>
          <w:noProof/>
          <w:position w:val="-14"/>
        </w:rPr>
        <w:drawing>
          <wp:inline distT="0" distB="0" distL="0" distR="0" wp14:anchorId="54462912" wp14:editId="22A2792C">
            <wp:extent cx="914400" cy="254000"/>
            <wp:effectExtent l="0" t="0" r="0" b="0"/>
            <wp:docPr id="672"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E0F5A76" wp14:editId="3E0E33AA">
            <wp:extent cx="177800" cy="254000"/>
            <wp:effectExtent l="0" t="0" r="0" b="0"/>
            <wp:docPr id="671"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表示信号波长，</w:t>
      </w:r>
      <w:r w:rsidRPr="00B123A1">
        <w:rPr>
          <w:rFonts w:hint="eastAsia"/>
        </w:rPr>
        <w:t>N</w:t>
      </w:r>
      <w:r w:rsidRPr="00B123A1">
        <w:rPr>
          <w:rFonts w:hint="eastAsia"/>
        </w:rPr>
        <w:t>为自由载流子浓度，</w:t>
      </w:r>
      <w:r w:rsidRPr="00B123A1">
        <w:rPr>
          <w:rFonts w:hint="eastAsia"/>
          <w:i/>
        </w:rPr>
        <w:t>N</w:t>
      </w:r>
      <w:r w:rsidRPr="00B123A1">
        <w:rPr>
          <w:rFonts w:hint="eastAsia"/>
        </w:rPr>
        <w:t>满足速率方程</w:t>
      </w:r>
      <w:r w:rsidRPr="00B123A1">
        <w:rPr>
          <w:noProof/>
          <w:position w:val="-14"/>
        </w:rPr>
        <w:drawing>
          <wp:inline distT="0" distB="0" distL="0" distR="0" wp14:anchorId="41E0CF95" wp14:editId="68886443">
            <wp:extent cx="1828800" cy="254000"/>
            <wp:effectExtent l="0" t="0" r="0" b="0"/>
            <wp:docPr id="670"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537B5613" wp14:editId="3DA1FAC8">
            <wp:extent cx="177800" cy="254000"/>
            <wp:effectExtent l="0" t="0" r="0" b="0"/>
            <wp:docPr id="669"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是自由载流子的有效寿命</w:t>
      </w:r>
      <w:r w:rsidRPr="00B123A1">
        <w:rPr>
          <w:rFonts w:hint="eastAsia"/>
        </w:rPr>
        <w:t>[38,39]</w:t>
      </w:r>
      <w:r w:rsidRPr="00B123A1">
        <w:rPr>
          <w:rFonts w:hint="eastAsia"/>
        </w:rPr>
        <w:t>。</w:t>
      </w:r>
    </w:p>
    <w:p w:rsidR="004956C5" w:rsidRPr="00B123A1" w:rsidRDefault="004956C5" w:rsidP="004956C5">
      <w:pPr>
        <w:ind w:firstLine="420"/>
        <w:rPr>
          <w:rFonts w:asciiTheme="majorHAnsi" w:eastAsia="黑体" w:hAnsiTheme="majorHAnsi" w:cstheme="majorBidi"/>
          <w:bCs/>
          <w:sz w:val="30"/>
          <w:szCs w:val="32"/>
        </w:rPr>
      </w:pPr>
      <w:r w:rsidRPr="00B123A1">
        <w:rPr>
          <w:rFonts w:hint="eastAsia"/>
        </w:rPr>
        <w:t>为了有效减小微环谐振腔中的自由载流子吸收效应与自由载流子色散效应引入非线性损耗带来的影响，我们可以在</w:t>
      </w:r>
      <w:r w:rsidRPr="00B123A1">
        <w:t>SOI</w:t>
      </w:r>
      <w:r w:rsidRPr="00B123A1">
        <w:rPr>
          <w:rFonts w:hint="eastAsia"/>
        </w:rPr>
        <w:t>波导两侧设置反向偏置的</w:t>
      </w:r>
      <w:r w:rsidRPr="00B123A1">
        <w:t>PN</w:t>
      </w:r>
      <w:r w:rsidRPr="00B123A1">
        <w:rPr>
          <w:rFonts w:hint="eastAsia"/>
        </w:rPr>
        <w:t>结结构，显著减小波导中的自由载流子寿命</w:t>
      </w:r>
      <w:r w:rsidRPr="00B123A1">
        <w:t>[40-42]</w:t>
      </w:r>
      <w:r w:rsidRPr="00B123A1">
        <w:rPr>
          <w:rFonts w:hint="eastAsia"/>
          <w:szCs w:val="21"/>
        </w:rPr>
        <w:t>；为保证微环谐振波长保持恒定，可以合理调整参数，使克尔效应产生的折射率变化可以近似与自由载流子色散效应产生的折射率变化相互抵消</w:t>
      </w:r>
      <w:r w:rsidRPr="00B123A1">
        <w:rPr>
          <w:szCs w:val="21"/>
        </w:rPr>
        <w:t xml:space="preserve"> [32-34]</w:t>
      </w:r>
      <w:r w:rsidRPr="00B123A1">
        <w:rPr>
          <w:rFonts w:hint="eastAsia"/>
        </w:rPr>
        <w:t>。综上所述，微环中</w:t>
      </w:r>
      <w:r w:rsidRPr="00B123A1">
        <w:rPr>
          <w:rFonts w:hint="eastAsia"/>
        </w:rPr>
        <w:t>IRS</w:t>
      </w:r>
      <w:r w:rsidRPr="00B123A1">
        <w:rPr>
          <w:rFonts w:hint="eastAsia"/>
        </w:rPr>
        <w:t>效应的存在，能够实现传输系数的可调，进而实现微分方程系数的可调</w:t>
      </w:r>
      <w:r w:rsidRPr="00B123A1">
        <w:rPr>
          <w:rFonts w:hint="eastAsia"/>
          <w:szCs w:val="21"/>
        </w:rPr>
        <w:t>。</w:t>
      </w:r>
    </w:p>
    <w:p w:rsidR="004956C5" w:rsidRPr="00B123A1" w:rsidRDefault="004956C5" w:rsidP="004956C5">
      <w:pPr>
        <w:pStyle w:val="2"/>
      </w:pPr>
      <w:bookmarkStart w:id="152" w:name="_Toc486943597"/>
      <w:bookmarkStart w:id="153" w:name="_Toc501121526"/>
      <w:r w:rsidRPr="00B123A1">
        <w:rPr>
          <w:rFonts w:hint="eastAsia"/>
        </w:rPr>
        <w:t xml:space="preserve">3.3 </w:t>
      </w:r>
      <w:r w:rsidRPr="00B123A1">
        <w:rPr>
          <w:rFonts w:hint="eastAsia"/>
        </w:rPr>
        <w:t>全光</w:t>
      </w:r>
      <w:r w:rsidR="00280E53" w:rsidRPr="00B123A1">
        <w:rPr>
          <w:rFonts w:hint="eastAsia"/>
        </w:rPr>
        <w:t>ODE</w:t>
      </w:r>
      <w:r w:rsidRPr="00B123A1">
        <w:rPr>
          <w:rFonts w:hint="eastAsia"/>
        </w:rPr>
        <w:t>求解</w:t>
      </w:r>
      <w:r w:rsidR="00280E53">
        <w:rPr>
          <w:rFonts w:hint="eastAsia"/>
        </w:rPr>
        <w:t>器</w:t>
      </w:r>
      <w:bookmarkEnd w:id="152"/>
      <w:r w:rsidR="00280E53">
        <w:rPr>
          <w:rFonts w:hint="eastAsia"/>
        </w:rPr>
        <w:t>性能</w:t>
      </w:r>
      <w:r w:rsidRPr="00B123A1">
        <w:rPr>
          <w:rFonts w:hint="eastAsia"/>
        </w:rPr>
        <w:t>分析</w:t>
      </w:r>
      <w:bookmarkEnd w:id="153"/>
    </w:p>
    <w:p w:rsidR="004956C5" w:rsidRPr="00B123A1" w:rsidRDefault="004956C5" w:rsidP="004956C5">
      <w:pPr>
        <w:ind w:firstLine="420"/>
      </w:pPr>
      <w:r w:rsidRPr="00B123A1">
        <w:rPr>
          <w:rFonts w:hint="eastAsia"/>
        </w:rPr>
        <w:t>本文使用</w:t>
      </w:r>
      <w:bookmarkStart w:id="154" w:name="OLE_LINK220"/>
      <w:bookmarkStart w:id="155" w:name="OLE_LINK223"/>
      <w:r w:rsidRPr="00B123A1">
        <w:rPr>
          <w:rFonts w:hint="eastAsia"/>
        </w:rPr>
        <w:t>上下载型微环谐振器</w:t>
      </w:r>
      <w:bookmarkEnd w:id="154"/>
      <w:bookmarkEnd w:id="155"/>
      <w:r w:rsidRPr="00B123A1">
        <w:rPr>
          <w:rFonts w:hint="eastAsia"/>
        </w:rPr>
        <w:t>构成常系数一阶全光求解器，如图</w:t>
      </w:r>
      <w:r w:rsidR="00D61478" w:rsidRPr="00B123A1">
        <w:rPr>
          <w:rFonts w:hint="eastAsia"/>
        </w:rPr>
        <w:t>3</w:t>
      </w:r>
      <w:r w:rsidR="00D052B4">
        <w:t>-</w:t>
      </w:r>
      <w:r w:rsidR="00D61478" w:rsidRPr="00B123A1">
        <w:rPr>
          <w:rFonts w:hint="eastAsia"/>
        </w:rPr>
        <w:t>1</w:t>
      </w:r>
      <w:r w:rsidRPr="00B123A1">
        <w:rPr>
          <w:rFonts w:hint="eastAsia"/>
        </w:rPr>
        <w:t>（</w:t>
      </w:r>
      <w:r w:rsidRPr="00B123A1">
        <w:rPr>
          <w:rFonts w:hint="eastAsia"/>
        </w:rPr>
        <w:t>a</w:t>
      </w:r>
      <w:r w:rsidRPr="00B123A1">
        <w:rPr>
          <w:rFonts w:hint="eastAsia"/>
        </w:rPr>
        <w:t>）所示。微环谐振器主要包括两根直波导与一个微环，我们使</w:t>
      </w:r>
      <w:r w:rsidRPr="00B123A1">
        <w:rPr>
          <w:rFonts w:hint="eastAsia"/>
          <w:szCs w:val="21"/>
        </w:rPr>
        <w:t>用</w:t>
      </w:r>
      <w:r w:rsidRPr="00B123A1">
        <w:rPr>
          <w:rFonts w:hint="eastAsia"/>
        </w:rPr>
        <w:t>横截面尺寸为</w:t>
      </w:r>
      <w:r w:rsidRPr="00B123A1">
        <w:t>450 nm × 250 nm</w:t>
      </w:r>
      <w:r w:rsidRPr="00B123A1">
        <w:rPr>
          <w:rFonts w:hint="eastAsia"/>
        </w:rPr>
        <w:t>的</w:t>
      </w:r>
      <w:r w:rsidRPr="00B123A1">
        <w:t>SOI</w:t>
      </w:r>
      <w:r w:rsidRPr="00B123A1">
        <w:rPr>
          <w:rFonts w:hint="eastAsia"/>
        </w:rPr>
        <w:t>波导，微环的半径取值为</w:t>
      </w:r>
      <w:r w:rsidRPr="00B123A1">
        <w:rPr>
          <w:szCs w:val="21"/>
        </w:rPr>
        <w:t>R=50 μm</w:t>
      </w:r>
      <w:r w:rsidRPr="00B123A1">
        <w:rPr>
          <w:rFonts w:hint="eastAsia"/>
        </w:rPr>
        <w:t>，泵浦光波长为</w:t>
      </w:r>
      <w:r w:rsidRPr="00B123A1">
        <w:rPr>
          <w:rFonts w:hint="eastAsia"/>
        </w:rPr>
        <w:t>1556.1 nm</w:t>
      </w:r>
      <w:r w:rsidRPr="00B123A1">
        <w:rPr>
          <w:rFonts w:hint="eastAsia"/>
        </w:rPr>
        <w:t>，为</w:t>
      </w:r>
      <w:r w:rsidRPr="00B123A1">
        <w:t>TE</w:t>
      </w:r>
      <w:r w:rsidRPr="00B123A1">
        <w:rPr>
          <w:rFonts w:hint="eastAsia"/>
        </w:rPr>
        <w:t>偏振，；信号光波长为</w:t>
      </w:r>
      <w:r w:rsidRPr="00B123A1">
        <w:rPr>
          <w:rFonts w:hint="eastAsia"/>
        </w:rPr>
        <w:t>1439.5 nm</w:t>
      </w:r>
      <w:r w:rsidRPr="00B123A1">
        <w:t>[]</w:t>
      </w:r>
      <w:r w:rsidRPr="00B123A1">
        <w:rPr>
          <w:rFonts w:hint="eastAsia"/>
        </w:rPr>
        <w:t>，取</w:t>
      </w:r>
      <w:r w:rsidRPr="00B123A1">
        <w:rPr>
          <w:rFonts w:hint="eastAsia"/>
        </w:rPr>
        <w:t>TM</w:t>
      </w:r>
      <w:r w:rsidRPr="00B123A1">
        <w:rPr>
          <w:rFonts w:hint="eastAsia"/>
        </w:rPr>
        <w:t>偏振，此时可以满足泵浦光和信号光同时位于谐振波长上。与泵浦光和</w:t>
      </w:r>
      <w:proofErr w:type="gramStart"/>
      <w:r w:rsidRPr="00B123A1">
        <w:rPr>
          <w:rFonts w:hint="eastAsia"/>
        </w:rPr>
        <w:t>信号光取相同</w:t>
      </w:r>
      <w:proofErr w:type="gramEnd"/>
      <w:r w:rsidRPr="00B123A1">
        <w:rPr>
          <w:rFonts w:hint="eastAsia"/>
        </w:rPr>
        <w:t>偏振态比较，这种偏振组合可以将</w:t>
      </w:r>
      <w:r w:rsidRPr="00B123A1">
        <w:rPr>
          <w:rFonts w:hint="eastAsia"/>
        </w:rPr>
        <w:t>IRS</w:t>
      </w:r>
      <w:r w:rsidRPr="00B123A1">
        <w:rPr>
          <w:rFonts w:hint="eastAsia"/>
        </w:rPr>
        <w:t>效应强度提高</w:t>
      </w:r>
      <w:r w:rsidRPr="00B123A1">
        <w:rPr>
          <w:rFonts w:hint="eastAsia"/>
        </w:rPr>
        <w:t>1.5</w:t>
      </w:r>
      <w:r w:rsidRPr="00B123A1">
        <w:rPr>
          <w:rFonts w:hint="eastAsia"/>
        </w:rPr>
        <w:t>倍。在信号波长处，微环的</w:t>
      </w:r>
      <w:bookmarkStart w:id="156" w:name="OLE_LINK147"/>
      <w:bookmarkStart w:id="157" w:name="OLE_LINK148"/>
      <w:r w:rsidRPr="00B123A1">
        <w:rPr>
          <w:rFonts w:hint="eastAsia"/>
        </w:rPr>
        <w:t>线性损耗为</w:t>
      </w:r>
      <w:bookmarkEnd w:id="156"/>
      <w:bookmarkEnd w:id="157"/>
      <w:r w:rsidRPr="00B123A1">
        <w:rPr>
          <w:noProof/>
          <w:position w:val="-12"/>
        </w:rPr>
        <w:drawing>
          <wp:inline distT="0" distB="0" distL="0" distR="0" wp14:anchorId="0A1EA95F" wp14:editId="55544567">
            <wp:extent cx="1168400" cy="254000"/>
            <wp:effectExtent l="0" t="0" r="0" b="0"/>
            <wp:docPr id="66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168400" cy="254000"/>
                    </a:xfrm>
                    <a:prstGeom prst="rect">
                      <a:avLst/>
                    </a:prstGeom>
                    <a:noFill/>
                    <a:ln>
                      <a:noFill/>
                    </a:ln>
                  </pic:spPr>
                </pic:pic>
              </a:graphicData>
            </a:graphic>
          </wp:inline>
        </w:drawing>
      </w:r>
      <w:r w:rsidRPr="00B123A1">
        <w:rPr>
          <w:rFonts w:hint="eastAsia"/>
        </w:rPr>
        <w:t>。</w:t>
      </w:r>
      <w:r w:rsidR="00D052B4">
        <w:rPr>
          <w:rFonts w:hint="eastAsia"/>
        </w:rPr>
        <w:t>下面，我们对</w:t>
      </w:r>
      <w:r w:rsidR="00873B0D" w:rsidRPr="00B123A1">
        <w:rPr>
          <w:rFonts w:hint="eastAsia"/>
        </w:rPr>
        <w:t>基于微环内</w:t>
      </w:r>
      <w:r w:rsidR="00873B0D" w:rsidRPr="00B123A1">
        <w:rPr>
          <w:rFonts w:hint="eastAsia"/>
        </w:rPr>
        <w:t>IRS</w:t>
      </w:r>
      <w:r w:rsidR="00873B0D" w:rsidRPr="00B123A1">
        <w:rPr>
          <w:rFonts w:hint="eastAsia"/>
        </w:rPr>
        <w:t>效应实现常系数</w:t>
      </w:r>
      <w:r w:rsidR="00873B0D" w:rsidRPr="00B123A1">
        <w:rPr>
          <w:rFonts w:hint="eastAsia"/>
        </w:rPr>
        <w:t>k</w:t>
      </w:r>
      <w:r w:rsidR="00873B0D" w:rsidRPr="00B123A1">
        <w:rPr>
          <w:rFonts w:hint="eastAsia"/>
        </w:rPr>
        <w:t>可调的全光微分器进行了仿真，给出了仿真结果以及分析</w:t>
      </w:r>
    </w:p>
    <w:p w:rsidR="004956C5" w:rsidRPr="00B123A1" w:rsidRDefault="004956C5" w:rsidP="004956C5">
      <w:pPr>
        <w:pStyle w:val="3"/>
      </w:pPr>
      <w:bookmarkStart w:id="158" w:name="_Toc501121527"/>
      <w:r w:rsidRPr="00B123A1">
        <w:t>3</w:t>
      </w:r>
      <w:r w:rsidRPr="00B123A1">
        <w:rPr>
          <w:rFonts w:hint="eastAsia"/>
        </w:rPr>
        <w:t>.</w:t>
      </w:r>
      <w:r w:rsidRPr="00B123A1">
        <w:t>3.</w:t>
      </w:r>
      <w:r w:rsidRPr="00B123A1">
        <w:rPr>
          <w:rFonts w:hint="eastAsia"/>
        </w:rPr>
        <w:t>1</w:t>
      </w:r>
      <w:r w:rsidRPr="00B123A1">
        <w:rPr>
          <w:rFonts w:hint="eastAsia"/>
        </w:rPr>
        <w:t>泵浦光功率对信号光传输的影响</w:t>
      </w:r>
      <w:bookmarkEnd w:id="158"/>
    </w:p>
    <w:p w:rsidR="004956C5" w:rsidRPr="00B123A1" w:rsidRDefault="004956C5" w:rsidP="004956C5">
      <w:pPr>
        <w:ind w:firstLine="420"/>
      </w:pPr>
      <w:r w:rsidRPr="00B123A1">
        <w:rPr>
          <w:rFonts w:hint="eastAsia"/>
        </w:rPr>
        <w:t>如上一节的内容所述，在信号光与连续光泵浦同时注入波导的</w:t>
      </w:r>
      <w:proofErr w:type="gramStart"/>
      <w:r w:rsidRPr="00B123A1">
        <w:rPr>
          <w:rFonts w:hint="eastAsia"/>
        </w:rPr>
        <w:t>的</w:t>
      </w:r>
      <w:proofErr w:type="gramEnd"/>
      <w:r w:rsidRPr="00B123A1">
        <w:rPr>
          <w:rFonts w:hint="eastAsia"/>
        </w:rPr>
        <w:t>条件下，除</w:t>
      </w:r>
      <w:r w:rsidRPr="00B123A1">
        <w:rPr>
          <w:rFonts w:hint="eastAsia"/>
        </w:rPr>
        <w:t>IRS</w:t>
      </w:r>
      <w:r w:rsidRPr="00B123A1">
        <w:rPr>
          <w:rFonts w:hint="eastAsia"/>
        </w:rPr>
        <w:t>效应以外，双光子吸收效应和自由载流子吸收效应也会对信号光造成衰减，</w:t>
      </w:r>
      <w:r w:rsidR="00590D68" w:rsidRPr="00B123A1">
        <w:rPr>
          <w:noProof/>
          <w:position w:val="-12"/>
        </w:rPr>
        <w:object w:dxaOrig="320" w:dyaOrig="360">
          <v:shape id="_x0000_i14700" type="#_x0000_t75" alt="" style="width:13.5pt;height:18.75pt;mso-width-percent:0;mso-height-percent:0;mso-width-percent:0;mso-height-percent:0" o:ole="">
            <v:imagedata r:id="rId194" o:title=""/>
          </v:shape>
          <o:OLEObject Type="Embed" ProgID="Equation.DSMT4" ShapeID="_x0000_i14700" DrawAspect="Content" ObjectID="_1574882390" r:id="rId195"/>
        </w:object>
      </w:r>
      <w:r w:rsidRPr="00B123A1">
        <w:rPr>
          <w:rFonts w:hint="eastAsia"/>
          <w:noProof/>
        </w:rPr>
        <w:t>正比于</w:t>
      </w:r>
      <w:r w:rsidRPr="00B123A1">
        <w:rPr>
          <w:rFonts w:hint="eastAsia"/>
          <w:i/>
        </w:rPr>
        <w:t>I</w:t>
      </w:r>
      <w:r w:rsidRPr="00B123A1">
        <w:rPr>
          <w:rFonts w:hint="eastAsia"/>
          <w:i/>
        </w:rPr>
        <w:t>，</w:t>
      </w:r>
      <w:r w:rsidR="00590D68" w:rsidRPr="00B123A1">
        <w:rPr>
          <w:noProof/>
          <w:position w:val="-12"/>
        </w:rPr>
        <w:object w:dxaOrig="340" w:dyaOrig="360">
          <v:shape id="_x0000_i14701" type="#_x0000_t75" alt="" style="width:18.75pt;height:18.75pt;mso-width-percent:0;mso-height-percent:0;mso-width-percent:0;mso-height-percent:0" o:ole="">
            <v:imagedata r:id="rId196" o:title=""/>
          </v:shape>
          <o:OLEObject Type="Embed" ProgID="Equation.DSMT4" ShapeID="_x0000_i14701" DrawAspect="Content" ObjectID="_1574882391" r:id="rId197"/>
        </w:object>
      </w:r>
      <w:r w:rsidRPr="00B123A1">
        <w:rPr>
          <w:rFonts w:hint="eastAsia"/>
        </w:rPr>
        <w:t>正比于</w:t>
      </w:r>
      <w:r w:rsidR="00590D68" w:rsidRPr="00B123A1">
        <w:rPr>
          <w:noProof/>
          <w:position w:val="-4"/>
        </w:rPr>
        <w:object w:dxaOrig="279" w:dyaOrig="300">
          <v:shape id="_x0000_i14702" type="#_x0000_t75" alt="" style="width:13.5pt;height:13.5pt;mso-width-percent:0;mso-height-percent:0;mso-width-percent:0;mso-height-percent:0" o:ole="">
            <v:imagedata r:id="rId198" o:title=""/>
          </v:shape>
          <o:OLEObject Type="Embed" ProgID="Equation.DSMT4" ShapeID="_x0000_i14702" DrawAspect="Content" ObjectID="_1574882392" r:id="rId199"/>
        </w:object>
      </w:r>
      <w:r w:rsidRPr="00B123A1">
        <w:rPr>
          <w:rFonts w:hint="eastAsia"/>
        </w:rPr>
        <w:t>，而</w:t>
      </w:r>
      <w:r w:rsidR="00590D68" w:rsidRPr="00B123A1">
        <w:rPr>
          <w:noProof/>
          <w:position w:val="-12"/>
        </w:rPr>
        <w:object w:dxaOrig="320" w:dyaOrig="360">
          <v:shape id="_x0000_i14703" type="#_x0000_t75" alt="" style="width:13.5pt;height:18.75pt;mso-width-percent:0;mso-height-percent:0;mso-width-percent:0;mso-height-percent:0" o:ole="">
            <v:imagedata r:id="rId200" o:title=""/>
          </v:shape>
          <o:OLEObject Type="Embed" ProgID="Equation.DSMT4" ShapeID="_x0000_i14703" DrawAspect="Content" ObjectID="_1574882393" r:id="rId201"/>
        </w:object>
      </w:r>
      <w:r w:rsidRPr="00B123A1">
        <w:rPr>
          <w:rFonts w:hint="eastAsia"/>
        </w:rPr>
        <w:t>远小于</w:t>
      </w:r>
      <w:r w:rsidR="00590D68" w:rsidRPr="00B123A1">
        <w:rPr>
          <w:noProof/>
          <w:position w:val="-12"/>
        </w:rPr>
        <w:object w:dxaOrig="320" w:dyaOrig="360">
          <v:shape id="_x0000_i14704" type="#_x0000_t75" alt="" style="width:13.5pt;height:18.75pt;mso-width-percent:0;mso-height-percent:0;mso-width-percent:0;mso-height-percent:0" o:ole="">
            <v:imagedata r:id="rId202" o:title=""/>
          </v:shape>
          <o:OLEObject Type="Embed" ProgID="Equation.DSMT4" ShapeID="_x0000_i14704" DrawAspect="Content" ObjectID="_1574882394" r:id="rId203"/>
        </w:object>
      </w:r>
      <w:r w:rsidRPr="00B123A1">
        <w:rPr>
          <w:rFonts w:hint="eastAsia"/>
        </w:rPr>
        <w:t>。由公式（</w:t>
      </w:r>
      <w:r w:rsidR="00D61478" w:rsidRPr="00B123A1">
        <w:t>3</w:t>
      </w:r>
      <w:r w:rsidR="00873B0D">
        <w:rPr>
          <w:rFonts w:hint="eastAsia"/>
        </w:rPr>
        <w:t>.</w:t>
      </w:r>
      <w:r w:rsidR="00D61478" w:rsidRPr="00B123A1">
        <w:t>12</w:t>
      </w:r>
      <w:r w:rsidRPr="00B123A1">
        <w:rPr>
          <w:rFonts w:hint="eastAsia"/>
        </w:rPr>
        <w:t>），我们计算得到信号光波长处的微环传输系数和微环谐振腔内损耗与输入泵浦功率之间的关系（图</w:t>
      </w:r>
      <w:r w:rsidRPr="00B123A1">
        <w:rPr>
          <w:rFonts w:hint="eastAsia"/>
        </w:rPr>
        <w:t>3</w:t>
      </w:r>
      <w:r w:rsidR="00CE3B75">
        <w:t>-</w:t>
      </w:r>
      <w:r w:rsidR="00D61478" w:rsidRPr="00B123A1">
        <w:t>2</w:t>
      </w:r>
      <w:r w:rsidRPr="00B123A1">
        <w:rPr>
          <w:rFonts w:hint="eastAsia"/>
        </w:rPr>
        <w:t>所示）。可以看出，当泵浦光注入微环谐振腔时，信号波长处的微环传输系数（红色虚线）与泵浦功率</w:t>
      </w:r>
      <w:proofErr w:type="gramStart"/>
      <w:r w:rsidRPr="00B123A1">
        <w:rPr>
          <w:rFonts w:hint="eastAsia"/>
        </w:rPr>
        <w:t>近似呈</w:t>
      </w:r>
      <w:proofErr w:type="gramEnd"/>
      <w:r w:rsidRPr="00B123A1">
        <w:rPr>
          <w:rFonts w:hint="eastAsia"/>
        </w:rPr>
        <w:t>线性关系，随着泵浦功率的增加，传输系数</w:t>
      </w:r>
      <m:oMath>
        <m:r>
          <m:rPr>
            <m:sty m:val="p"/>
          </m:rPr>
          <w:rPr>
            <w:rFonts w:ascii="Cambria Math" w:hAnsi="Cambria Math"/>
          </w:rPr>
          <m:t>τ</m:t>
        </m:r>
      </m:oMath>
      <w:r w:rsidRPr="00B123A1">
        <w:rPr>
          <w:rFonts w:hint="eastAsia"/>
        </w:rPr>
        <w:t>的取值不断减小，微环内损耗逐渐增大。因此，可以推断此时信号光的衰减主要由</w:t>
      </w:r>
      <w:r w:rsidRPr="00B123A1">
        <w:rPr>
          <w:rFonts w:hint="eastAsia"/>
        </w:rPr>
        <w:t>IRS</w:t>
      </w:r>
      <w:r w:rsidRPr="00B123A1">
        <w:rPr>
          <w:rFonts w:hint="eastAsia"/>
        </w:rPr>
        <w:t>效应造成。</w:t>
      </w:r>
    </w:p>
    <w:p w:rsidR="004956C5" w:rsidRPr="00B123A1" w:rsidRDefault="004956C5" w:rsidP="004956C5">
      <w:pPr>
        <w:spacing w:line="240" w:lineRule="auto"/>
        <w:ind w:left="119" w:firstLine="301"/>
        <w:jc w:val="center"/>
        <w:rPr>
          <w:rStyle w:val="fontstyle01"/>
          <w:rFonts w:hint="default"/>
          <w:color w:val="auto"/>
          <w:sz w:val="21"/>
        </w:rPr>
      </w:pPr>
      <w:r w:rsidRPr="00B123A1">
        <w:rPr>
          <w:noProof/>
        </w:rPr>
        <w:drawing>
          <wp:inline distT="0" distB="0" distL="0" distR="0" wp14:anchorId="1CF75A7C" wp14:editId="58570742">
            <wp:extent cx="3960000" cy="2970914"/>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descr="3a"/>
                    <pic:cNvPicPr/>
                  </pic:nvPicPr>
                  <pic:blipFill rotWithShape="1">
                    <a:blip r:embed="rId204" cstate="print">
                      <a:extLst>
                        <a:ext uri="{28A0092B-C50C-407E-A947-70E740481C1C}">
                          <a14:useLocalDpi xmlns:a14="http://schemas.microsoft.com/office/drawing/2010/main" val="0"/>
                        </a:ext>
                      </a:extLst>
                    </a:blip>
                    <a:srcRect l="5845" t="8591" r="3579" b="2609"/>
                    <a:stretch/>
                  </pic:blipFill>
                  <pic:spPr bwMode="auto">
                    <a:xfrm>
                      <a:off x="0" y="0"/>
                      <a:ext cx="3960000" cy="2970914"/>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CE3B75">
      <w:pPr>
        <w:pStyle w:val="a7"/>
      </w:pPr>
      <w:r w:rsidRPr="00B123A1">
        <w:rPr>
          <w:rFonts w:hint="eastAsia"/>
        </w:rPr>
        <w:t>图</w:t>
      </w:r>
      <w:r w:rsidRPr="00B123A1">
        <w:rPr>
          <w:rFonts w:hint="eastAsia"/>
        </w:rPr>
        <w:t>3</w:t>
      </w:r>
      <w:r w:rsidR="00CE3B75">
        <w:t>-</w:t>
      </w:r>
      <w:r w:rsidR="00D61478" w:rsidRPr="00B123A1">
        <w:t>2</w:t>
      </w:r>
      <w:r w:rsidRPr="00B123A1">
        <w:rPr>
          <w:rFonts w:hint="eastAsia"/>
        </w:rPr>
        <w:t xml:space="preserve"> </w:t>
      </w:r>
      <w:r w:rsidRPr="00B123A1">
        <w:rPr>
          <w:rFonts w:hint="eastAsia"/>
          <w:b/>
        </w:rPr>
        <w:t>|</w:t>
      </w:r>
      <w:bookmarkStart w:id="159" w:name="OLE_LINK90"/>
      <w:r w:rsidRPr="00B123A1">
        <w:rPr>
          <w:rFonts w:hint="eastAsia"/>
          <w:b/>
        </w:rPr>
        <w:t xml:space="preserve"> </w:t>
      </w:r>
      <w:bookmarkEnd w:id="159"/>
      <w:r w:rsidRPr="00B123A1">
        <w:rPr>
          <w:rFonts w:hint="eastAsia"/>
        </w:rPr>
        <w:t>信号波长处的腔内传输系数与损耗与泵浦功率的关系</w:t>
      </w:r>
    </w:p>
    <w:p w:rsidR="004956C5" w:rsidRPr="00B123A1" w:rsidRDefault="004956C5" w:rsidP="004956C5">
      <w:pPr>
        <w:spacing w:line="360" w:lineRule="auto"/>
        <w:ind w:firstLine="420"/>
      </w:pPr>
      <w:r w:rsidRPr="00B123A1">
        <w:rPr>
          <w:rFonts w:hint="eastAsia"/>
        </w:rPr>
        <w:t>由公式（</w:t>
      </w:r>
      <w:r w:rsidRPr="00B123A1">
        <w:rPr>
          <w:rFonts w:hint="eastAsia"/>
        </w:rPr>
        <w:t>3</w:t>
      </w:r>
      <w:r w:rsidR="00CE3B75">
        <w:t>.</w:t>
      </w:r>
      <w:r w:rsidR="00D61478" w:rsidRPr="00B123A1">
        <w:rPr>
          <w:rFonts w:hint="eastAsia"/>
        </w:rPr>
        <w:t>11</w:t>
      </w:r>
      <w:r w:rsidRPr="00B123A1">
        <w:rPr>
          <w:rFonts w:hint="eastAsia"/>
        </w:rPr>
        <w:t>）可知，上下载型微环谐振器</w:t>
      </w:r>
      <w:r w:rsidRPr="00B123A1">
        <w:rPr>
          <w:rFonts w:hint="eastAsia"/>
        </w:rPr>
        <w:t>Q</w:t>
      </w:r>
      <w:r w:rsidRPr="00B123A1">
        <w:rPr>
          <w:rFonts w:hint="eastAsia"/>
        </w:rPr>
        <w:t>值的改变对应微分方程不同的系数</w:t>
      </w:r>
      <w:r w:rsidRPr="00B123A1">
        <w:rPr>
          <w:rFonts w:hint="eastAsia"/>
        </w:rPr>
        <w:t>k</w:t>
      </w:r>
      <w:r w:rsidRPr="00B123A1">
        <w:rPr>
          <w:rFonts w:hint="eastAsia"/>
        </w:rPr>
        <w:t>，通过改变微环谐振器的</w:t>
      </w:r>
      <w:r w:rsidRPr="00B123A1">
        <w:rPr>
          <w:rFonts w:hint="eastAsia"/>
        </w:rPr>
        <w:t>Q</w:t>
      </w:r>
      <w:r w:rsidRPr="00B123A1">
        <w:rPr>
          <w:rFonts w:hint="eastAsia"/>
        </w:rPr>
        <w:t>值大小，就可以实现微分方程系数</w:t>
      </w:r>
      <w:r w:rsidRPr="00B123A1">
        <w:rPr>
          <w:rFonts w:hint="eastAsia"/>
        </w:rPr>
        <w:t>k</w:t>
      </w:r>
      <w:r w:rsidRPr="00B123A1">
        <w:rPr>
          <w:rFonts w:hint="eastAsia"/>
        </w:rPr>
        <w:t>可调的目的。而微环</w:t>
      </w:r>
      <w:r w:rsidRPr="00B123A1">
        <w:rPr>
          <w:rFonts w:hint="eastAsia"/>
        </w:rPr>
        <w:t>Q</w:t>
      </w:r>
      <w:r w:rsidRPr="00B123A1">
        <w:rPr>
          <w:rFonts w:hint="eastAsia"/>
        </w:rPr>
        <w:t>值又受到微环传输系数大小的影响，</w:t>
      </w:r>
      <w:bookmarkStart w:id="160" w:name="OLE_LINK88"/>
      <w:bookmarkStart w:id="161" w:name="OLE_LINK89"/>
      <w:r w:rsidRPr="00B123A1">
        <w:rPr>
          <w:rFonts w:hint="eastAsia"/>
        </w:rPr>
        <w:t>如图</w:t>
      </w:r>
      <w:r w:rsidR="00D61478" w:rsidRPr="00B123A1">
        <w:t>3</w:t>
      </w:r>
      <w:r w:rsidR="00CE3B75">
        <w:t>-</w:t>
      </w:r>
      <w:r w:rsidR="00D61478" w:rsidRPr="00B123A1">
        <w:t>3</w:t>
      </w:r>
      <w:r w:rsidRPr="00B123A1">
        <w:rPr>
          <w:rFonts w:hint="eastAsia"/>
        </w:rPr>
        <w:t>所示</w:t>
      </w:r>
      <w:bookmarkEnd w:id="160"/>
      <w:bookmarkEnd w:id="161"/>
      <w:r w:rsidRPr="00B123A1">
        <w:rPr>
          <w:rFonts w:hint="eastAsia"/>
        </w:rPr>
        <w:t>，微环</w:t>
      </w:r>
      <w:r w:rsidRPr="00B123A1">
        <w:t>在不同的</w:t>
      </w:r>
      <w:r w:rsidRPr="00B123A1">
        <w:rPr>
          <w:rFonts w:hint="eastAsia"/>
        </w:rPr>
        <w:t>传输系数</w:t>
      </w:r>
      <w:r w:rsidRPr="00B123A1">
        <w:t>下，</w:t>
      </w:r>
      <w:r w:rsidRPr="00B123A1">
        <w:t>Drop</w:t>
      </w:r>
      <w:r w:rsidRPr="00B123A1">
        <w:t>端的</w:t>
      </w:r>
      <w:proofErr w:type="gramStart"/>
      <w:r w:rsidRPr="00B123A1">
        <w:t>透射谱会发生</w:t>
      </w:r>
      <w:proofErr w:type="gramEnd"/>
      <w:r w:rsidRPr="00B123A1">
        <w:t>变化。可以看到，随着传输系数的减小，</w:t>
      </w:r>
      <w:r w:rsidRPr="00B123A1">
        <w:t>Drop</w:t>
      </w:r>
      <w:r w:rsidRPr="00B123A1">
        <w:t>端透射谱的</w:t>
      </w:r>
      <w:r w:rsidRPr="00B123A1">
        <w:t>3dB</w:t>
      </w:r>
      <w:r w:rsidRPr="00B123A1">
        <w:t>带宽</w:t>
      </w:r>
      <w:r w:rsidRPr="00B123A1">
        <w:rPr>
          <w:rFonts w:hint="eastAsia"/>
        </w:rPr>
        <w:t>展宽，根据公式</w:t>
      </w:r>
      <w:r w:rsidR="00590D68" w:rsidRPr="00B123A1">
        <w:rPr>
          <w:noProof/>
          <w:position w:val="-30"/>
        </w:rPr>
        <w:object w:dxaOrig="1700" w:dyaOrig="760">
          <v:shape id="_x0000_i14705" type="#_x0000_t75" alt="" style="width:85.5pt;height:39pt;mso-width-percent:0;mso-height-percent:0;mso-width-percent:0;mso-height-percent:0" o:ole="">
            <v:imagedata r:id="rId205" o:title=""/>
          </v:shape>
          <o:OLEObject Type="Embed" ProgID="Equation.DSMT4" ShapeID="_x0000_i14705" DrawAspect="Content" ObjectID="_1574882395" r:id="rId206"/>
        </w:object>
      </w:r>
      <w:r w:rsidRPr="00B123A1">
        <w:rPr>
          <w:rFonts w:hint="eastAsia"/>
        </w:rPr>
        <w:t>可知，</w:t>
      </w:r>
      <w:r w:rsidRPr="00B123A1">
        <w:t>微环谐振腔的</w:t>
      </w:r>
      <w:r w:rsidRPr="00B123A1">
        <w:t>Q</w:t>
      </w:r>
      <w:r w:rsidRPr="00B123A1">
        <w:t>值</w:t>
      </w:r>
      <w:r w:rsidRPr="00B123A1">
        <w:rPr>
          <w:rFonts w:hint="eastAsia"/>
        </w:rPr>
        <w:t>减小</w:t>
      </w:r>
      <w:r w:rsidRPr="00B123A1">
        <w:t>。</w:t>
      </w:r>
      <w:r w:rsidRPr="00B123A1">
        <w:rPr>
          <w:rFonts w:hint="eastAsia"/>
        </w:rPr>
        <w:t>通过对图</w:t>
      </w:r>
      <w:r w:rsidRPr="00B123A1">
        <w:t>3</w:t>
      </w:r>
      <w:r w:rsidR="00CE3B75">
        <w:t>-</w:t>
      </w:r>
      <w:r w:rsidR="00D61478" w:rsidRPr="00B123A1">
        <w:t>2</w:t>
      </w:r>
      <w:r w:rsidRPr="00B123A1">
        <w:rPr>
          <w:rFonts w:hint="eastAsia"/>
        </w:rPr>
        <w:t>的分析我们已知，微环传输系数的大小与输入泵浦功率的大小有关，也就是说，通过改变泵浦功率来改变微环传输系数，进而可以微环的</w:t>
      </w:r>
      <w:r w:rsidRPr="00B123A1">
        <w:rPr>
          <w:rFonts w:hint="eastAsia"/>
        </w:rPr>
        <w:t>Q</w:t>
      </w:r>
      <w:r w:rsidRPr="00B123A1">
        <w:rPr>
          <w:rFonts w:hint="eastAsia"/>
        </w:rPr>
        <w:t>值。而根据</w:t>
      </w:r>
      <w:r w:rsidR="00590D68" w:rsidRPr="00B123A1">
        <w:rPr>
          <w:noProof/>
          <w:position w:val="-28"/>
        </w:rPr>
        <w:object w:dxaOrig="780" w:dyaOrig="660">
          <v:shape id="_x0000_i14706" type="#_x0000_t75" alt="" style="width:39pt;height:33pt;mso-width-percent:0;mso-height-percent:0;mso-width-percent:0;mso-height-percent:0" o:ole="">
            <v:imagedata r:id="rId207" o:title=""/>
          </v:shape>
          <o:OLEObject Type="Embed" ProgID="Equation.DSMT4" ShapeID="_x0000_i14706" DrawAspect="Content" ObjectID="_1574882396" r:id="rId208"/>
        </w:object>
      </w:r>
      <w:r w:rsidRPr="00B123A1">
        <w:rPr>
          <w:rFonts w:hint="eastAsia"/>
          <w:szCs w:val="21"/>
        </w:rPr>
        <w:t>，</w:t>
      </w:r>
      <w:r w:rsidRPr="00B123A1">
        <w:rPr>
          <w:rFonts w:hint="eastAsia"/>
          <w:szCs w:val="21"/>
        </w:rPr>
        <w:t>Q</w:t>
      </w:r>
      <w:r w:rsidRPr="00B123A1">
        <w:rPr>
          <w:rFonts w:hint="eastAsia"/>
          <w:szCs w:val="21"/>
        </w:rPr>
        <w:t>值的改变</w:t>
      </w:r>
      <w:r w:rsidRPr="00B123A1">
        <w:rPr>
          <w:rFonts w:hint="eastAsia"/>
        </w:rPr>
        <w:t>最终实现微分方程</w:t>
      </w:r>
      <w:r w:rsidRPr="00B123A1">
        <w:rPr>
          <w:rFonts w:hint="eastAsia"/>
        </w:rPr>
        <w:t>k</w:t>
      </w:r>
      <w:r w:rsidRPr="00B123A1">
        <w:rPr>
          <w:rFonts w:hint="eastAsia"/>
        </w:rPr>
        <w:t>值的光控调谐。</w:t>
      </w:r>
    </w:p>
    <w:p w:rsidR="004956C5" w:rsidRPr="00B123A1" w:rsidRDefault="004956C5" w:rsidP="00670EDA">
      <w:pPr>
        <w:spacing w:line="240" w:lineRule="auto"/>
        <w:ind w:firstLine="420"/>
        <w:jc w:val="center"/>
        <w:rPr>
          <w:rStyle w:val="fontstyle01"/>
          <w:rFonts w:hint="default"/>
          <w:color w:val="auto"/>
          <w:sz w:val="4"/>
          <w:szCs w:val="21"/>
        </w:rPr>
      </w:pPr>
      <w:r w:rsidRPr="00B123A1">
        <w:rPr>
          <w:noProof/>
          <w:szCs w:val="21"/>
        </w:rPr>
        <w:drawing>
          <wp:inline distT="0" distB="0" distL="0" distR="0" wp14:anchorId="1DBE625E" wp14:editId="2BD07F80">
            <wp:extent cx="3960000" cy="257972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3.tif"/>
                    <pic:cNvPicPr/>
                  </pic:nvPicPr>
                  <pic:blipFill rotWithShape="1">
                    <a:blip r:embed="rId209" cstate="print">
                      <a:extLst>
                        <a:ext uri="{28A0092B-C50C-407E-A947-70E740481C1C}">
                          <a14:useLocalDpi xmlns:a14="http://schemas.microsoft.com/office/drawing/2010/main" val="0"/>
                        </a:ext>
                      </a:extLst>
                    </a:blip>
                    <a:srcRect l="7771" t="10638" r="11569" b="20696"/>
                    <a:stretch/>
                  </pic:blipFill>
                  <pic:spPr bwMode="auto">
                    <a:xfrm>
                      <a:off x="0" y="0"/>
                      <a:ext cx="3960000" cy="257972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CE3B75" w:rsidRDefault="004956C5"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00D61478" w:rsidRPr="00CE3B75">
        <w:rPr>
          <w:rStyle w:val="fontstyle01"/>
          <w:rFonts w:ascii="Times New Roman" w:eastAsia="楷体" w:hAnsi="Times New Roman" w:hint="default"/>
          <w:color w:val="auto"/>
          <w:sz w:val="21"/>
        </w:rPr>
        <w:t>3</w:t>
      </w:r>
      <w:r w:rsidR="00CE3B75">
        <w:rPr>
          <w:rStyle w:val="fontstyle01"/>
          <w:rFonts w:ascii="Times New Roman" w:eastAsia="楷体" w:hAnsi="Times New Roman" w:hint="default"/>
          <w:color w:val="auto"/>
          <w:sz w:val="21"/>
        </w:rPr>
        <w:t>-</w:t>
      </w:r>
      <w:r w:rsidR="00D61478"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上下载型微环谐振器不同传输系数下的透射谱</w:t>
      </w:r>
    </w:p>
    <w:p w:rsidR="004956C5" w:rsidRPr="00B123A1" w:rsidRDefault="004956C5" w:rsidP="004956C5">
      <w:pPr>
        <w:pStyle w:val="3"/>
      </w:pPr>
      <w:bookmarkStart w:id="162" w:name="_Toc501121528"/>
      <w:r w:rsidRPr="00B123A1">
        <w:t>3.3.</w:t>
      </w:r>
      <w:r w:rsidRPr="00B123A1">
        <w:rPr>
          <w:rFonts w:hint="eastAsia"/>
        </w:rPr>
        <w:t>2</w:t>
      </w:r>
      <w:r w:rsidRPr="00B123A1">
        <w:rPr>
          <w:rFonts w:hint="eastAsia"/>
        </w:rPr>
        <w:t>泵浦</w:t>
      </w:r>
      <w:proofErr w:type="gramStart"/>
      <w:r w:rsidRPr="00B123A1">
        <w:rPr>
          <w:rFonts w:hint="eastAsia"/>
        </w:rPr>
        <w:t>光对方</w:t>
      </w:r>
      <w:proofErr w:type="gramEnd"/>
      <w:r w:rsidRPr="00B123A1">
        <w:rPr>
          <w:rFonts w:hint="eastAsia"/>
        </w:rPr>
        <w:t>程解的作用</w:t>
      </w:r>
      <w:bookmarkEnd w:id="162"/>
    </w:p>
    <w:p w:rsidR="004956C5" w:rsidRPr="00B123A1" w:rsidRDefault="004956C5" w:rsidP="004956C5">
      <w:pPr>
        <w:ind w:firstLine="420"/>
      </w:pPr>
      <w:r w:rsidRPr="00B123A1">
        <w:rPr>
          <w:rFonts w:hint="eastAsia"/>
        </w:rPr>
        <w:t>采用半高全宽为</w:t>
      </w:r>
      <w:r w:rsidRPr="00B123A1">
        <w:rPr>
          <w:rFonts w:hint="eastAsia"/>
        </w:rPr>
        <w:t>50ps</w:t>
      </w:r>
      <w:r w:rsidRPr="00B123A1">
        <w:rPr>
          <w:rFonts w:hint="eastAsia"/>
        </w:rPr>
        <w:t>的高斯脉冲作为输入信号，理想情况下，常系数</w:t>
      </w:r>
      <w:r w:rsidRPr="00B123A1">
        <w:rPr>
          <w:rFonts w:hint="eastAsia"/>
        </w:rPr>
        <w:t>k</w:t>
      </w:r>
      <w:r w:rsidRPr="00B123A1">
        <w:rPr>
          <w:rFonts w:hint="eastAsia"/>
        </w:rPr>
        <w:t>取不同值所对应的一阶</w:t>
      </w:r>
      <w:r w:rsidRPr="00B123A1">
        <w:rPr>
          <w:rFonts w:hint="eastAsia"/>
        </w:rPr>
        <w:t>ODE</w:t>
      </w:r>
      <w:r w:rsidRPr="00B123A1">
        <w:rPr>
          <w:rFonts w:hint="eastAsia"/>
        </w:rPr>
        <w:t>的解如图</w:t>
      </w:r>
      <w:r w:rsidR="00D61478" w:rsidRPr="00B123A1">
        <w:t>3</w:t>
      </w:r>
      <w:r w:rsidR="00CE3B75">
        <w:t>-</w:t>
      </w:r>
      <w:r w:rsidR="00D61478" w:rsidRPr="00B123A1">
        <w:t>4</w:t>
      </w:r>
      <w:r w:rsidRPr="00B123A1">
        <w:rPr>
          <w:rFonts w:hint="eastAsia"/>
        </w:rPr>
        <w:t>所示。不难看出，随着常系数</w:t>
      </w:r>
      <w:r w:rsidRPr="00B123A1">
        <w:rPr>
          <w:rFonts w:hint="eastAsia"/>
        </w:rPr>
        <w:t>k</w:t>
      </w:r>
      <w:r w:rsidRPr="00B123A1">
        <w:rPr>
          <w:rFonts w:hint="eastAsia"/>
        </w:rPr>
        <w:t>的增大，微分方程的时域解输出波形越来越窄。</w:t>
      </w:r>
    </w:p>
    <w:p w:rsidR="004956C5" w:rsidRPr="00B123A1" w:rsidRDefault="004956C5" w:rsidP="004956C5">
      <w:pPr>
        <w:spacing w:line="240" w:lineRule="auto"/>
        <w:ind w:left="119" w:firstLine="301"/>
        <w:jc w:val="center"/>
      </w:pPr>
      <w:r w:rsidRPr="00B123A1">
        <w:rPr>
          <w:rFonts w:hint="eastAsia"/>
          <w:noProof/>
        </w:rPr>
        <w:drawing>
          <wp:inline distT="0" distB="0" distL="0" distR="0" wp14:anchorId="78B812AF" wp14:editId="48B1C4D3">
            <wp:extent cx="4299082" cy="2520000"/>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WithDiffK.jpg"/>
                    <pic:cNvPicPr/>
                  </pic:nvPicPr>
                  <pic:blipFill rotWithShape="1">
                    <a:blip r:embed="rId210">
                      <a:extLst>
                        <a:ext uri="{28A0092B-C50C-407E-A947-70E740481C1C}">
                          <a14:useLocalDpi xmlns:a14="http://schemas.microsoft.com/office/drawing/2010/main" val="0"/>
                        </a:ext>
                      </a:extLst>
                    </a:blip>
                    <a:srcRect t="4538" r="5155"/>
                    <a:stretch/>
                  </pic:blipFill>
                  <pic:spPr bwMode="auto">
                    <a:xfrm>
                      <a:off x="0" y="0"/>
                      <a:ext cx="4299082" cy="2520000"/>
                    </a:xfrm>
                    <a:prstGeom prst="rect">
                      <a:avLst/>
                    </a:prstGeom>
                    <a:ln>
                      <a:noFill/>
                    </a:ln>
                    <a:extLst>
                      <a:ext uri="{53640926-AAD7-44D8-BBD7-CCE9431645EC}">
                        <a14:shadowObscured xmlns:a14="http://schemas.microsoft.com/office/drawing/2010/main"/>
                      </a:ext>
                    </a:extLst>
                  </pic:spPr>
                </pic:pic>
              </a:graphicData>
            </a:graphic>
          </wp:inline>
        </w:drawing>
      </w:r>
    </w:p>
    <w:p w:rsidR="00D61478" w:rsidRPr="00CE3B75" w:rsidRDefault="00D61478"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w:t>
      </w:r>
      <w:r w:rsidRPr="00CE3B75">
        <w:rPr>
          <w:rStyle w:val="fontstyle01"/>
          <w:rFonts w:ascii="Times New Roman" w:eastAsia="楷体" w:hAnsi="Times New Roman" w:hint="default"/>
          <w:color w:val="auto"/>
          <w:sz w:val="21"/>
        </w:rPr>
        <w:t>4</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理想微分方程求解器</w:t>
      </w:r>
      <w:r w:rsidR="00550D83" w:rsidRPr="00CE3B75">
        <w:rPr>
          <w:rStyle w:val="fontstyle01"/>
          <w:rFonts w:ascii="Times New Roman" w:eastAsia="楷体" w:hAnsi="Times New Roman" w:hint="default"/>
          <w:color w:val="auto"/>
          <w:sz w:val="21"/>
        </w:rPr>
        <w:t>在不同</w:t>
      </w:r>
      <w:r w:rsidR="00550D83" w:rsidRPr="00CE3B75">
        <w:rPr>
          <w:rStyle w:val="fontstyle01"/>
          <w:rFonts w:ascii="Times New Roman" w:eastAsia="楷体" w:hAnsi="Times New Roman" w:hint="default"/>
          <w:color w:val="auto"/>
          <w:sz w:val="21"/>
        </w:rPr>
        <w:t>k</w:t>
      </w:r>
      <w:r w:rsidR="00550D83" w:rsidRPr="00CE3B75">
        <w:rPr>
          <w:rStyle w:val="fontstyle01"/>
          <w:rFonts w:ascii="Times New Roman" w:eastAsia="楷体" w:hAnsi="Times New Roman" w:hint="default"/>
          <w:color w:val="auto"/>
          <w:sz w:val="21"/>
        </w:rPr>
        <w:t>情况下对应的输出结果</w:t>
      </w:r>
    </w:p>
    <w:p w:rsidR="004956C5" w:rsidRPr="00B123A1" w:rsidRDefault="004956C5" w:rsidP="004956C5">
      <w:pPr>
        <w:ind w:firstLine="420"/>
      </w:pPr>
    </w:p>
    <w:p w:rsidR="004956C5" w:rsidRPr="00B123A1" w:rsidRDefault="004956C5" w:rsidP="00670EDA">
      <w:pPr>
        <w:ind w:firstLine="420"/>
      </w:pPr>
      <w:bookmarkStart w:id="163" w:name="OLE_LINK111"/>
      <w:bookmarkStart w:id="164" w:name="OLE_LINK112"/>
      <w:r w:rsidRPr="00B123A1">
        <w:rPr>
          <w:rFonts w:hint="eastAsia"/>
        </w:rPr>
        <w:t>通过适当调节泵浦</w:t>
      </w:r>
      <w:bookmarkEnd w:id="163"/>
      <w:bookmarkEnd w:id="164"/>
      <w:r w:rsidRPr="00B123A1">
        <w:rPr>
          <w:rFonts w:hint="eastAsia"/>
        </w:rPr>
        <w:t>功率，</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全光求解器可以输出常系数</w:t>
      </w:r>
      <w:r w:rsidRPr="00B123A1">
        <w:rPr>
          <w:rFonts w:hint="eastAsia"/>
        </w:rPr>
        <w:t>k</w:t>
      </w:r>
      <w:r w:rsidRPr="00B123A1">
        <w:rPr>
          <w:rFonts w:hint="eastAsia"/>
        </w:rPr>
        <w:t>不同的微分方程全光求解结果。选择宽度为</w:t>
      </w:r>
      <w:r w:rsidRPr="00B123A1">
        <w:rPr>
          <w:rFonts w:hint="eastAsia"/>
        </w:rPr>
        <w:t>FWHM=50ps</w:t>
      </w:r>
      <w:r w:rsidRPr="00B123A1">
        <w:rPr>
          <w:rFonts w:hint="eastAsia"/>
        </w:rPr>
        <w:t>的高斯脉冲作为信号光，于反斯托克斯波长注入微环谐振腔，仿真得到在不同的泵浦功率下微分方程解的时域输出波形，如图</w:t>
      </w:r>
      <w:r w:rsidR="00550D83" w:rsidRPr="00B123A1">
        <w:t>3</w:t>
      </w:r>
      <w:r w:rsidR="00CE3B75">
        <w:t>-</w:t>
      </w:r>
      <w:r w:rsidR="00550D83" w:rsidRPr="00B123A1">
        <w:t>5</w:t>
      </w:r>
      <w:r w:rsidRPr="00B123A1">
        <w:rPr>
          <w:rFonts w:hint="eastAsia"/>
        </w:rPr>
        <w:t>所示。图中还将求解结果与理想的</w:t>
      </w:r>
      <w:r w:rsidRPr="00B123A1">
        <w:rPr>
          <w:rFonts w:hint="eastAsia"/>
        </w:rPr>
        <w:t xml:space="preserve">ODE </w:t>
      </w:r>
      <w:r w:rsidRPr="00B123A1">
        <w:rPr>
          <w:rFonts w:hint="eastAsia"/>
        </w:rPr>
        <w:t>求解</w:t>
      </w:r>
      <w:proofErr w:type="gramStart"/>
      <w:r w:rsidRPr="00B123A1">
        <w:rPr>
          <w:rFonts w:hint="eastAsia"/>
        </w:rPr>
        <w:t>器结果</w:t>
      </w:r>
      <w:proofErr w:type="gramEnd"/>
      <w:r w:rsidRPr="00B123A1">
        <w:rPr>
          <w:rFonts w:hint="eastAsia"/>
        </w:rPr>
        <w:t>进行比较。图</w:t>
      </w:r>
      <w:r w:rsidR="00550D83" w:rsidRPr="00B123A1">
        <w:t>3</w:t>
      </w:r>
      <w:r w:rsidR="00CE3B75">
        <w:t>-</w:t>
      </w:r>
      <w:r w:rsidR="00550D83" w:rsidRPr="00B123A1">
        <w:t>5</w:t>
      </w:r>
      <w:r w:rsidRPr="00B123A1">
        <w:t>(a) (b)(c)(d)</w:t>
      </w:r>
      <w:r w:rsidRPr="00B123A1">
        <w:rPr>
          <w:rFonts w:hint="eastAsia"/>
        </w:rPr>
        <w:t xml:space="preserve"> </w:t>
      </w:r>
      <w:r w:rsidRPr="00B123A1">
        <w:rPr>
          <w:rFonts w:hint="eastAsia"/>
        </w:rPr>
        <w:t>分别是泵浦功率为</w:t>
      </w:r>
      <w:r w:rsidRPr="00B123A1">
        <w:rPr>
          <w:rFonts w:hint="eastAsia"/>
        </w:rPr>
        <w:t>0</w:t>
      </w:r>
      <w:r w:rsidRPr="00B123A1">
        <w:t>mW</w:t>
      </w:r>
      <w:r w:rsidRPr="00B123A1">
        <w:rPr>
          <w:rFonts w:hint="eastAsia"/>
        </w:rPr>
        <w:t>,</w:t>
      </w:r>
      <w:r w:rsidRPr="00B123A1">
        <w:t>20mW</w:t>
      </w:r>
      <w:r w:rsidRPr="00B123A1">
        <w:rPr>
          <w:rFonts w:hint="eastAsia"/>
        </w:rPr>
        <w:t>,</w:t>
      </w:r>
      <w:r w:rsidRPr="00B123A1">
        <w:t>40mW</w:t>
      </w:r>
      <w:r w:rsidRPr="00B123A1">
        <w:rPr>
          <w:rFonts w:hint="eastAsia"/>
        </w:rPr>
        <w:t>,</w:t>
      </w:r>
      <w:r w:rsidRPr="00B123A1">
        <w:t>70mW</w:t>
      </w:r>
      <w:r w:rsidRPr="00B123A1">
        <w:rPr>
          <w:rFonts w:hint="eastAsia"/>
        </w:rPr>
        <w:t>输出波形，其对应的</w:t>
      </w:r>
      <w:r w:rsidRPr="00B123A1">
        <w:rPr>
          <w:rFonts w:hint="eastAsia"/>
        </w:rPr>
        <w:t>k</w:t>
      </w:r>
      <w:r w:rsidRPr="00B123A1">
        <w:rPr>
          <w:rFonts w:hint="eastAsia"/>
        </w:rPr>
        <w:t>取值分别为</w:t>
      </w:r>
      <w:r w:rsidRPr="00B123A1">
        <w:t>0.0375/ps</w:t>
      </w:r>
      <w:r w:rsidRPr="00B123A1">
        <w:rPr>
          <w:rFonts w:hint="eastAsia"/>
        </w:rPr>
        <w:t>，</w:t>
      </w:r>
      <w:r w:rsidRPr="00B123A1">
        <w:t>0.064/ps</w:t>
      </w:r>
      <w:r w:rsidRPr="00B123A1">
        <w:rPr>
          <w:rFonts w:hint="eastAsia"/>
        </w:rPr>
        <w:t>,</w:t>
      </w:r>
      <w:r w:rsidRPr="00B123A1">
        <w:t>0.096/ps</w:t>
      </w:r>
      <w:r w:rsidRPr="00B123A1">
        <w:rPr>
          <w:rFonts w:hint="eastAsia"/>
        </w:rPr>
        <w:t>,</w:t>
      </w:r>
      <w:r w:rsidRPr="00B123A1">
        <w:t>0.130/ps</w:t>
      </w:r>
      <w:r w:rsidRPr="00B123A1">
        <w:rPr>
          <w:rFonts w:hint="eastAsia"/>
        </w:rPr>
        <w:t>，误差分别为</w:t>
      </w:r>
      <w:r w:rsidRPr="00B123A1">
        <w:rPr>
          <w:rFonts w:hint="eastAsia"/>
        </w:rPr>
        <w:t>4.86%</w:t>
      </w:r>
      <w:r w:rsidRPr="00B123A1">
        <w:rPr>
          <w:rFonts w:hint="eastAsia"/>
        </w:rPr>
        <w:t>，</w:t>
      </w:r>
      <w:r w:rsidRPr="00B123A1">
        <w:rPr>
          <w:rFonts w:hint="eastAsia"/>
        </w:rPr>
        <w:t>3.91%</w:t>
      </w:r>
      <w:r w:rsidRPr="00B123A1">
        <w:rPr>
          <w:rFonts w:hint="eastAsia"/>
        </w:rPr>
        <w:t>，</w:t>
      </w:r>
      <w:r w:rsidRPr="00B123A1">
        <w:rPr>
          <w:rFonts w:hint="eastAsia"/>
        </w:rPr>
        <w:t>3.29%</w:t>
      </w:r>
      <w:r w:rsidRPr="00B123A1">
        <w:rPr>
          <w:rFonts w:hint="eastAsia"/>
        </w:rPr>
        <w:t>，</w:t>
      </w:r>
      <w:r w:rsidRPr="00B123A1">
        <w:rPr>
          <w:rFonts w:hint="eastAsia"/>
        </w:rPr>
        <w:t>2.66%,</w:t>
      </w:r>
      <w:r w:rsidRPr="00B123A1">
        <w:rPr>
          <w:rFonts w:hint="eastAsia"/>
        </w:rPr>
        <w:t>其中红色虚线为谐振器输出脉冲形状，蓝色实线为理想</w:t>
      </w:r>
      <w:r w:rsidRPr="00B123A1">
        <w:rPr>
          <w:rFonts w:hint="eastAsia"/>
        </w:rPr>
        <w:t>ODE</w:t>
      </w:r>
      <w:r w:rsidRPr="00B123A1">
        <w:rPr>
          <w:rFonts w:hint="eastAsia"/>
        </w:rPr>
        <w:t>的全光求解输出波形。不难看出，随着泵浦功率的增大，输出波形变窄，</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全光求解器输出结果可以更好地拟合理想</w:t>
      </w:r>
      <w:r w:rsidRPr="00B123A1">
        <w:rPr>
          <w:rFonts w:hint="eastAsia"/>
        </w:rPr>
        <w:t xml:space="preserve">ODE </w:t>
      </w:r>
      <w:r w:rsidRPr="00B123A1">
        <w:rPr>
          <w:rFonts w:hint="eastAsia"/>
        </w:rPr>
        <w:t>求解结果，这也验证了该方案求解常系数一阶</w:t>
      </w:r>
      <w:r w:rsidRPr="00B123A1">
        <w:rPr>
          <w:rFonts w:hint="eastAsia"/>
        </w:rPr>
        <w:t>ODE</w:t>
      </w:r>
      <w:r w:rsidRPr="00B123A1">
        <w:rPr>
          <w:rFonts w:hint="eastAsia"/>
        </w:rPr>
        <w:t>的准确性。</w:t>
      </w:r>
    </w:p>
    <w:tbl>
      <w:tblPr>
        <w:tblStyle w:val="af0"/>
        <w:tblpPr w:leftFromText="180" w:rightFromText="180" w:vertAnchor="text" w:horzAnchor="page" w:tblpX="1990" w:tblpY="211"/>
        <w:tblW w:w="50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3"/>
        <w:gridCol w:w="236"/>
      </w:tblGrid>
      <w:tr w:rsidR="004956C5" w:rsidRPr="00B123A1" w:rsidTr="00D61478">
        <w:tc>
          <w:tcPr>
            <w:tcW w:w="4858" w:type="pct"/>
          </w:tcPr>
          <w:p w:rsidR="004956C5" w:rsidRPr="00B123A1" w:rsidRDefault="004956C5" w:rsidP="004956C5">
            <w:pPr>
              <w:spacing w:line="240" w:lineRule="auto"/>
            </w:pPr>
            <w:bookmarkStart w:id="165" w:name="OLE_LINK392"/>
            <w:bookmarkStart w:id="166" w:name="OLE_LINK393"/>
            <w:r w:rsidRPr="00B123A1">
              <w:rPr>
                <w:rFonts w:hint="eastAsia"/>
                <w:noProof/>
              </w:rPr>
              <mc:AlternateContent>
                <mc:Choice Requires="wpg">
                  <w:drawing>
                    <wp:inline distT="0" distB="0" distL="0" distR="0" wp14:anchorId="1199C12E" wp14:editId="5294C572">
                      <wp:extent cx="4778375" cy="2519680"/>
                      <wp:effectExtent l="0" t="0" r="3175" b="0"/>
                      <wp:docPr id="17" name="组合 17"/>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18" name="图片 18"/>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19" name="文本框 19"/>
                              <wps:cNvSpPr txBox="1">
                                <a:spLocks/>
                              </wps:cNvSpPr>
                              <wps:spPr>
                                <a:xfrm>
                                  <a:off x="733425" y="257175"/>
                                  <a:ext cx="514350" cy="457200"/>
                                </a:xfrm>
                                <a:prstGeom prst="rect">
                                  <a:avLst/>
                                </a:prstGeom>
                                <a:solidFill>
                                  <a:schemeClr val="lt1"/>
                                </a:solidFill>
                                <a:ln w="6350">
                                  <a:solidFill>
                                    <a:schemeClr val="bg1"/>
                                  </a:solidFill>
                                </a:ln>
                              </wps:spPr>
                              <wps:txbx>
                                <w:txbxContent>
                                  <w:p w:rsidR="00B74F9C" w:rsidRDefault="00B74F9C" w:rsidP="004956C5">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99C12E" id="组合 17" o:spid="_x0000_s1063" style="width:376.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">
                      <v:shape id="图片 18" o:spid="_x0000_s1064"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">
                        <v:imagedata r:id="rId212" o:title=""/>
                        <v:path arrowok="t"/>
                      </v:shape>
                      <v:shape id="文本框 19" o:spid="_x0000_s1065" type="#_x0000_t202" style="position:absolute;left:7334;top:2571;width:51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" fillcolor="white [3201]" strokecolor="white [3212]" strokeweight=".5pt">
                        <v:path arrowok="t"/>
                        <v:textbox>
                          <w:txbxContent>
                            <w:p w:rsidR="00B74F9C" w:rsidRDefault="00B74F9C" w:rsidP="004956C5">
                              <w:r>
                                <w:rPr>
                                  <w:rFonts w:hint="eastAsia"/>
                                </w:rPr>
                                <w:t>(</w:t>
                              </w:r>
                              <w:r>
                                <w:t>a</w:t>
                              </w:r>
                              <w:r>
                                <w:rPr>
                                  <w:rFonts w:hint="eastAsia"/>
                                </w:rPr>
                                <w:t>)</w:t>
                              </w:r>
                            </w:p>
                          </w:txbxContent>
                        </v:textbox>
                      </v:shape>
                      <w10:anchorlock/>
                    </v:group>
                  </w:pict>
                </mc:Fallback>
              </mc:AlternateContent>
            </w:r>
            <w:r w:rsidRPr="00B123A1">
              <w:rPr>
                <w:noProof/>
              </w:rPr>
              <mc:AlternateContent>
                <mc:Choice Requires="wpg">
                  <w:drawing>
                    <wp:inline distT="0" distB="0" distL="0" distR="0" wp14:anchorId="70115337" wp14:editId="63B24C88">
                      <wp:extent cx="4778375" cy="2519680"/>
                      <wp:effectExtent l="0" t="0" r="3175" b="0"/>
                      <wp:docPr id="33" name="组合 33"/>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36" name="图片 3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38" name="文本框 38"/>
                              <wps:cNvSpPr txBox="1">
                                <a:spLocks/>
                              </wps:cNvSpPr>
                              <wps:spPr>
                                <a:xfrm>
                                  <a:off x="762000" y="295275"/>
                                  <a:ext cx="485775" cy="466725"/>
                                </a:xfrm>
                                <a:prstGeom prst="rect">
                                  <a:avLst/>
                                </a:prstGeom>
                                <a:solidFill>
                                  <a:schemeClr val="lt1"/>
                                </a:solidFill>
                                <a:ln w="6350">
                                  <a:solidFill>
                                    <a:schemeClr val="bg1"/>
                                  </a:solidFill>
                                </a:ln>
                              </wps:spPr>
                              <wps:txbx>
                                <w:txbxContent>
                                  <w:p w:rsidR="00B74F9C" w:rsidRDefault="00B74F9C" w:rsidP="004956C5">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115337" id="组合 33" o:spid="_x0000_s1066" style="width:376.25pt;height:198.4pt;mso-position-horizontal-relative:char;mso-position-vertical-relative:line" coordsize="47783,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">
                      <v:shape id="图片 36" o:spid="_x0000_s1067"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">
                        <v:imagedata r:id="rId214" o:title=""/>
                        <v:path arrowok="t"/>
                      </v:shape>
                      <v:shape id="文本框 38" o:spid="_x0000_s1068" type="#_x0000_t202" style="position:absolute;left:7620;top:2952;width:485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" fillcolor="white [3201]" strokecolor="white [3212]" strokeweight=".5pt">
                        <v:path arrowok="t"/>
                        <v:textbox>
                          <w:txbxContent>
                            <w:p w:rsidR="00B74F9C" w:rsidRDefault="00B74F9C" w:rsidP="004956C5">
                              <w:r>
                                <w:rPr>
                                  <w:rFonts w:hint="eastAsia"/>
                                </w:rPr>
                                <w:t>(</w:t>
                              </w:r>
                              <w:r>
                                <w:t>b</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r w:rsidR="004956C5" w:rsidRPr="00B123A1" w:rsidTr="00D61478">
        <w:tc>
          <w:tcPr>
            <w:tcW w:w="4858" w:type="pct"/>
          </w:tcPr>
          <w:p w:rsidR="004956C5" w:rsidRPr="00B123A1" w:rsidRDefault="004956C5" w:rsidP="004956C5">
            <w:pPr>
              <w:spacing w:line="240" w:lineRule="auto"/>
            </w:pPr>
            <w:r w:rsidRPr="00B123A1">
              <w:rPr>
                <w:noProof/>
              </w:rPr>
              <mc:AlternateContent>
                <mc:Choice Requires="wpg">
                  <w:drawing>
                    <wp:inline distT="0" distB="0" distL="0" distR="0" wp14:anchorId="4A2ED872" wp14:editId="02325B7E">
                      <wp:extent cx="4857750" cy="2519680"/>
                      <wp:effectExtent l="0" t="0" r="0" b="0"/>
                      <wp:docPr id="45" name="组合 45"/>
                      <wp:cNvGraphicFramePr/>
                      <a:graphic xmlns:a="http://schemas.openxmlformats.org/drawingml/2006/main">
                        <a:graphicData uri="http://schemas.microsoft.com/office/word/2010/wordprocessingGroup">
                          <wpg:wgp>
                            <wpg:cNvGrpSpPr/>
                            <wpg:grpSpPr>
                              <a:xfrm>
                                <a:off x="0" y="0"/>
                                <a:ext cx="4857750" cy="2519680"/>
                                <a:chOff x="0" y="0"/>
                                <a:chExt cx="4778375" cy="2519680"/>
                              </a:xfrm>
                            </wpg:grpSpPr>
                            <pic:pic xmlns:pic="http://schemas.openxmlformats.org/drawingml/2006/picture">
                              <pic:nvPicPr>
                                <pic:cNvPr id="47" name="图片 4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48" name="文本框 48"/>
                              <wps:cNvSpPr txBox="1">
                                <a:spLocks/>
                              </wps:cNvSpPr>
                              <wps:spPr>
                                <a:xfrm>
                                  <a:off x="762000" y="276225"/>
                                  <a:ext cx="447675" cy="466725"/>
                                </a:xfrm>
                                <a:prstGeom prst="rect">
                                  <a:avLst/>
                                </a:prstGeom>
                                <a:solidFill>
                                  <a:schemeClr val="lt1"/>
                                </a:solidFill>
                                <a:ln w="6350">
                                  <a:solidFill>
                                    <a:schemeClr val="bg1"/>
                                  </a:solidFill>
                                </a:ln>
                              </wps:spPr>
                              <wps:txbx>
                                <w:txbxContent>
                                  <w:p w:rsidR="00B74F9C" w:rsidRDefault="00B74F9C" w:rsidP="004956C5">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2ED872" id="组合 45" o:spid="_x0000_s1069" style="width:38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">
                      <v:shape id="图片 47" o:spid="_x0000_s1070"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">
                        <v:imagedata r:id="rId216" o:title=""/>
                        <v:path arrowok="t"/>
                      </v:shape>
                      <v:shape id="文本框 48" o:spid="_x0000_s1071" type="#_x0000_t202" style="position:absolute;left:7620;top:2762;width:4476;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" fillcolor="white [3201]" strokecolor="white [3212]" strokeweight=".5pt">
                        <v:path arrowok="t"/>
                        <v:textbox>
                          <w:txbxContent>
                            <w:p w:rsidR="00B74F9C" w:rsidRDefault="00B74F9C" w:rsidP="004956C5">
                              <w:r>
                                <w:rPr>
                                  <w:rFonts w:hint="eastAsia"/>
                                </w:rPr>
                                <w:t>(</w:t>
                              </w:r>
                              <w:r>
                                <w:t>c</w:t>
                              </w:r>
                              <w:r>
                                <w:rPr>
                                  <w:rFonts w:hint="eastAsia"/>
                                </w:rPr>
                                <w:t>)</w:t>
                              </w:r>
                            </w:p>
                          </w:txbxContent>
                        </v:textbox>
                      </v:shape>
                      <w10:anchorlock/>
                    </v:group>
                  </w:pict>
                </mc:Fallback>
              </mc:AlternateContent>
            </w:r>
            <w:r w:rsidRPr="00B123A1">
              <w:rPr>
                <w:noProof/>
              </w:rPr>
              <mc:AlternateContent>
                <mc:Choice Requires="wpg">
                  <w:drawing>
                    <wp:inline distT="0" distB="0" distL="0" distR="0" wp14:anchorId="60ECAE96" wp14:editId="72F2AB13">
                      <wp:extent cx="4857750" cy="2519680"/>
                      <wp:effectExtent l="0" t="0" r="0" b="0"/>
                      <wp:docPr id="51" name="组合 51"/>
                      <wp:cNvGraphicFramePr/>
                      <a:graphic xmlns:a="http://schemas.openxmlformats.org/drawingml/2006/main">
                        <a:graphicData uri="http://schemas.microsoft.com/office/word/2010/wordprocessingGroup">
                          <wpg:wgp>
                            <wpg:cNvGrpSpPr/>
                            <wpg:grpSpPr>
                              <a:xfrm>
                                <a:off x="0" y="0"/>
                                <a:ext cx="4857750" cy="2519680"/>
                                <a:chOff x="0" y="0"/>
                                <a:chExt cx="5046980" cy="2519680"/>
                              </a:xfrm>
                            </wpg:grpSpPr>
                            <pic:pic xmlns:pic="http://schemas.openxmlformats.org/drawingml/2006/picture">
                              <pic:nvPicPr>
                                <pic:cNvPr id="62" name="图片 62"/>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46980" cy="2519680"/>
                                </a:xfrm>
                                <a:prstGeom prst="rect">
                                  <a:avLst/>
                                </a:prstGeom>
                              </pic:spPr>
                            </pic:pic>
                            <wps:wsp>
                              <wps:cNvPr id="64" name="文本框 64"/>
                              <wps:cNvSpPr txBox="1">
                                <a:spLocks/>
                              </wps:cNvSpPr>
                              <wps:spPr>
                                <a:xfrm>
                                  <a:off x="819150" y="314325"/>
                                  <a:ext cx="504825" cy="495300"/>
                                </a:xfrm>
                                <a:prstGeom prst="rect">
                                  <a:avLst/>
                                </a:prstGeom>
                                <a:solidFill>
                                  <a:schemeClr val="lt1"/>
                                </a:solidFill>
                                <a:ln w="6350">
                                  <a:solidFill>
                                    <a:schemeClr val="bg1"/>
                                  </a:solidFill>
                                </a:ln>
                              </wps:spPr>
                              <wps:txbx>
                                <w:txbxContent>
                                  <w:p w:rsidR="00B74F9C" w:rsidRDefault="00B74F9C" w:rsidP="004956C5">
                                    <w:r>
                                      <w:rPr>
                                        <w:rFonts w:hint="eastAsia"/>
                                      </w:rPr>
                                      <w:t>(</w:t>
                                    </w:r>
                                    <w:r>
                                      <w:t>d</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ECAE96" id="组合 51" o:spid="_x0000_s1072" style="width:382.5pt;height:198.4pt;mso-position-horizontal-relative:char;mso-position-vertical-relative:line" coordsize="50469,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">
                      <v:shape id="图片 62" o:spid="_x0000_s1073" type="#_x0000_t75" style="position:absolute;width:5046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">
                        <v:imagedata r:id="rId218" o:title=""/>
                        <v:path arrowok="t"/>
                      </v:shape>
                      <v:shape id="文本框 64" o:spid="_x0000_s1074" type="#_x0000_t202" style="position:absolute;left:8191;top:3143;width:50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" fillcolor="white [3201]" strokecolor="white [3212]" strokeweight=".5pt">
                        <v:path arrowok="t"/>
                        <v:textbox>
                          <w:txbxContent>
                            <w:p w:rsidR="00B74F9C" w:rsidRDefault="00B74F9C" w:rsidP="004956C5">
                              <w:r>
                                <w:rPr>
                                  <w:rFonts w:hint="eastAsia"/>
                                </w:rPr>
                                <w:t>(</w:t>
                              </w:r>
                              <w:r>
                                <w:t>d</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bl>
    <w:bookmarkEnd w:id="165"/>
    <w:bookmarkEnd w:id="166"/>
    <w:p w:rsidR="004956C5" w:rsidRPr="00B123A1" w:rsidRDefault="004956C5" w:rsidP="0090290C">
      <w:pPr>
        <w:pStyle w:val="a7"/>
      </w:pPr>
      <w:r w:rsidRPr="004E03E1">
        <w:rPr>
          <w:rFonts w:hint="eastAsia"/>
        </w:rPr>
        <w:t>图</w:t>
      </w:r>
      <w:r w:rsidR="00550D83" w:rsidRPr="004E03E1">
        <w:t xml:space="preserve">3.5 </w:t>
      </w:r>
      <w:r w:rsidRPr="004E03E1">
        <w:rPr>
          <w:rFonts w:hint="eastAsia"/>
        </w:rPr>
        <w:t>输入高斯脉冲的宽度为</w:t>
      </w:r>
      <w:r w:rsidRPr="004E03E1">
        <w:rPr>
          <w:rFonts w:hint="eastAsia"/>
        </w:rPr>
        <w:t>FWHM=50 ps</w:t>
      </w:r>
      <w:r w:rsidRPr="004E03E1">
        <w:rPr>
          <w:rFonts w:hint="eastAsia"/>
        </w:rPr>
        <w:t>时，</w:t>
      </w:r>
      <w:r w:rsidRPr="004E03E1">
        <w:t>基于微</w:t>
      </w:r>
      <w:r w:rsidRPr="004E03E1">
        <w:rPr>
          <w:rFonts w:hint="eastAsia"/>
        </w:rPr>
        <w:t>环内</w:t>
      </w:r>
      <w:r w:rsidRPr="004E03E1">
        <w:rPr>
          <w:rFonts w:hint="eastAsia"/>
        </w:rPr>
        <w:t>IRS</w:t>
      </w:r>
      <w:r w:rsidRPr="004E03E1">
        <w:rPr>
          <w:rFonts w:hint="eastAsia"/>
        </w:rPr>
        <w:t>效应的常系数一阶</w:t>
      </w:r>
      <w:r w:rsidRPr="004E03E1">
        <w:rPr>
          <w:rFonts w:hint="eastAsia"/>
        </w:rPr>
        <w:t>ODE</w:t>
      </w:r>
      <w:r w:rsidRPr="004E03E1">
        <w:rPr>
          <w:rFonts w:hint="eastAsia"/>
        </w:rPr>
        <w:t>全光求解器与理想求解器进行输出波形比较，图</w:t>
      </w:r>
      <w:r w:rsidRPr="004E03E1">
        <w:t>(</w:t>
      </w:r>
      <w:r w:rsidRPr="004E03E1">
        <w:rPr>
          <w:rFonts w:hint="eastAsia"/>
        </w:rPr>
        <w:t>a</w:t>
      </w:r>
      <w:r w:rsidRPr="004E03E1">
        <w:t>),(b), (c), (d)</w:t>
      </w:r>
      <w:r w:rsidRPr="004E03E1">
        <w:rPr>
          <w:rFonts w:hint="eastAsia"/>
        </w:rPr>
        <w:t>分别对应常系数</w:t>
      </w:r>
      <w:r w:rsidRPr="004E03E1">
        <w:rPr>
          <w:rFonts w:hint="eastAsia"/>
        </w:rPr>
        <w:t>k</w:t>
      </w:r>
      <w:r w:rsidRPr="004E03E1">
        <w:rPr>
          <w:rFonts w:hint="eastAsia"/>
        </w:rPr>
        <w:t>为</w:t>
      </w:r>
      <w:r w:rsidR="004E03E1" w:rsidRPr="004E03E1">
        <w:t>0.0</w:t>
      </w:r>
      <w:r w:rsidR="004E03E1">
        <w:t>35</w:t>
      </w:r>
      <w:r w:rsidR="004E03E1" w:rsidRPr="004E03E1">
        <w:t xml:space="preserve">/ps </w:t>
      </w:r>
      <w:r w:rsidR="004E03E1">
        <w:t>,</w:t>
      </w:r>
      <w:r w:rsidRPr="004E03E1">
        <w:t>0.064/ps</w:t>
      </w:r>
      <w:r w:rsidRPr="004E03E1">
        <w:rPr>
          <w:rFonts w:hint="eastAsia"/>
        </w:rPr>
        <w:t>,</w:t>
      </w:r>
      <w:r w:rsidRPr="004E03E1">
        <w:t>0.096/ps</w:t>
      </w:r>
      <w:r w:rsidRPr="004E03E1">
        <w:rPr>
          <w:rFonts w:hint="eastAsia"/>
        </w:rPr>
        <w:t>,</w:t>
      </w:r>
      <w:r w:rsidRPr="004E03E1">
        <w:t xml:space="preserve"> 0.130/ps</w:t>
      </w:r>
      <w:r w:rsidRPr="004E03E1">
        <w:rPr>
          <w:rFonts w:hint="eastAsia"/>
        </w:rPr>
        <w:t>。</w:t>
      </w:r>
      <w:bookmarkStart w:id="167" w:name="OLE_LINK44"/>
      <w:bookmarkStart w:id="168" w:name="OLE_LINK45"/>
    </w:p>
    <w:p w:rsidR="004956C5" w:rsidRPr="00B123A1" w:rsidRDefault="004956C5" w:rsidP="004956C5">
      <w:pPr>
        <w:ind w:firstLine="420"/>
        <w:rPr>
          <w:noProof/>
          <w:sz w:val="18"/>
          <w:szCs w:val="18"/>
        </w:rPr>
      </w:pPr>
      <w:r w:rsidRPr="00B123A1">
        <w:rPr>
          <w:rFonts w:hint="eastAsia"/>
        </w:rPr>
        <w:t>下面我们分析泵浦光功率和信号脉冲宽度对方程中系数</w:t>
      </w:r>
      <w:r w:rsidRPr="00B123A1">
        <w:rPr>
          <w:rFonts w:hint="eastAsia"/>
        </w:rPr>
        <w:t>k</w:t>
      </w:r>
      <w:r w:rsidRPr="00B123A1">
        <w:rPr>
          <w:rFonts w:hint="eastAsia"/>
        </w:rPr>
        <w:t>的影响。首先，</w:t>
      </w:r>
      <w:bookmarkEnd w:id="167"/>
      <w:bookmarkEnd w:id="168"/>
      <w:r w:rsidRPr="00B123A1">
        <w:rPr>
          <w:rFonts w:hint="eastAsia"/>
        </w:rPr>
        <w:t>将输入高斯脉冲的宽度固定为</w:t>
      </w:r>
      <w:r w:rsidRPr="00B123A1">
        <w:rPr>
          <w:iCs/>
        </w:rPr>
        <w:t>FWHM=50 ps</w:t>
      </w:r>
      <w:r w:rsidRPr="00B123A1">
        <w:rPr>
          <w:rFonts w:hint="eastAsia"/>
        </w:rPr>
        <w:t>，在泵浦光的输入功率由</w:t>
      </w:r>
      <w:r w:rsidRPr="00B123A1">
        <w:t>0 mW</w:t>
      </w:r>
      <w:r w:rsidRPr="00B123A1">
        <w:rPr>
          <w:rFonts w:hint="eastAsia"/>
        </w:rPr>
        <w:t>增加到</w:t>
      </w:r>
      <w:r w:rsidRPr="00B123A1">
        <w:t>70 mW</w:t>
      </w:r>
      <w:r w:rsidRPr="00B123A1">
        <w:rPr>
          <w:rFonts w:hint="eastAsia"/>
        </w:rPr>
        <w:t>的过程中，对应常系数</w:t>
      </w:r>
      <w:r w:rsidRPr="00B123A1">
        <w:rPr>
          <w:rFonts w:hint="eastAsia"/>
        </w:rPr>
        <w:t>k</w:t>
      </w:r>
      <w:r w:rsidRPr="00B123A1">
        <w:rPr>
          <w:rFonts w:hint="eastAsia"/>
        </w:rPr>
        <w:t>从</w:t>
      </w:r>
      <w:bookmarkStart w:id="169" w:name="OLE_LINK290"/>
      <w:bookmarkStart w:id="170" w:name="OLE_LINK291"/>
      <w:r w:rsidRPr="00B123A1">
        <w:rPr>
          <w:rFonts w:hint="eastAsia"/>
        </w:rPr>
        <w:t>0.0375/p</w:t>
      </w:r>
      <w:bookmarkEnd w:id="169"/>
      <w:bookmarkEnd w:id="170"/>
      <w:r w:rsidRPr="00B123A1">
        <w:rPr>
          <w:rFonts w:hint="eastAsia"/>
        </w:rPr>
        <w:t>s</w:t>
      </w:r>
      <w:r w:rsidRPr="00B123A1">
        <w:rPr>
          <w:rFonts w:hint="eastAsia"/>
        </w:rPr>
        <w:t>变化到</w:t>
      </w:r>
      <w:r w:rsidRPr="00B123A1">
        <w:rPr>
          <w:rFonts w:hint="eastAsia"/>
        </w:rPr>
        <w:t>0.130/ps</w:t>
      </w:r>
      <w:r w:rsidRPr="00B123A1">
        <w:rPr>
          <w:rFonts w:hint="eastAsia"/>
        </w:rPr>
        <w:t>。当输入泵浦功率较小时，常系数</w:t>
      </w:r>
      <w:r w:rsidRPr="00B123A1">
        <w:rPr>
          <w:rFonts w:hint="eastAsia"/>
        </w:rPr>
        <w:t>k</w:t>
      </w:r>
      <w:r w:rsidRPr="00B123A1">
        <w:rPr>
          <w:rFonts w:hint="eastAsia"/>
        </w:rPr>
        <w:t>与泵浦功率</w:t>
      </w:r>
      <w:proofErr w:type="gramStart"/>
      <w:r w:rsidRPr="00B123A1">
        <w:rPr>
          <w:rFonts w:hint="eastAsia"/>
        </w:rPr>
        <w:t>近似呈</w:t>
      </w:r>
      <w:proofErr w:type="gramEnd"/>
      <w:r w:rsidRPr="00B123A1">
        <w:rPr>
          <w:rFonts w:hint="eastAsia"/>
        </w:rPr>
        <w:t>线性关系；当泵浦功率较大时，常系数</w:t>
      </w:r>
      <w:r w:rsidRPr="00B123A1">
        <w:rPr>
          <w:rFonts w:hint="eastAsia"/>
        </w:rPr>
        <w:t>k</w:t>
      </w:r>
      <w:r w:rsidRPr="00B123A1">
        <w:rPr>
          <w:rFonts w:hint="eastAsia"/>
        </w:rPr>
        <w:t>增加的速率随泵浦功率的增加而减小，最终使得常系数</w:t>
      </w:r>
      <w:r w:rsidRPr="00B123A1">
        <w:rPr>
          <w:rFonts w:hint="eastAsia"/>
        </w:rPr>
        <w:t>k</w:t>
      </w:r>
      <w:r w:rsidRPr="00B123A1">
        <w:rPr>
          <w:rFonts w:hint="eastAsia"/>
        </w:rPr>
        <w:t>趋向于一个稳定值，即图</w:t>
      </w:r>
      <w:r w:rsidR="00550D83" w:rsidRPr="00B123A1">
        <w:t>3</w:t>
      </w:r>
      <w:r w:rsidR="004E03E1">
        <w:t>-</w:t>
      </w:r>
      <w:r w:rsidR="00550D83" w:rsidRPr="00B123A1">
        <w:t>6</w:t>
      </w:r>
      <w:r w:rsidRPr="00B123A1">
        <w:rPr>
          <w:rFonts w:hint="eastAsia"/>
        </w:rPr>
        <w:t>中曲线的斜率随泵浦功率的增加而降低，这是由于功率较小时候，，而当功率增大时，激发较强的</w:t>
      </w:r>
      <w:r w:rsidRPr="00B123A1">
        <w:rPr>
          <w:rFonts w:hint="eastAsia"/>
        </w:rPr>
        <w:t>TPA</w:t>
      </w:r>
      <w:r w:rsidRPr="00B123A1">
        <w:rPr>
          <w:rFonts w:hint="eastAsia"/>
        </w:rPr>
        <w:t>与</w:t>
      </w:r>
      <w:r w:rsidRPr="00B123A1">
        <w:rPr>
          <w:rFonts w:hint="eastAsia"/>
        </w:rPr>
        <w:t>FCA</w:t>
      </w:r>
      <w:r w:rsidRPr="00B123A1">
        <w:rPr>
          <w:rFonts w:hint="eastAsia"/>
        </w:rPr>
        <w:t>，造成</w:t>
      </w:r>
      <m:oMath>
        <m:r>
          <w:rPr>
            <w:rFonts w:ascii="Cambria Math" w:hAnsi="Cambria Math"/>
          </w:rPr>
          <m:t>τ</m:t>
        </m:r>
      </m:oMath>
      <w:r w:rsidRPr="00B123A1">
        <w:rPr>
          <w:rFonts w:hint="eastAsia"/>
        </w:rPr>
        <w:t>的非线性变化，从而引起</w:t>
      </w:r>
      <w:r w:rsidRPr="00B123A1">
        <w:rPr>
          <w:i/>
        </w:rPr>
        <w:t>k</w:t>
      </w:r>
      <w:r w:rsidRPr="00B123A1">
        <w:rPr>
          <w:rFonts w:hint="eastAsia"/>
        </w:rPr>
        <w:t>系数非线性变化。</w:t>
      </w:r>
    </w:p>
    <w:p w:rsidR="004956C5" w:rsidRPr="00B123A1" w:rsidRDefault="004956C5" w:rsidP="004956C5">
      <w:pPr>
        <w:spacing w:line="240" w:lineRule="auto"/>
        <w:ind w:firstLineChars="111" w:firstLine="200"/>
        <w:jc w:val="center"/>
      </w:pPr>
      <w:r w:rsidRPr="00B123A1">
        <w:rPr>
          <w:noProof/>
          <w:sz w:val="18"/>
          <w:szCs w:val="18"/>
        </w:rPr>
        <w:drawing>
          <wp:inline distT="0" distB="0" distL="0" distR="0" wp14:anchorId="6299EF09" wp14:editId="46742547">
            <wp:extent cx="3960000" cy="2864680"/>
            <wp:effectExtent l="0" t="0" r="2540" b="0"/>
            <wp:docPr id="278"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内容占位符 4"/>
                    <pic:cNvPicPr>
                      <a:picLocks noChangeAspect="1"/>
                    </pic:cNvPicPr>
                  </pic:nvPicPr>
                  <pic:blipFill rotWithShape="1">
                    <a:blip r:embed="rId219" cstate="print">
                      <a:extLst>
                        <a:ext uri="{28A0092B-C50C-407E-A947-70E740481C1C}">
                          <a14:useLocalDpi xmlns:a14="http://schemas.microsoft.com/office/drawing/2010/main" val="0"/>
                        </a:ext>
                      </a:extLst>
                    </a:blip>
                    <a:srcRect l="3680" t="9178" r="2003" b="1660"/>
                    <a:stretch/>
                  </pic:blipFill>
                  <pic:spPr bwMode="auto">
                    <a:xfrm>
                      <a:off x="0" y="0"/>
                      <a:ext cx="3960000" cy="2864680"/>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90290C">
      <w:pPr>
        <w:pStyle w:val="a7"/>
        <w:rPr>
          <w:sz w:val="18"/>
          <w:szCs w:val="18"/>
        </w:rPr>
      </w:pPr>
      <w:r w:rsidRPr="00B123A1">
        <w:rPr>
          <w:rFonts w:hint="eastAsia"/>
        </w:rPr>
        <w:t xml:space="preserve">         </w:t>
      </w:r>
      <w:r w:rsidRPr="00B123A1">
        <w:rPr>
          <w:rFonts w:hint="eastAsia"/>
        </w:rPr>
        <w:t>图</w:t>
      </w:r>
      <w:r w:rsidR="00550D83" w:rsidRPr="00B123A1">
        <w:t>3</w:t>
      </w:r>
      <w:r w:rsidR="004E03E1">
        <w:t>-</w:t>
      </w:r>
      <w:r w:rsidR="00550D83" w:rsidRPr="00B123A1">
        <w:t>6</w:t>
      </w:r>
      <w:r w:rsidRPr="00B123A1">
        <w:rPr>
          <w:rFonts w:hint="eastAsia"/>
        </w:rPr>
        <w:t xml:space="preserve">  </w:t>
      </w:r>
      <w:r w:rsidRPr="00B123A1">
        <w:rPr>
          <w:rFonts w:hint="eastAsia"/>
        </w:rPr>
        <w:t>泵浦功率和输入脉冲宽度对系数</w:t>
      </w:r>
      <w:r w:rsidRPr="00B123A1">
        <w:rPr>
          <w:rFonts w:hint="eastAsia"/>
        </w:rPr>
        <w:t>k</w:t>
      </w:r>
      <w:r w:rsidRPr="00B123A1">
        <w:rPr>
          <w:rFonts w:hint="eastAsia"/>
        </w:rPr>
        <w:t>的影响</w:t>
      </w:r>
    </w:p>
    <w:p w:rsidR="004956C5" w:rsidRPr="00B123A1" w:rsidRDefault="004956C5" w:rsidP="004956C5">
      <w:pPr>
        <w:ind w:firstLine="420"/>
      </w:pPr>
      <w:r w:rsidRPr="00B123A1">
        <w:rPr>
          <w:rFonts w:hint="eastAsia"/>
          <w:bCs/>
        </w:rPr>
        <w:t>信号脉冲的宽度也会对系数</w:t>
      </w:r>
      <w:r w:rsidRPr="00B123A1">
        <w:rPr>
          <w:bCs/>
        </w:rPr>
        <w:t>k</w:t>
      </w:r>
      <w:r w:rsidRPr="00B123A1">
        <w:rPr>
          <w:rFonts w:hint="eastAsia"/>
          <w:bCs/>
        </w:rPr>
        <w:t>的取值产生影响</w:t>
      </w:r>
      <w:r w:rsidRPr="00B123A1">
        <w:rPr>
          <w:rFonts w:hint="eastAsia"/>
        </w:rPr>
        <w:t>。随着输入脉冲宽度的增加，</w:t>
      </w:r>
      <w:r w:rsidRPr="00B123A1">
        <w:rPr>
          <w:rFonts w:hint="eastAsia"/>
        </w:rPr>
        <w:t>k</w:t>
      </w:r>
      <w:r w:rsidRPr="00B123A1">
        <w:rPr>
          <w:rFonts w:hint="eastAsia"/>
        </w:rPr>
        <w:t>值的最小值减小，且</w:t>
      </w:r>
      <w:r w:rsidRPr="00B123A1">
        <w:rPr>
          <w:rFonts w:hint="eastAsia"/>
        </w:rPr>
        <w:t>k</w:t>
      </w:r>
      <w:r w:rsidRPr="00B123A1">
        <w:rPr>
          <w:rFonts w:hint="eastAsia"/>
        </w:rPr>
        <w:t>值的变化范围减小。在泵浦光的输入功率由</w:t>
      </w:r>
      <w:r w:rsidRPr="00B123A1">
        <w:t>0 mW</w:t>
      </w:r>
      <w:r w:rsidRPr="00B123A1">
        <w:rPr>
          <w:rFonts w:hint="eastAsia"/>
        </w:rPr>
        <w:t>增加到</w:t>
      </w:r>
      <w:r w:rsidRPr="00B123A1">
        <w:t>70 mW</w:t>
      </w:r>
      <w:r w:rsidRPr="00B123A1">
        <w:rPr>
          <w:rFonts w:hint="eastAsia"/>
        </w:rPr>
        <w:t>的过程中，当</w:t>
      </w:r>
      <w:r w:rsidRPr="00B123A1">
        <w:rPr>
          <w:iCs/>
        </w:rPr>
        <w:t>FWHM</w:t>
      </w:r>
      <w:r w:rsidRPr="00B123A1">
        <w:rPr>
          <w:rFonts w:hint="eastAsia"/>
        </w:rPr>
        <w:t>分别为</w:t>
      </w:r>
      <w:r w:rsidRPr="00B123A1">
        <w:t>30ps,50ps,70ps,90ps,</w:t>
      </w:r>
      <w:r w:rsidRPr="00B123A1">
        <w:rPr>
          <w:rFonts w:hint="eastAsia"/>
        </w:rPr>
        <w:t>对应</w:t>
      </w:r>
      <w:r w:rsidRPr="00B123A1">
        <w:t>k</w:t>
      </w:r>
      <w:r w:rsidRPr="00B123A1">
        <w:rPr>
          <w:rFonts w:hint="eastAsia"/>
        </w:rPr>
        <w:t>的最小值分别为</w:t>
      </w:r>
      <w:r w:rsidRPr="00B123A1">
        <w:t>0.061/ps</w:t>
      </w:r>
      <w:r w:rsidRPr="00B123A1">
        <w:rPr>
          <w:rFonts w:hint="eastAsia"/>
        </w:rPr>
        <w:t>，</w:t>
      </w:r>
      <w:r w:rsidRPr="00B123A1">
        <w:t>0.0375/ps</w:t>
      </w:r>
      <w:r w:rsidRPr="00B123A1">
        <w:rPr>
          <w:rFonts w:hint="eastAsia"/>
        </w:rPr>
        <w:t>，</w:t>
      </w:r>
      <w:r w:rsidRPr="00B123A1">
        <w:t>0.027/ps, 0.021/ps</w:t>
      </w:r>
      <w:r w:rsidRPr="00B123A1">
        <w:rPr>
          <w:rFonts w:hint="eastAsia"/>
        </w:rPr>
        <w:t>，对应</w:t>
      </w:r>
      <w:r w:rsidRPr="00B123A1">
        <w:t>k</w:t>
      </w:r>
      <w:r w:rsidRPr="00B123A1">
        <w:rPr>
          <w:rFonts w:hint="eastAsia"/>
        </w:rPr>
        <w:t>的变化范围分别为</w:t>
      </w:r>
      <w:r w:rsidRPr="00B123A1">
        <w:t>0.131/ps, 0.09</w:t>
      </w:r>
      <w:r w:rsidRPr="00B123A1">
        <w:rPr>
          <w:rFonts w:hint="eastAsia"/>
        </w:rPr>
        <w:t>3</w:t>
      </w:r>
      <w:r w:rsidRPr="00B123A1">
        <w:t>/ps, 0.065/ps, 0.051/ps</w:t>
      </w:r>
      <w:r w:rsidRPr="00B123A1">
        <w:rPr>
          <w:rFonts w:hint="eastAsia"/>
        </w:rPr>
        <w:t>。反映在图</w:t>
      </w:r>
      <w:r w:rsidR="00104C7B">
        <w:rPr>
          <w:rFonts w:hint="eastAsia"/>
        </w:rPr>
        <w:t>3-6</w:t>
      </w:r>
      <w:r w:rsidRPr="00B123A1">
        <w:rPr>
          <w:rFonts w:hint="eastAsia"/>
        </w:rPr>
        <w:t>中，即随着输入脉冲宽度的增加，</w:t>
      </w:r>
      <w:r w:rsidRPr="00B123A1">
        <w:rPr>
          <w:rFonts w:hint="eastAsia"/>
        </w:rPr>
        <w:t>k</w:t>
      </w:r>
      <w:r w:rsidRPr="00B123A1">
        <w:rPr>
          <w:rFonts w:hint="eastAsia"/>
        </w:rPr>
        <w:t>值得变化曲线斜率减小。在实际应用中，可以通过减小输入脉冲宽度的方式，来减小所需的泵浦功率以及泵浦功率的变化范围。例如，当输入脉冲的宽度为</w:t>
      </w:r>
      <w:r w:rsidRPr="00B123A1">
        <w:rPr>
          <w:rFonts w:hint="eastAsia"/>
        </w:rPr>
        <w:t>50 ps</w:t>
      </w:r>
      <w:r w:rsidRPr="00B123A1">
        <w:rPr>
          <w:rFonts w:hint="eastAsia"/>
        </w:rPr>
        <w:t>时，为了实现</w:t>
      </w:r>
      <w:r w:rsidRPr="00B123A1">
        <w:rPr>
          <w:rFonts w:hint="eastAsia"/>
        </w:rPr>
        <w:t>k</w:t>
      </w:r>
      <w:r w:rsidRPr="00B123A1">
        <w:rPr>
          <w:rFonts w:hint="eastAsia"/>
        </w:rPr>
        <w:t>在</w:t>
      </w:r>
      <w:r w:rsidRPr="00B123A1">
        <w:t>0.1/ps</w:t>
      </w:r>
      <w:r w:rsidRPr="00B123A1">
        <w:rPr>
          <w:rFonts w:hint="eastAsia"/>
        </w:rPr>
        <w:t>到</w:t>
      </w:r>
      <w:r w:rsidRPr="00B123A1">
        <w:t>0.125/ps</w:t>
      </w:r>
      <w:r w:rsidRPr="00B123A1">
        <w:rPr>
          <w:rFonts w:hint="eastAsia"/>
        </w:rPr>
        <w:t>之间的连续可调，泵浦功率需要在</w:t>
      </w:r>
      <w:r w:rsidRPr="00B123A1">
        <w:t>42.5</w:t>
      </w:r>
      <w:r w:rsidRPr="00B123A1">
        <w:rPr>
          <w:rFonts w:hint="eastAsia"/>
        </w:rPr>
        <w:t>到</w:t>
      </w:r>
      <w:r w:rsidRPr="00B123A1">
        <w:t>62.5</w:t>
      </w:r>
      <w:r w:rsidRPr="00B123A1">
        <w:rPr>
          <w:rFonts w:hint="eastAsia"/>
        </w:rPr>
        <w:t>mW</w:t>
      </w:r>
      <w:r w:rsidRPr="00B123A1">
        <w:rPr>
          <w:rFonts w:hint="eastAsia"/>
        </w:rPr>
        <w:t>的范围内连续可调；而当输入脉冲的宽度为</w:t>
      </w:r>
      <w:r w:rsidRPr="00B123A1">
        <w:t>3</w:t>
      </w:r>
      <w:r w:rsidRPr="00B123A1">
        <w:rPr>
          <w:rFonts w:hint="eastAsia"/>
        </w:rPr>
        <w:t>0 ps</w:t>
      </w:r>
      <w:r w:rsidRPr="00B123A1">
        <w:rPr>
          <w:rFonts w:hint="eastAsia"/>
        </w:rPr>
        <w:t>时，泵浦功率的变化范围可以缩小到</w:t>
      </w:r>
      <w:r w:rsidRPr="00B123A1">
        <w:t>17</w:t>
      </w:r>
      <w:r w:rsidRPr="00B123A1">
        <w:rPr>
          <w:rFonts w:hint="eastAsia"/>
        </w:rPr>
        <w:t>~</w:t>
      </w:r>
      <w:r w:rsidRPr="00B123A1">
        <w:t>27</w:t>
      </w:r>
      <w:r w:rsidRPr="00B123A1">
        <w:rPr>
          <w:rFonts w:hint="eastAsia"/>
        </w:rPr>
        <w:t>mW</w:t>
      </w:r>
      <w:r w:rsidRPr="00B123A1">
        <w:rPr>
          <w:rFonts w:hint="eastAsia"/>
        </w:rPr>
        <w:t>。相反地，使用较大宽度的输入脉冲，则有利于提高用泵浦光功率调节</w:t>
      </w:r>
      <w:r w:rsidRPr="00B123A1">
        <w:rPr>
          <w:rFonts w:hint="eastAsia"/>
        </w:rPr>
        <w:t>k</w:t>
      </w:r>
      <w:r w:rsidRPr="00B123A1">
        <w:rPr>
          <w:rFonts w:hint="eastAsia"/>
        </w:rPr>
        <w:t>的精度。</w:t>
      </w:r>
    </w:p>
    <w:p w:rsidR="004956C5" w:rsidRPr="00B123A1" w:rsidRDefault="004956C5" w:rsidP="004956C5">
      <w:pPr>
        <w:ind w:firstLine="420"/>
        <w:rPr>
          <w:lang w:val="zu-ZA"/>
        </w:rPr>
      </w:pPr>
      <w:r w:rsidRPr="00B123A1">
        <w:rPr>
          <w:rFonts w:hint="eastAsia"/>
        </w:rPr>
        <w:t>为了能定量评价</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全光求解器的性能，以均方根误差（</w:t>
      </w:r>
      <w:r w:rsidRPr="00104C7B">
        <w:rPr>
          <w:rStyle w:val="fontstyle01"/>
          <w:rFonts w:ascii="Times New Roman" w:eastAsia="楷体" w:hAnsi="Times New Roman" w:cs="Times New Roman" w:hint="default"/>
          <w:color w:val="auto"/>
        </w:rPr>
        <w:t xml:space="preserve">The root meansquare error </w:t>
      </w:r>
      <w:r w:rsidRPr="00104C7B">
        <w:rPr>
          <w:rStyle w:val="fontstyle01"/>
          <w:rFonts w:ascii="Times New Roman" w:eastAsia="楷体" w:hAnsi="Times New Roman" w:cs="Times New Roman" w:hint="default"/>
          <w:color w:val="auto"/>
        </w:rPr>
        <w:t>，</w:t>
      </w:r>
      <w:r w:rsidRPr="00104C7B">
        <w:rPr>
          <w:rStyle w:val="fontstyle01"/>
          <w:rFonts w:ascii="Times New Roman" w:eastAsia="楷体" w:hAnsi="Times New Roman" w:cs="Times New Roman" w:hint="default"/>
          <w:color w:val="auto"/>
        </w:rPr>
        <w:t>RMSE</w:t>
      </w:r>
      <w:r w:rsidRPr="00B123A1">
        <w:rPr>
          <w:rStyle w:val="fontstyle01"/>
          <w:rFonts w:eastAsia="楷体" w:hint="default"/>
          <w:color w:val="auto"/>
        </w:rPr>
        <w:t>）</w:t>
      </w:r>
      <w:r w:rsidRPr="00B123A1">
        <w:rPr>
          <w:rFonts w:hint="eastAsia"/>
        </w:rPr>
        <w:t>作为输出的平均偏差</w:t>
      </w:r>
      <w:bookmarkStart w:id="171" w:name="OLE_LINK208"/>
      <w:bookmarkStart w:id="172" w:name="OLE_LINK209"/>
      <w:r w:rsidRPr="00B123A1">
        <w:rPr>
          <w:rFonts w:hint="eastAsia"/>
        </w:rPr>
        <w:t>，即</w:t>
      </w:r>
      <w:bookmarkEnd w:id="171"/>
      <w:bookmarkEnd w:id="172"/>
      <w:r w:rsidRPr="00B123A1">
        <w:rPr>
          <w:rFonts w:hint="eastAsia"/>
        </w:rPr>
        <w:t>：</w:t>
      </w:r>
    </w:p>
    <w:p w:rsidR="004956C5" w:rsidRPr="00B123A1" w:rsidRDefault="004956C5" w:rsidP="004956C5">
      <w:pPr>
        <w:wordWrap w:val="0"/>
        <w:spacing w:line="240" w:lineRule="auto"/>
        <w:jc w:val="right"/>
      </w:pPr>
      <w:r w:rsidRPr="00B123A1">
        <w:rPr>
          <w:lang w:val="zu-ZA"/>
        </w:rPr>
        <w:t xml:space="preserve"> </w:t>
      </w:r>
      <w:r w:rsidRPr="00B123A1">
        <w:rPr>
          <w:noProof/>
          <w:position w:val="-26"/>
        </w:rPr>
        <w:drawing>
          <wp:inline distT="0" distB="0" distL="0" distR="0" wp14:anchorId="70C6FC0B" wp14:editId="1CC01760">
            <wp:extent cx="2006600" cy="584200"/>
            <wp:effectExtent l="0" t="0" r="0" b="0"/>
            <wp:docPr id="66"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06600" cy="584200"/>
                    </a:xfrm>
                    <a:prstGeom prst="rect">
                      <a:avLst/>
                    </a:prstGeom>
                    <a:noFill/>
                    <a:ln>
                      <a:noFill/>
                    </a:ln>
                  </pic:spPr>
                </pic:pic>
              </a:graphicData>
            </a:graphic>
          </wp:inline>
        </w:drawing>
      </w:r>
      <w:r w:rsidRPr="00B123A1">
        <w:t xml:space="preserve">                       </w:t>
      </w:r>
      <w:r w:rsidRPr="00B123A1">
        <w:rPr>
          <w:rFonts w:hint="eastAsia"/>
        </w:rPr>
        <w:t>(</w:t>
      </w:r>
      <w:r w:rsidR="00A94095" w:rsidRPr="00B123A1">
        <w:t>3</w:t>
      </w:r>
      <w:r w:rsidR="00104C7B">
        <w:t>.</w:t>
      </w:r>
      <w:r w:rsidR="00A94095" w:rsidRPr="00B123A1">
        <w:t>13</w:t>
      </w:r>
      <w:r w:rsidRPr="00B123A1">
        <w:rPr>
          <w:rFonts w:hint="eastAsia"/>
        </w:rPr>
        <w:t>)</w:t>
      </w:r>
    </w:p>
    <w:p w:rsidR="004956C5" w:rsidRPr="00B123A1" w:rsidRDefault="004956C5" w:rsidP="004956C5"/>
    <w:p w:rsidR="004956C5" w:rsidRPr="00B123A1" w:rsidRDefault="004956C5" w:rsidP="004956C5">
      <w:pPr>
        <w:rPr>
          <w:lang w:val="zu-ZA"/>
        </w:rPr>
      </w:pPr>
      <w:r w:rsidRPr="00B123A1">
        <w:rPr>
          <w:rFonts w:hint="eastAsia"/>
        </w:rPr>
        <w:t>其中</w:t>
      </w:r>
      <w:bookmarkStart w:id="173" w:name="OLE_LINK132"/>
      <w:bookmarkStart w:id="174" w:name="OLE_LINK133"/>
      <w:r w:rsidRPr="00B123A1">
        <w:rPr>
          <w:rFonts w:hint="eastAsia"/>
        </w:rPr>
        <w:t>，</w:t>
      </w:r>
      <w:bookmarkEnd w:id="173"/>
      <w:bookmarkEnd w:id="174"/>
      <w:r w:rsidRPr="00B123A1">
        <w:rPr>
          <w:noProof/>
          <w:position w:val="-12"/>
        </w:rPr>
        <w:drawing>
          <wp:inline distT="0" distB="0" distL="0" distR="0" wp14:anchorId="104D8E93" wp14:editId="0A6368EF">
            <wp:extent cx="177800" cy="254000"/>
            <wp:effectExtent l="0" t="0" r="0" b="0"/>
            <wp:docPr id="643"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与分别是</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全光求解器时域输出值与理想</w:t>
      </w:r>
      <w:r w:rsidRPr="00B123A1">
        <w:rPr>
          <w:rFonts w:hint="eastAsia"/>
        </w:rPr>
        <w:t>ODE</w:t>
      </w:r>
      <w:r w:rsidRPr="00B123A1">
        <w:rPr>
          <w:rFonts w:hint="eastAsia"/>
        </w:rPr>
        <w:t>时域输出值。</w:t>
      </w:r>
    </w:p>
    <w:p w:rsidR="004956C5" w:rsidRPr="00B123A1" w:rsidRDefault="004956C5" w:rsidP="004956C5">
      <w:pPr>
        <w:ind w:firstLine="420"/>
      </w:pPr>
      <w:r w:rsidRPr="00B123A1">
        <w:rPr>
          <w:rFonts w:hint="eastAsia"/>
        </w:rPr>
        <w:t>信号脉冲的宽度会对输出的平均偏差产生影响。如图</w:t>
      </w:r>
      <w:r w:rsidR="00A94095" w:rsidRPr="00B123A1">
        <w:t>3</w:t>
      </w:r>
      <w:r w:rsidR="00104C7B">
        <w:t>-</w:t>
      </w:r>
      <w:r w:rsidR="00A94095" w:rsidRPr="00B123A1">
        <w:t>7</w:t>
      </w:r>
      <w:r w:rsidRPr="00B123A1">
        <w:rPr>
          <w:rFonts w:hint="eastAsia"/>
        </w:rPr>
        <w:t>所示，在本文选取的微环结构与尺寸下，当输入泵浦功率为</w:t>
      </w:r>
      <w:r w:rsidRPr="00B123A1">
        <w:t>70</w:t>
      </w:r>
      <w:r w:rsidRPr="00B123A1">
        <w:rPr>
          <w:rFonts w:hint="eastAsia"/>
        </w:rPr>
        <w:t>mW</w:t>
      </w:r>
      <w:r w:rsidRPr="00B123A1">
        <w:rPr>
          <w:rFonts w:hint="eastAsia"/>
        </w:rPr>
        <w:t>时，不同输入脉冲宽度下均方根误差曲线如图所示，可以看出，</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全光求解器在输入脉冲宽度为</w:t>
      </w:r>
      <w:r w:rsidRPr="00B123A1">
        <w:rPr>
          <w:rFonts w:hint="eastAsia"/>
        </w:rPr>
        <w:t>50ps</w:t>
      </w:r>
      <w:r w:rsidRPr="00B123A1">
        <w:rPr>
          <w:rFonts w:hint="eastAsia"/>
        </w:rPr>
        <w:t>时，最小均方根误差为</w:t>
      </w:r>
      <w:r w:rsidRPr="00B123A1">
        <w:rPr>
          <w:rFonts w:hint="eastAsia"/>
        </w:rPr>
        <w:t>2.6%,</w:t>
      </w:r>
      <w:r w:rsidRPr="00B123A1">
        <w:rPr>
          <w:rFonts w:hint="eastAsia"/>
        </w:rPr>
        <w:t>而当输入脉冲宽度远离</w:t>
      </w:r>
      <w:r w:rsidRPr="00B123A1">
        <w:rPr>
          <w:rFonts w:hint="eastAsia"/>
        </w:rPr>
        <w:t>50ps</w:t>
      </w:r>
      <w:r w:rsidRPr="00B123A1">
        <w:rPr>
          <w:rFonts w:hint="eastAsia"/>
        </w:rPr>
        <w:t>时，均方根误差增大。</w:t>
      </w:r>
    </w:p>
    <w:p w:rsidR="004956C5" w:rsidRPr="00B123A1" w:rsidRDefault="004956C5" w:rsidP="004956C5">
      <w:pPr>
        <w:ind w:firstLine="420"/>
      </w:pPr>
      <w:r w:rsidRPr="00B123A1">
        <w:rPr>
          <w:rFonts w:hint="eastAsia"/>
        </w:rPr>
        <w:t>这表明</w:t>
      </w:r>
      <w:r w:rsidRPr="00B123A1">
        <w:t>MRR</w:t>
      </w:r>
      <w:r w:rsidRPr="00B123A1">
        <w:rPr>
          <w:rFonts w:hint="eastAsia"/>
        </w:rPr>
        <w:t>可能具有作为</w:t>
      </w:r>
      <w:r w:rsidRPr="00B123A1">
        <w:t>ODE</w:t>
      </w:r>
      <w:r w:rsidRPr="00B123A1">
        <w:rPr>
          <w:rFonts w:hint="eastAsia"/>
        </w:rPr>
        <w:t>求解器的较大的操作带宽。操作带宽仅受</w:t>
      </w:r>
      <w:r w:rsidRPr="00B123A1">
        <w:t>MRR</w:t>
      </w:r>
      <w:r w:rsidRPr="00B123A1">
        <w:rPr>
          <w:rFonts w:hint="eastAsia"/>
        </w:rPr>
        <w:t>的</w:t>
      </w:r>
      <w:r w:rsidRPr="00B123A1">
        <w:t>FSR</w:t>
      </w:r>
      <w:r w:rsidRPr="00B123A1">
        <w:rPr>
          <w:rFonts w:hint="eastAsia"/>
        </w:rPr>
        <w:t>约束，</w:t>
      </w:r>
      <w:proofErr w:type="gramStart"/>
      <w:r w:rsidRPr="00B123A1">
        <w:rPr>
          <w:rFonts w:hint="eastAsia"/>
        </w:rPr>
        <w:t>即较大</w:t>
      </w:r>
      <w:proofErr w:type="gramEnd"/>
      <w:r w:rsidRPr="00B123A1">
        <w:rPr>
          <w:rFonts w:hint="eastAsia"/>
        </w:rPr>
        <w:t>的</w:t>
      </w:r>
      <w:r w:rsidRPr="00B123A1">
        <w:t>FSR</w:t>
      </w:r>
      <w:r w:rsidRPr="00B123A1">
        <w:rPr>
          <w:rFonts w:hint="eastAsia"/>
        </w:rPr>
        <w:t>对应于较大的处理带宽。从图</w:t>
      </w:r>
      <w:r w:rsidR="00B00EA2" w:rsidRPr="00B123A1">
        <w:t>3</w:t>
      </w:r>
      <w:r w:rsidR="00104C7B">
        <w:t>-</w:t>
      </w:r>
      <w:r w:rsidR="00B00EA2" w:rsidRPr="00B123A1">
        <w:t>7</w:t>
      </w:r>
      <w:r w:rsidRPr="00B123A1">
        <w:rPr>
          <w:rFonts w:hint="eastAsia"/>
        </w:rPr>
        <w:t>不难看出，当输入脉冲宽度</w:t>
      </w:r>
      <m:oMath>
        <m:r>
          <m:rPr>
            <m:sty m:val="p"/>
          </m:rPr>
          <w:rPr>
            <w:rFonts w:ascii="Cambria Math" w:hAnsi="Cambria Math"/>
          </w:rPr>
          <m:t>≥50ps</m:t>
        </m:r>
      </m:oMath>
      <w:r w:rsidRPr="00B123A1">
        <w:rPr>
          <w:rFonts w:hint="eastAsia"/>
        </w:rPr>
        <w:t>，本文选取的微环结构可以为输入脉冲提供相对较大的操作带宽。</w:t>
      </w:r>
    </w:p>
    <w:p w:rsidR="004956C5" w:rsidRPr="00B123A1" w:rsidRDefault="004956C5" w:rsidP="004956C5">
      <w:pPr>
        <w:spacing w:line="240" w:lineRule="auto"/>
        <w:ind w:firstLine="420"/>
        <w:jc w:val="center"/>
      </w:pPr>
      <w:r w:rsidRPr="00B123A1">
        <w:rPr>
          <w:rFonts w:hint="eastAsia"/>
          <w:noProof/>
        </w:rPr>
        <w:drawing>
          <wp:inline distT="0" distB="0" distL="0" distR="0" wp14:anchorId="79712914" wp14:editId="0541EAD7">
            <wp:extent cx="3960000" cy="311597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3.tif"/>
                    <pic:cNvPicPr/>
                  </pic:nvPicPr>
                  <pic:blipFill rotWithShape="1">
                    <a:blip r:embed="rId222" cstate="print">
                      <a:extLst>
                        <a:ext uri="{28A0092B-C50C-407E-A947-70E740481C1C}">
                          <a14:useLocalDpi xmlns:a14="http://schemas.microsoft.com/office/drawing/2010/main" val="0"/>
                        </a:ext>
                      </a:extLst>
                    </a:blip>
                    <a:srcRect l="4526" t="5419" r="5378" b="1938"/>
                    <a:stretch/>
                  </pic:blipFill>
                  <pic:spPr bwMode="auto">
                    <a:xfrm>
                      <a:off x="0" y="0"/>
                      <a:ext cx="3960000" cy="311597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B123A1" w:rsidRDefault="004956C5" w:rsidP="007F141B">
      <w:pPr>
        <w:pStyle w:val="a7"/>
      </w:pPr>
      <w:r w:rsidRPr="00B123A1">
        <w:rPr>
          <w:rFonts w:hint="eastAsia"/>
        </w:rPr>
        <w:t>图</w:t>
      </w:r>
      <w:r w:rsidR="00A94095" w:rsidRPr="00B123A1">
        <w:t>3</w:t>
      </w:r>
      <w:r w:rsidR="007F141B">
        <w:t>-</w:t>
      </w:r>
      <w:r w:rsidR="00A94095" w:rsidRPr="00B123A1">
        <w:t>7</w:t>
      </w:r>
      <w:r w:rsidR="007F141B">
        <w:rPr>
          <w:rFonts w:hint="eastAsia"/>
        </w:rPr>
        <w:t xml:space="preserve"> </w:t>
      </w:r>
      <w:r w:rsidRPr="00B123A1">
        <w:rPr>
          <w:rFonts w:hint="eastAsia"/>
        </w:rPr>
        <w:t>输入脉冲宽度对</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全光求解输出偏差的影响</w:t>
      </w:r>
    </w:p>
    <w:p w:rsidR="004956C5" w:rsidRPr="00B123A1" w:rsidRDefault="004956C5" w:rsidP="004956C5">
      <w:pPr>
        <w:rPr>
          <w:sz w:val="18"/>
          <w:szCs w:val="18"/>
        </w:rPr>
      </w:pPr>
    </w:p>
    <w:p w:rsidR="004956C5" w:rsidRPr="00B123A1" w:rsidRDefault="004956C5" w:rsidP="004956C5">
      <w:pPr>
        <w:pStyle w:val="2"/>
      </w:pPr>
      <w:bookmarkStart w:id="175" w:name="_Toc501121529"/>
      <w:r w:rsidRPr="00B123A1">
        <w:rPr>
          <w:rFonts w:hint="eastAsia"/>
        </w:rPr>
        <w:t xml:space="preserve">3.4 </w:t>
      </w:r>
      <w:r w:rsidRPr="00B123A1">
        <w:rPr>
          <w:rFonts w:hint="eastAsia"/>
        </w:rPr>
        <w:t>本章小结</w:t>
      </w:r>
      <w:bookmarkEnd w:id="175"/>
    </w:p>
    <w:p w:rsidR="00656778" w:rsidRDefault="00B00EA2" w:rsidP="00656778">
      <w:pPr>
        <w:ind w:firstLine="420"/>
      </w:pPr>
      <w:r w:rsidRPr="00B123A1">
        <w:rPr>
          <w:rFonts w:hint="eastAsia"/>
        </w:rPr>
        <w:t>本章对</w:t>
      </w:r>
      <w:r w:rsidR="00656778" w:rsidRPr="00B123A1">
        <w:rPr>
          <w:rFonts w:hint="eastAsia"/>
        </w:rPr>
        <w:t>全光微分求解的理论进行了</w:t>
      </w:r>
      <w:r w:rsidRPr="00B123A1">
        <w:rPr>
          <w:rFonts w:hint="eastAsia"/>
        </w:rPr>
        <w:t>推导与仿真，</w:t>
      </w:r>
      <w:r w:rsidR="00656778" w:rsidRPr="00B123A1">
        <w:rPr>
          <w:rFonts w:hint="eastAsia"/>
        </w:rPr>
        <w:t>阐述微环内</w:t>
      </w:r>
      <w:r w:rsidR="00656778" w:rsidRPr="00B123A1">
        <w:rPr>
          <w:rFonts w:hint="eastAsia"/>
        </w:rPr>
        <w:t>IR</w:t>
      </w:r>
      <w:r w:rsidR="00656778" w:rsidRPr="00B123A1">
        <w:t>S</w:t>
      </w:r>
      <w:r w:rsidR="00656778" w:rsidRPr="00B123A1">
        <w:rPr>
          <w:rFonts w:hint="eastAsia"/>
        </w:rPr>
        <w:t>效应的机理，以及实现微分方程求解器常系数</w:t>
      </w:r>
      <w:r w:rsidR="00656778" w:rsidRPr="00B123A1">
        <w:rPr>
          <w:rFonts w:hint="eastAsia"/>
        </w:rPr>
        <w:t>k</w:t>
      </w:r>
      <w:r w:rsidRPr="00B123A1">
        <w:rPr>
          <w:rFonts w:hint="eastAsia"/>
        </w:rPr>
        <w:t>可调的原理，</w:t>
      </w:r>
      <w:r w:rsidR="00656778" w:rsidRPr="00B123A1">
        <w:rPr>
          <w:rFonts w:hint="eastAsia"/>
        </w:rPr>
        <w:t>对基于微环内</w:t>
      </w:r>
      <w:r w:rsidR="00656778" w:rsidRPr="00B123A1">
        <w:rPr>
          <w:rFonts w:hint="eastAsia"/>
        </w:rPr>
        <w:t>IRS</w:t>
      </w:r>
      <w:r w:rsidR="00656778" w:rsidRPr="00B123A1">
        <w:rPr>
          <w:rFonts w:hint="eastAsia"/>
        </w:rPr>
        <w:t>效应实现常系数</w:t>
      </w:r>
      <w:r w:rsidR="00656778" w:rsidRPr="00B123A1">
        <w:rPr>
          <w:rFonts w:hint="eastAsia"/>
        </w:rPr>
        <w:t>k</w:t>
      </w:r>
      <w:r w:rsidR="00656778" w:rsidRPr="00B123A1">
        <w:rPr>
          <w:rFonts w:hint="eastAsia"/>
        </w:rPr>
        <w:t>可调的全光微分器进行了仿真，给出了仿真结果以及分析，证明了该方案具有可行性，同时该方案的准确性也得以验证</w:t>
      </w:r>
      <w:r w:rsidR="00656778" w:rsidRPr="00B123A1">
        <w:t>。</w:t>
      </w:r>
    </w:p>
    <w:p w:rsidR="0090290C" w:rsidRDefault="0090290C"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Pr="00B123A1" w:rsidRDefault="00815731" w:rsidP="00656778">
      <w:pPr>
        <w:ind w:firstLine="420"/>
      </w:pPr>
    </w:p>
    <w:p w:rsidR="00B5411D" w:rsidRDefault="002D4F3E" w:rsidP="00B5411D">
      <w:pPr>
        <w:pStyle w:val="1"/>
      </w:pPr>
      <w:bookmarkStart w:id="176" w:name="_Toc486943599"/>
      <w:bookmarkStart w:id="177" w:name="_Toc501121530"/>
      <w:r>
        <w:rPr>
          <w:rFonts w:hint="eastAsia"/>
        </w:rPr>
        <w:t>第四章</w:t>
      </w:r>
      <w:r w:rsidR="00B5411D" w:rsidRPr="00B123A1">
        <w:t xml:space="preserve"> </w:t>
      </w:r>
      <w:r w:rsidR="00B5411D" w:rsidRPr="00B123A1">
        <w:rPr>
          <w:rFonts w:hint="eastAsia"/>
        </w:rPr>
        <w:t>基于跑道型微环谐振器的全光微分器研究</w:t>
      </w:r>
      <w:bookmarkEnd w:id="176"/>
      <w:bookmarkEnd w:id="177"/>
    </w:p>
    <w:p w:rsidR="00815731" w:rsidRPr="00815731" w:rsidRDefault="00815731" w:rsidP="00815731"/>
    <w:p w:rsidR="00B5411D" w:rsidRPr="00B123A1" w:rsidRDefault="00B5411D" w:rsidP="00B5411D">
      <w:pPr>
        <w:ind w:firstLineChars="200" w:firstLine="480"/>
        <w:rPr>
          <w:rFonts w:cs="Times New Roman"/>
        </w:rPr>
      </w:pPr>
      <w:r w:rsidRPr="00B123A1">
        <w:rPr>
          <w:rFonts w:cs="Times New Roman" w:hint="eastAsia"/>
        </w:rPr>
        <w:t>全光时域微分器可以对光信号进行微分操作，是光信息处理领域应用广泛的器件之一，在超快全光运算、特性波形的产生、全光脉冲整形以及求解微分方程等方面均发挥重要作用</w:t>
      </w:r>
      <w:r w:rsidRPr="00B123A1">
        <w:rPr>
          <w:rFonts w:cs="Times New Roman"/>
          <w:vertAlign w:val="superscript"/>
        </w:rPr>
        <w:t>[1-6]</w:t>
      </w:r>
      <w:r w:rsidRPr="00B123A1">
        <w:rPr>
          <w:rFonts w:cs="Times New Roman" w:hint="eastAsia"/>
        </w:rPr>
        <w:t>。</w:t>
      </w:r>
      <w:bookmarkStart w:id="178" w:name="OLE_LINK235"/>
      <w:bookmarkStart w:id="179" w:name="OLE_LINK234"/>
      <w:r w:rsidRPr="00B123A1">
        <w:rPr>
          <w:rFonts w:cs="Times New Roman" w:hint="eastAsia"/>
        </w:rPr>
        <w:t>基于微环谐振腔的全光时域微分器尺寸小、制作工艺兼容</w:t>
      </w:r>
      <w:r w:rsidRPr="00B123A1">
        <w:rPr>
          <w:rFonts w:cs="Times New Roman" w:hint="eastAsia"/>
        </w:rPr>
        <w:t>CM</w:t>
      </w:r>
      <w:r w:rsidRPr="00B123A1">
        <w:rPr>
          <w:rFonts w:cs="Times New Roman"/>
        </w:rPr>
        <w:t>OS</w:t>
      </w:r>
      <w:r w:rsidRPr="00B123A1">
        <w:rPr>
          <w:rFonts w:cs="Times New Roman" w:hint="eastAsia"/>
        </w:rPr>
        <w:t>因而有利于光电集成，同时，基于微环的全光微分器的参数可以通过改变外界条件而改变而不需要改编微环结构，因此更加灵活，适用范围更广。</w:t>
      </w:r>
      <w:bookmarkEnd w:id="178"/>
      <w:bookmarkEnd w:id="179"/>
      <w:r w:rsidRPr="00B123A1">
        <w:rPr>
          <w:rFonts w:cs="Times New Roman" w:hint="eastAsia"/>
        </w:rPr>
        <w:t>然而一般的全通型微环谐振腔环形谐振腔与直波导的耦合长度较短，因此耦合效率较低，如果想要提高耦合效率，只能减小环形谐振腔与直波导之间的间隙，而这对制作工艺的要求提出了很高的挑战。而跑道型微环谐振的腔环形谐振腔由两个半圆的弯曲波导与一条直波导连接而成，直波导与外界进行耦合，因此大大增加了耦合区长度，可以降低对</w:t>
      </w:r>
      <w:proofErr w:type="gramStart"/>
      <w:r w:rsidRPr="00B123A1">
        <w:rPr>
          <w:rFonts w:cs="Times New Roman" w:hint="eastAsia"/>
        </w:rPr>
        <w:t>耦合区</w:t>
      </w:r>
      <w:proofErr w:type="gramEnd"/>
      <w:r w:rsidRPr="00B123A1">
        <w:rPr>
          <w:rFonts w:cs="Times New Roman" w:hint="eastAsia"/>
        </w:rPr>
        <w:t>间隙的要求。</w:t>
      </w:r>
    </w:p>
    <w:p w:rsidR="00B5411D" w:rsidRPr="00B123A1" w:rsidRDefault="00B5411D" w:rsidP="00B5411D">
      <w:pPr>
        <w:ind w:firstLineChars="200" w:firstLine="480"/>
        <w:rPr>
          <w:rFonts w:cs="Times New Roman"/>
        </w:rPr>
      </w:pPr>
      <w:r w:rsidRPr="00B123A1">
        <w:rPr>
          <w:rFonts w:cs="Times New Roman" w:hint="eastAsia"/>
        </w:rPr>
        <w:t>本章</w:t>
      </w:r>
      <w:r w:rsidR="00ED2330" w:rsidRPr="00B123A1">
        <w:rPr>
          <w:rFonts w:cs="Times New Roman" w:hint="eastAsia"/>
        </w:rPr>
        <w:t>首先对理想微分</w:t>
      </w:r>
      <w:proofErr w:type="gramStart"/>
      <w:r w:rsidR="00ED2330" w:rsidRPr="00B123A1">
        <w:rPr>
          <w:rFonts w:cs="Times New Roman" w:hint="eastAsia"/>
        </w:rPr>
        <w:t>器实现</w:t>
      </w:r>
      <w:proofErr w:type="gramEnd"/>
      <w:r w:rsidR="00ED2330" w:rsidRPr="00B123A1">
        <w:rPr>
          <w:rFonts w:cs="Times New Roman" w:hint="eastAsia"/>
        </w:rPr>
        <w:t>原理以及基于微环的微分器的实现原理进行阐述，介绍了跑道型微环谐振腔的传输理论，然后对</w:t>
      </w:r>
      <w:r w:rsidR="00ED2330" w:rsidRPr="00B123A1">
        <w:rPr>
          <w:rFonts w:hint="eastAsia"/>
        </w:rPr>
        <w:t>跑道型</w:t>
      </w:r>
      <w:r w:rsidR="00ED2330" w:rsidRPr="00B123A1">
        <w:t>微环谐振器</w:t>
      </w:r>
      <w:r w:rsidR="00ED2330" w:rsidRPr="00B123A1">
        <w:rPr>
          <w:rFonts w:hint="eastAsia"/>
        </w:rPr>
        <w:t>的进行仿真</w:t>
      </w:r>
      <w:r w:rsidR="00ED2330" w:rsidRPr="00B123A1">
        <w:rPr>
          <w:rFonts w:cs="Times New Roman" w:hint="eastAsia"/>
        </w:rPr>
        <w:t>与设计，利用跑道型微环谐振腔实现小于</w:t>
      </w:r>
      <w:r w:rsidR="00ED2330" w:rsidRPr="00B123A1">
        <w:rPr>
          <w:rFonts w:cs="Times New Roman" w:hint="eastAsia"/>
        </w:rPr>
        <w:t>1</w:t>
      </w:r>
      <w:r w:rsidR="00ED2330" w:rsidRPr="00B123A1">
        <w:rPr>
          <w:rFonts w:cs="Times New Roman" w:hint="eastAsia"/>
        </w:rPr>
        <w:t>、等于</w:t>
      </w:r>
      <w:r w:rsidR="00ED2330" w:rsidRPr="00B123A1">
        <w:rPr>
          <w:rFonts w:cs="Times New Roman" w:hint="eastAsia"/>
        </w:rPr>
        <w:t>1</w:t>
      </w:r>
      <w:r w:rsidR="00ED2330" w:rsidRPr="00B123A1">
        <w:rPr>
          <w:rFonts w:cs="Times New Roman" w:hint="eastAsia"/>
        </w:rPr>
        <w:t>和大于</w:t>
      </w:r>
      <w:r w:rsidR="00ED2330" w:rsidRPr="00B123A1">
        <w:rPr>
          <w:rFonts w:cs="Times New Roman" w:hint="eastAsia"/>
        </w:rPr>
        <w:t xml:space="preserve">1 </w:t>
      </w:r>
      <w:r w:rsidR="00ED2330" w:rsidRPr="00B123A1">
        <w:rPr>
          <w:rFonts w:cs="Times New Roman" w:hint="eastAsia"/>
        </w:rPr>
        <w:t>阶的微分，并进行结果的分析与讨论。</w:t>
      </w:r>
    </w:p>
    <w:p w:rsidR="00B5411D" w:rsidRPr="00B123A1" w:rsidRDefault="00B5411D" w:rsidP="00B5411D"/>
    <w:p w:rsidR="00B5411D" w:rsidRPr="00B123A1" w:rsidRDefault="00B5411D" w:rsidP="00B5411D">
      <w:pPr>
        <w:pStyle w:val="2"/>
      </w:pPr>
      <w:bookmarkStart w:id="180" w:name="_Toc486943600"/>
      <w:bookmarkStart w:id="181" w:name="_Toc501121531"/>
      <w:r w:rsidRPr="00B123A1">
        <w:rPr>
          <w:rFonts w:hint="eastAsia"/>
        </w:rPr>
        <w:t>4.1</w:t>
      </w:r>
      <w:r w:rsidRPr="00B123A1">
        <w:rPr>
          <w:rFonts w:hint="eastAsia"/>
        </w:rPr>
        <w:t>微环微分器的理论模型</w:t>
      </w:r>
      <w:bookmarkEnd w:id="181"/>
    </w:p>
    <w:p w:rsidR="00B5411D" w:rsidRPr="00B123A1" w:rsidRDefault="00B5411D" w:rsidP="00B5411D">
      <w:pPr>
        <w:ind w:firstLineChars="200" w:firstLine="480"/>
      </w:pPr>
      <w:r w:rsidRPr="00B123A1">
        <w:rPr>
          <w:rFonts w:hint="eastAsia"/>
        </w:rPr>
        <w:t>一个时域微分器</w:t>
      </w:r>
      <w:r w:rsidRPr="00B123A1">
        <w:t>可以对输入脉冲</w:t>
      </w:r>
      <w:r w:rsidRPr="00B123A1">
        <w:rPr>
          <w:rFonts w:hint="eastAsia"/>
        </w:rPr>
        <w:t>做微分运算，一个</w:t>
      </w:r>
      <w:r w:rsidRPr="00886EC0">
        <w:rPr>
          <w:rFonts w:hint="eastAsia"/>
          <w:i/>
        </w:rPr>
        <w:t>n</w:t>
      </w:r>
      <w:r w:rsidRPr="00B123A1">
        <w:t>阶的</w:t>
      </w:r>
      <w:r w:rsidRPr="00B123A1">
        <w:rPr>
          <w:rFonts w:hint="eastAsia"/>
        </w:rPr>
        <w:t>时域微分器可以看</w:t>
      </w:r>
      <w:r w:rsidR="00886EC0">
        <w:rPr>
          <w:rFonts w:hint="eastAsia"/>
        </w:rPr>
        <w:t>作</w:t>
      </w:r>
      <w:r w:rsidRPr="00B123A1">
        <w:rPr>
          <w:rFonts w:hint="eastAsia"/>
        </w:rPr>
        <w:t>一个光学滤波器，对于输入信号</w:t>
      </w:r>
      <w:r w:rsidR="00886EC0" w:rsidRPr="00072F31">
        <w:rPr>
          <w:position w:val="-14"/>
        </w:rPr>
        <w:object w:dxaOrig="480" w:dyaOrig="400">
          <v:shape id="_x0000_i14650" type="#_x0000_t75" style="width:24pt;height:20.25pt" o:ole="">
            <v:imagedata r:id="rId223" o:title=""/>
          </v:shape>
          <o:OLEObject Type="Embed" ProgID="Equation.DSMT4" ShapeID="_x0000_i14650" DrawAspect="Content" ObjectID="_1574882397" r:id="rId224"/>
        </w:object>
      </w:r>
      <w:r w:rsidRPr="00B123A1">
        <w:rPr>
          <w:rFonts w:hint="eastAsia"/>
        </w:rPr>
        <w:t>时，</w:t>
      </w:r>
      <w:r w:rsidR="00886EC0" w:rsidRPr="00886EC0">
        <w:rPr>
          <w:rFonts w:hint="eastAsia"/>
          <w:i/>
        </w:rPr>
        <w:t>n</w:t>
      </w:r>
      <w:r w:rsidRPr="00B123A1">
        <w:rPr>
          <w:rFonts w:hint="eastAsia"/>
        </w:rPr>
        <w:t>阶微分输出为</w:t>
      </w:r>
      <w:r w:rsidR="00886EC0" w:rsidRPr="00072F31">
        <w:rPr>
          <w:position w:val="-14"/>
        </w:rPr>
        <w:object w:dxaOrig="1140" w:dyaOrig="400">
          <v:shape id="_x0000_i14651" type="#_x0000_t75" style="width:57pt;height:20.25pt" o:ole="">
            <v:imagedata r:id="rId225" o:title=""/>
          </v:shape>
          <o:OLEObject Type="Embed" ProgID="Equation.DSMT4" ShapeID="_x0000_i14651" DrawAspect="Content" ObjectID="_1574882398" r:id="rId226"/>
        </w:object>
      </w:r>
      <w:r w:rsidRPr="00B123A1">
        <w:rPr>
          <w:rFonts w:hint="eastAsia"/>
        </w:rPr>
        <w:t>。其光谱传输函数</w:t>
      </w:r>
      <w:r w:rsidR="00886EC0" w:rsidRPr="00072F31">
        <w:rPr>
          <w:position w:val="-10"/>
        </w:rPr>
        <w:object w:dxaOrig="620" w:dyaOrig="320">
          <v:shape id="_x0000_i14652" type="#_x0000_t75" style="width:30.75pt;height:15.75pt" o:ole="">
            <v:imagedata r:id="rId227" o:title=""/>
          </v:shape>
          <o:OLEObject Type="Embed" ProgID="Equation.DSMT4" ShapeID="_x0000_i14652" DrawAspect="Content" ObjectID="_1574882399" r:id="rId228"/>
        </w:object>
      </w:r>
      <w:r w:rsidRPr="00B123A1">
        <w:rPr>
          <w:rFonts w:hint="eastAsia"/>
        </w:rPr>
        <w:t>可以表示为</w:t>
      </w:r>
      <w:r w:rsidRPr="00B123A1">
        <w:rPr>
          <w:vertAlign w:val="superscript"/>
        </w:rPr>
        <w:t>[</w:t>
      </w:r>
      <w:r w:rsidRPr="00B123A1">
        <w:rPr>
          <w:rFonts w:hint="eastAsia"/>
          <w:vertAlign w:val="superscript"/>
        </w:rPr>
        <w:t>16</w:t>
      </w:r>
      <w:r w:rsidRPr="00B123A1">
        <w:rPr>
          <w:rFonts w:hint="eastAsia"/>
          <w:vertAlign w:val="superscript"/>
        </w:rPr>
        <w:t>，</w:t>
      </w:r>
      <w:r w:rsidRPr="00B123A1">
        <w:rPr>
          <w:rFonts w:hint="eastAsia"/>
          <w:vertAlign w:val="superscript"/>
        </w:rPr>
        <w:t>18</w:t>
      </w:r>
      <w:r w:rsidRPr="00B123A1">
        <w:rPr>
          <w:vertAlign w:val="superscript"/>
        </w:rPr>
        <w:t>]</w:t>
      </w:r>
      <w:r w:rsidRPr="00B123A1">
        <w:rPr>
          <w:rFonts w:hint="eastAsia"/>
        </w:rPr>
        <w:t>：</w:t>
      </w:r>
    </w:p>
    <w:p w:rsidR="00B5411D" w:rsidRPr="00B123A1" w:rsidRDefault="00886EC0" w:rsidP="00886EC0">
      <w:pPr>
        <w:wordWrap w:val="0"/>
        <w:spacing w:line="240" w:lineRule="auto"/>
        <w:jc w:val="right"/>
      </w:pPr>
      <w:r w:rsidRPr="00072F31">
        <w:rPr>
          <w:position w:val="-16"/>
        </w:rPr>
        <w:object w:dxaOrig="2220" w:dyaOrig="480">
          <v:shape id="_x0000_i14653" type="#_x0000_t75" style="width:111pt;height:24pt" o:ole="">
            <v:imagedata r:id="rId229" o:title=""/>
          </v:shape>
          <o:OLEObject Type="Embed" ProgID="Equation.DSMT4" ShapeID="_x0000_i14653" DrawAspect="Content" ObjectID="_1574882400" r:id="rId230"/>
        </w:object>
      </w:r>
      <w:r>
        <w:t xml:space="preserve">                       (4.1)</w:t>
      </w:r>
    </w:p>
    <w:p w:rsidR="000B034B" w:rsidRPr="00B123A1" w:rsidRDefault="000B034B" w:rsidP="000B034B">
      <w:r>
        <w:rPr>
          <w:rFonts w:hint="eastAsia"/>
        </w:rPr>
        <w:t>其中</w:t>
      </w:r>
      <w:r w:rsidRPr="00B123A1">
        <w:rPr>
          <w:rFonts w:hint="eastAsia"/>
        </w:rPr>
        <w:t>，</w:t>
      </w:r>
      <w:r w:rsidRPr="00072F31">
        <w:rPr>
          <w:position w:val="-6"/>
        </w:rPr>
        <w:object w:dxaOrig="200" w:dyaOrig="220">
          <v:shape id="_x0000_i14654" type="#_x0000_t75" style="width:9.75pt;height:11.25pt" o:ole="">
            <v:imagedata r:id="rId231" o:title=""/>
          </v:shape>
          <o:OLEObject Type="Embed" ProgID="Equation.DSMT4" ShapeID="_x0000_i14654" DrawAspect="Content" ObjectID="_1574882401" r:id="rId232"/>
        </w:object>
      </w:r>
      <w:r w:rsidRPr="00B123A1">
        <w:rPr>
          <w:rFonts w:hint="eastAsia"/>
        </w:rPr>
        <w:t>表示</w:t>
      </w:r>
      <w:proofErr w:type="gramStart"/>
      <w:r w:rsidRPr="00B123A1">
        <w:rPr>
          <w:rFonts w:hint="eastAsia"/>
        </w:rPr>
        <w:t>微分阶数的</w:t>
      </w:r>
      <w:proofErr w:type="gramEnd"/>
      <w:r w:rsidRPr="00B123A1">
        <w:rPr>
          <w:rFonts w:hint="eastAsia"/>
        </w:rPr>
        <w:t>实数，</w:t>
      </w:r>
      <w:r w:rsidRPr="00072F31">
        <w:rPr>
          <w:position w:val="-6"/>
        </w:rPr>
        <w:object w:dxaOrig="240" w:dyaOrig="220">
          <v:shape id="_x0000_i14655" type="#_x0000_t75" style="width:12pt;height:11.25pt" o:ole="">
            <v:imagedata r:id="rId233" o:title=""/>
          </v:shape>
          <o:OLEObject Type="Embed" ProgID="Equation.DSMT4" ShapeID="_x0000_i14655" DrawAspect="Content" ObjectID="_1574882402" r:id="rId234"/>
        </w:object>
      </w:r>
      <w:r w:rsidRPr="00B123A1">
        <w:rPr>
          <w:rFonts w:hint="eastAsia"/>
        </w:rPr>
        <w:t>表示输入光信号的角频率，</w:t>
      </w:r>
      <w:r w:rsidRPr="00072F31">
        <w:rPr>
          <w:position w:val="-12"/>
        </w:rPr>
        <w:object w:dxaOrig="300" w:dyaOrig="360">
          <v:shape id="_x0000_i14656" type="#_x0000_t75" style="width:15pt;height:18pt" o:ole="">
            <v:imagedata r:id="rId235" o:title=""/>
          </v:shape>
          <o:OLEObject Type="Embed" ProgID="Equation.DSMT4" ShapeID="_x0000_i14656" DrawAspect="Content" ObjectID="_1574882403" r:id="rId236"/>
        </w:object>
      </w:r>
      <w:r w:rsidRPr="00B123A1">
        <w:rPr>
          <w:rFonts w:hint="eastAsia"/>
        </w:rPr>
        <w:t>表示光载波的角频率，</w:t>
      </w:r>
      <w:r w:rsidRPr="00072F31">
        <w:rPr>
          <w:position w:val="-10"/>
        </w:rPr>
        <w:object w:dxaOrig="859" w:dyaOrig="380">
          <v:shape id="_x0000_i14657" type="#_x0000_t75" style="width:42.75pt;height:18.75pt" o:ole="">
            <v:imagedata r:id="rId237" o:title=""/>
          </v:shape>
          <o:OLEObject Type="Embed" ProgID="Equation.DSMT4" ShapeID="_x0000_i14657" DrawAspect="Content" ObjectID="_1574882404" r:id="rId238"/>
        </w:object>
      </w:r>
      <w:r w:rsidRPr="00B123A1">
        <w:rPr>
          <w:rFonts w:hint="eastAsia"/>
        </w:rPr>
        <w:t>。该传输函数隐形的定义了一个相位响应，即在</w:t>
      </w:r>
      <w:r w:rsidRPr="00072F31">
        <w:rPr>
          <w:position w:val="-12"/>
        </w:rPr>
        <w:object w:dxaOrig="300" w:dyaOrig="360">
          <v:shape id="_x0000_i14658" type="#_x0000_t75" style="width:15pt;height:18pt" o:ole="">
            <v:imagedata r:id="rId235" o:title=""/>
          </v:shape>
          <o:OLEObject Type="Embed" ProgID="Equation.DSMT4" ShapeID="_x0000_i14658" DrawAspect="Content" ObjectID="_1574882405" r:id="rId239"/>
        </w:object>
      </w:r>
      <w:r w:rsidRPr="00B123A1">
        <w:rPr>
          <w:rFonts w:hint="eastAsia"/>
        </w:rPr>
        <w:t>处，会有一个</w:t>
      </w:r>
      <w:r w:rsidRPr="00072F31">
        <w:rPr>
          <w:position w:val="-6"/>
        </w:rPr>
        <w:object w:dxaOrig="340" w:dyaOrig="220">
          <v:shape id="_x0000_i14659" type="#_x0000_t75" style="width:17.25pt;height:11.25pt" o:ole="">
            <v:imagedata r:id="rId240" o:title=""/>
          </v:shape>
          <o:OLEObject Type="Embed" ProgID="Equation.DSMT4" ShapeID="_x0000_i14659" DrawAspect="Content" ObjectID="_1574882406" r:id="rId241"/>
        </w:object>
      </w:r>
      <w:r w:rsidRPr="00B123A1">
        <w:rPr>
          <w:rFonts w:hint="eastAsia"/>
        </w:rPr>
        <w:t>的相位变化。</w:t>
      </w:r>
    </w:p>
    <w:p w:rsidR="000B034B" w:rsidRPr="00B123A1" w:rsidRDefault="000B034B" w:rsidP="000B034B">
      <w:pPr>
        <w:ind w:firstLine="420"/>
      </w:pPr>
      <w:r w:rsidRPr="00B123A1">
        <w:rPr>
          <w:rFonts w:hint="eastAsia"/>
        </w:rPr>
        <w:t>令</w:t>
      </w:r>
      <w:r w:rsidRPr="00072F31">
        <w:rPr>
          <w:position w:val="-12"/>
        </w:rPr>
        <w:object w:dxaOrig="1500" w:dyaOrig="360">
          <v:shape id="_x0000_i14660" type="#_x0000_t75" style="width:75pt;height:18pt" o:ole="">
            <v:imagedata r:id="rId242" o:title=""/>
          </v:shape>
          <o:OLEObject Type="Embed" ProgID="Equation.DSMT4" ShapeID="_x0000_i14660" DrawAspect="Content" ObjectID="_1574882407" r:id="rId243"/>
        </w:object>
      </w:r>
      <w:r w:rsidRPr="00B123A1">
        <w:rPr>
          <w:rFonts w:hint="eastAsia"/>
        </w:rPr>
        <w:t>，则式</w:t>
      </w:r>
      <w:r>
        <w:rPr>
          <w:rFonts w:hint="eastAsia"/>
        </w:rPr>
        <w:t>（</w:t>
      </w:r>
      <w:r>
        <w:rPr>
          <w:rFonts w:hint="eastAsia"/>
        </w:rPr>
        <w:t>1</w:t>
      </w:r>
      <w:r>
        <w:rPr>
          <w:rFonts w:hint="eastAsia"/>
        </w:rPr>
        <w:t>）</w:t>
      </w:r>
      <w:r w:rsidRPr="00B123A1">
        <w:rPr>
          <w:rFonts w:hint="eastAsia"/>
        </w:rPr>
        <w:t>可以表示为</w:t>
      </w:r>
      <w:r w:rsidRPr="00401EC0">
        <w:rPr>
          <w:color w:val="0000FF"/>
          <w:vertAlign w:val="superscript"/>
        </w:rPr>
        <w:t>[</w:t>
      </w:r>
      <w:r>
        <w:rPr>
          <w:color w:val="0000FF"/>
          <w:vertAlign w:val="superscript"/>
        </w:rPr>
        <w:t>11</w:t>
      </w:r>
      <w:r w:rsidRPr="00401EC0">
        <w:rPr>
          <w:color w:val="0000FF"/>
          <w:vertAlign w:val="superscript"/>
        </w:rPr>
        <w:t>]</w:t>
      </w:r>
      <w:r w:rsidRPr="00B123A1">
        <w:rPr>
          <w:rFonts w:hint="eastAsia"/>
        </w:rPr>
        <w:t>：</w:t>
      </w:r>
    </w:p>
    <w:p w:rsidR="000B034B" w:rsidRPr="00B123A1" w:rsidRDefault="000B034B" w:rsidP="000B034B">
      <w:pPr>
        <w:tabs>
          <w:tab w:val="right" w:pos="8280"/>
        </w:tabs>
        <w:wordWrap w:val="0"/>
        <w:spacing w:line="360" w:lineRule="auto"/>
        <w:ind w:firstLineChars="200" w:firstLine="480"/>
        <w:jc w:val="right"/>
      </w:pPr>
      <w:r w:rsidRPr="00072F31">
        <w:rPr>
          <w:position w:val="-52"/>
        </w:rPr>
        <w:object w:dxaOrig="3800" w:dyaOrig="1160">
          <v:shape id="_x0000_i14661" type="#_x0000_t75" style="width:189.75pt;height:57.75pt" o:ole="">
            <v:imagedata r:id="rId244" o:title=""/>
          </v:shape>
          <o:OLEObject Type="Embed" ProgID="Equation.DSMT4" ShapeID="_x0000_i14661" DrawAspect="Content" ObjectID="_1574882408" r:id="rId245"/>
        </w:object>
      </w:r>
      <w:r>
        <w:t xml:space="preserve">              (4.2)</w:t>
      </w:r>
    </w:p>
    <w:p w:rsidR="00B5411D" w:rsidRPr="00B123A1" w:rsidRDefault="00B5411D" w:rsidP="000B034B">
      <w:pPr>
        <w:ind w:firstLine="420"/>
      </w:pPr>
      <w:r w:rsidRPr="00B123A1">
        <w:rPr>
          <w:rFonts w:hint="eastAsia"/>
        </w:rPr>
        <w:t>我们将透射率定义为幅度响应的平方，理想分数阶微分器的透射率谱为</w:t>
      </w:r>
      <w:r w:rsidR="00E84E00" w:rsidRPr="00307FAA">
        <w:rPr>
          <w:position w:val="-14"/>
        </w:rPr>
        <w:object w:dxaOrig="700" w:dyaOrig="440">
          <v:shape id="_x0000_i14662" type="#_x0000_t75" style="width:35.25pt;height:21.75pt" o:ole="">
            <v:imagedata r:id="rId246" o:title=""/>
          </v:shape>
          <o:OLEObject Type="Embed" ProgID="Equation.DSMT4" ShapeID="_x0000_i14662" DrawAspect="Content" ObjectID="_1574882409" r:id="rId247"/>
        </w:object>
      </w:r>
      <w:r w:rsidRPr="00B123A1">
        <w:rPr>
          <w:rFonts w:hint="eastAsia"/>
        </w:rPr>
        <w:t>，其曲线关于</w:t>
      </w:r>
      <w:r w:rsidR="00E84E00" w:rsidRPr="00307FAA">
        <w:rPr>
          <w:position w:val="-6"/>
        </w:rPr>
        <w:object w:dxaOrig="540" w:dyaOrig="279">
          <v:shape id="_x0000_i14663" type="#_x0000_t75" style="width:27pt;height:14.25pt" o:ole="">
            <v:imagedata r:id="rId248" o:title=""/>
          </v:shape>
          <o:OLEObject Type="Embed" ProgID="Equation.DSMT4" ShapeID="_x0000_i14663" DrawAspect="Content" ObjectID="_1574882410" r:id="rId249"/>
        </w:object>
      </w:r>
      <w:r w:rsidRPr="00B123A1">
        <w:rPr>
          <w:rFonts w:hint="eastAsia"/>
        </w:rPr>
        <w:t>对称。特别地，当</w:t>
      </w:r>
      <w:r w:rsidR="00E84E00" w:rsidRPr="00307FAA">
        <w:rPr>
          <w:position w:val="-6"/>
        </w:rPr>
        <w:object w:dxaOrig="740" w:dyaOrig="279">
          <v:shape id="_x0000_i14664" type="#_x0000_t75" style="width:36.75pt;height:14.25pt" o:ole="">
            <v:imagedata r:id="rId250" o:title=""/>
          </v:shape>
          <o:OLEObject Type="Embed" ProgID="Equation.DSMT4" ShapeID="_x0000_i14664" DrawAspect="Content" ObjectID="_1574882411" r:id="rId251"/>
        </w:object>
      </w:r>
      <w:r w:rsidRPr="00B123A1">
        <w:rPr>
          <w:rFonts w:hint="eastAsia"/>
        </w:rPr>
        <w:t>时，其</w:t>
      </w:r>
      <w:proofErr w:type="gramStart"/>
      <w:r w:rsidRPr="00B123A1">
        <w:rPr>
          <w:rFonts w:hint="eastAsia"/>
        </w:rPr>
        <w:t>透射率谱在对称轴</w:t>
      </w:r>
      <w:proofErr w:type="gramEnd"/>
      <w:r w:rsidRPr="00B123A1">
        <w:rPr>
          <w:rFonts w:hint="eastAsia"/>
        </w:rPr>
        <w:t>两侧分别呈直线。如图</w:t>
      </w:r>
      <w:r w:rsidRPr="00B123A1">
        <w:t>4</w:t>
      </w:r>
      <w:r w:rsidRPr="00B123A1">
        <w:rPr>
          <w:rFonts w:hint="eastAsia"/>
        </w:rPr>
        <w:t>-1</w:t>
      </w:r>
      <w:r w:rsidRPr="00B123A1">
        <w:rPr>
          <w:rFonts w:hint="eastAsia"/>
        </w:rPr>
        <w:t>（</w:t>
      </w:r>
      <w:r w:rsidRPr="00B123A1">
        <w:rPr>
          <w:rFonts w:hint="eastAsia"/>
        </w:rPr>
        <w:t>a</w:t>
      </w:r>
      <w:r w:rsidRPr="00B123A1">
        <w:rPr>
          <w:rFonts w:hint="eastAsia"/>
        </w:rPr>
        <w:t>）所示，理想分数阶微分器的带宽随</w:t>
      </w:r>
      <w:proofErr w:type="gramStart"/>
      <w:r w:rsidRPr="00B123A1">
        <w:rPr>
          <w:rFonts w:hint="eastAsia"/>
        </w:rPr>
        <w:t>微分阶数的</w:t>
      </w:r>
      <w:proofErr w:type="gramEnd"/>
      <w:r w:rsidRPr="00B123A1">
        <w:rPr>
          <w:rFonts w:hint="eastAsia"/>
        </w:rPr>
        <w:t>增大而增大；且其透射率在</w:t>
      </w:r>
      <w:r w:rsidR="00E84E00" w:rsidRPr="00307FAA">
        <w:rPr>
          <w:position w:val="-6"/>
        </w:rPr>
        <w:object w:dxaOrig="540" w:dyaOrig="279">
          <v:shape id="_x0000_i14665" type="#_x0000_t75" style="width:27pt;height:14.25pt" o:ole="">
            <v:imagedata r:id="rId248" o:title=""/>
          </v:shape>
          <o:OLEObject Type="Embed" ProgID="Equation.DSMT4" ShapeID="_x0000_i14665" DrawAspect="Content" ObjectID="_1574882412" r:id="rId252"/>
        </w:object>
      </w:r>
      <w:r w:rsidRPr="00B123A1">
        <w:rPr>
          <w:rFonts w:hint="eastAsia"/>
        </w:rPr>
        <w:t>时为</w:t>
      </w:r>
      <w:r w:rsidRPr="00B123A1">
        <w:rPr>
          <w:rFonts w:hint="eastAsia"/>
        </w:rPr>
        <w:t>0</w:t>
      </w:r>
      <w:r w:rsidRPr="00B123A1">
        <w:rPr>
          <w:rFonts w:hint="eastAsia"/>
        </w:rPr>
        <w:t>，即其可将直流分量完全衰减。如图</w:t>
      </w:r>
      <w:r w:rsidRPr="00B123A1">
        <w:t>4</w:t>
      </w:r>
      <w:r w:rsidRPr="00B123A1">
        <w:rPr>
          <w:rFonts w:hint="eastAsia"/>
        </w:rPr>
        <w:t>-1</w:t>
      </w:r>
      <w:r w:rsidRPr="00B123A1">
        <w:rPr>
          <w:rFonts w:hint="eastAsia"/>
        </w:rPr>
        <w:t>（</w:t>
      </w:r>
      <w:r w:rsidRPr="00B123A1">
        <w:rPr>
          <w:rFonts w:hint="eastAsia"/>
        </w:rPr>
        <w:t>b</w:t>
      </w:r>
      <w:r w:rsidRPr="00B123A1">
        <w:rPr>
          <w:rFonts w:hint="eastAsia"/>
        </w:rPr>
        <w:t>）所示，理想分数阶微分器的相频响应具有两个数值，且互为相反数。此外，相位响应在载波频率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B123A1">
        <w:rPr>
          <w:rFonts w:hint="eastAsia"/>
        </w:rPr>
        <w:t>处产生跳变；其在</w:t>
      </w:r>
      <w:r w:rsidRPr="00B123A1">
        <w:rPr>
          <w:noProof/>
          <w:position w:val="-6"/>
        </w:rPr>
        <w:drawing>
          <wp:inline distT="0" distB="0" distL="0" distR="0" wp14:anchorId="4FD6B23E" wp14:editId="7A80C9DD">
            <wp:extent cx="330200" cy="190500"/>
            <wp:effectExtent l="0" t="0" r="0" b="0"/>
            <wp:docPr id="704" name="图片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
                    <pic:cNvPicPr>
                      <a:picLocks/>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时为正值，当</w:t>
      </w:r>
      <w:r w:rsidRPr="00B123A1">
        <w:rPr>
          <w:noProof/>
          <w:position w:val="-6"/>
        </w:rPr>
        <w:drawing>
          <wp:inline distT="0" distB="0" distL="0" distR="0" wp14:anchorId="39CD1F38" wp14:editId="0D336B9B">
            <wp:extent cx="330200" cy="190500"/>
            <wp:effectExtent l="0" t="0" r="0" b="0"/>
            <wp:docPr id="705" name="图片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5"/>
                    <pic:cNvPicPr>
                      <a:picLocks/>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时为负值。</w:t>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08B3DEFF" wp14:editId="777E8D43">
            <wp:extent cx="3782181" cy="2563200"/>
            <wp:effectExtent l="0" t="0" r="8890" b="8890"/>
            <wp:docPr id="7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4CFE3F1F" wp14:editId="50C864CC">
            <wp:extent cx="3782181" cy="2563200"/>
            <wp:effectExtent l="0" t="0" r="8890" b="8890"/>
            <wp:docPr id="7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7B1900">
      <w:pPr>
        <w:pStyle w:val="a7"/>
        <w:rPr>
          <w:szCs w:val="21"/>
        </w:rPr>
      </w:pPr>
      <w:r w:rsidRPr="00B123A1">
        <w:rPr>
          <w:rFonts w:hint="eastAsia"/>
        </w:rPr>
        <w:t>图</w:t>
      </w:r>
      <w:r w:rsidRPr="00B123A1">
        <w:t>4</w:t>
      </w:r>
      <w:r w:rsidRPr="00B123A1">
        <w:rPr>
          <w:rFonts w:hint="eastAsia"/>
        </w:rPr>
        <w:t xml:space="preserve">-1 </w:t>
      </w:r>
      <w:proofErr w:type="gramStart"/>
      <w:r w:rsidRPr="00B123A1">
        <w:rPr>
          <w:rFonts w:hint="eastAsia"/>
        </w:rPr>
        <w:t>不同阶数的</w:t>
      </w:r>
      <w:proofErr w:type="gramEnd"/>
      <w:r w:rsidRPr="00B123A1">
        <w:rPr>
          <w:rFonts w:hint="eastAsia"/>
        </w:rPr>
        <w:t>理想微分器的（</w:t>
      </w:r>
      <w:r w:rsidRPr="00B123A1">
        <w:rPr>
          <w:rFonts w:hint="eastAsia"/>
        </w:rPr>
        <w:t>a</w:t>
      </w:r>
      <w:r w:rsidRPr="00B123A1">
        <w:rPr>
          <w:rFonts w:hint="eastAsia"/>
        </w:rPr>
        <w:t>）透射谱和（</w:t>
      </w:r>
      <w:r w:rsidRPr="00B123A1">
        <w:rPr>
          <w:rFonts w:hint="eastAsia"/>
        </w:rPr>
        <w:t>b</w:t>
      </w:r>
      <w:r w:rsidRPr="00B123A1">
        <w:rPr>
          <w:rFonts w:hint="eastAsia"/>
        </w:rPr>
        <w:t>）相位响应</w:t>
      </w:r>
    </w:p>
    <w:p w:rsidR="00B5411D" w:rsidRDefault="00B5411D" w:rsidP="00B5411D">
      <w:pPr>
        <w:ind w:firstLineChars="200" w:firstLine="480"/>
      </w:pPr>
      <w:r w:rsidRPr="00B123A1">
        <w:rPr>
          <w:rFonts w:hint="eastAsia"/>
        </w:rPr>
        <w:t>图</w:t>
      </w:r>
      <w:r w:rsidRPr="00B123A1">
        <w:t>4</w:t>
      </w:r>
      <w:r w:rsidRPr="00B123A1">
        <w:rPr>
          <w:rFonts w:hint="eastAsia"/>
        </w:rPr>
        <w:t>-2</w:t>
      </w:r>
      <w:r w:rsidRPr="00B123A1">
        <w:rPr>
          <w:rFonts w:hint="eastAsia"/>
        </w:rPr>
        <w:t>展示了</w:t>
      </w:r>
      <w:r w:rsidR="007B1900">
        <w:rPr>
          <w:rFonts w:hint="eastAsia"/>
        </w:rPr>
        <w:t>跑道型微环微分器的理论模型。全光微分器的传递函数可以通过跑道型</w:t>
      </w:r>
      <w:r w:rsidRPr="00B123A1">
        <w:rPr>
          <w:rFonts w:hint="eastAsia"/>
        </w:rPr>
        <w:t>微环谐振腔近似实现。</w:t>
      </w:r>
    </w:p>
    <w:p w:rsidR="00E9032A" w:rsidRPr="00B123A1" w:rsidRDefault="002811D0" w:rsidP="002811D0">
      <w:pPr>
        <w:spacing w:line="240" w:lineRule="auto"/>
        <w:jc w:val="center"/>
      </w:pPr>
      <w:r w:rsidRPr="00B123A1">
        <w:rPr>
          <w:noProof/>
        </w:rPr>
        <w:object w:dxaOrig="6421" w:dyaOrig="2851">
          <v:shape id="_x0000_i14666" type="#_x0000_t75" alt="" style="width:307.5pt;height:137.25pt" o:ole="">
            <v:imagedata r:id="rId257" o:title=""/>
          </v:shape>
          <o:OLEObject Type="Embed" ProgID="Visio.Drawing.15" ShapeID="_x0000_i14666" DrawAspect="Content" ObjectID="_1574882413" r:id="rId258"/>
        </w:object>
      </w:r>
    </w:p>
    <w:p w:rsidR="00B5411D" w:rsidRPr="00B123A1" w:rsidRDefault="00815731" w:rsidP="00815731">
      <w:pPr>
        <w:spacing w:line="240" w:lineRule="auto"/>
        <w:jc w:val="center"/>
      </w:pPr>
      <w:r>
        <w:rPr>
          <w:rFonts w:hint="eastAsia"/>
        </w:rPr>
        <w:t xml:space="preserve">            </w:t>
      </w:r>
    </w:p>
    <w:p w:rsidR="00B5411D" w:rsidRPr="00B123A1" w:rsidRDefault="00B5411D" w:rsidP="007B1900">
      <w:pPr>
        <w:pStyle w:val="a7"/>
      </w:pPr>
      <w:r w:rsidRPr="00B123A1">
        <w:rPr>
          <w:rFonts w:hint="eastAsia"/>
        </w:rPr>
        <w:t>图</w:t>
      </w:r>
      <w:r w:rsidRPr="00B123A1">
        <w:t>4</w:t>
      </w:r>
      <w:r w:rsidRPr="00B123A1">
        <w:rPr>
          <w:rFonts w:hint="eastAsia"/>
        </w:rPr>
        <w:t>-</w:t>
      </w:r>
      <w:r w:rsidRPr="00B123A1">
        <w:t>2</w:t>
      </w:r>
      <w:r w:rsidR="007B1900" w:rsidRPr="007B1900">
        <w:rPr>
          <w:rFonts w:hint="eastAsia"/>
        </w:rPr>
        <w:t>跑道型谐振腔结构示意图</w:t>
      </w:r>
    </w:p>
    <w:p w:rsidR="00B5411D" w:rsidRPr="00B123A1" w:rsidRDefault="00B5411D" w:rsidP="00B5411D">
      <w:pPr>
        <w:ind w:firstLineChars="200" w:firstLine="420"/>
        <w:jc w:val="center"/>
        <w:rPr>
          <w:sz w:val="21"/>
        </w:rPr>
      </w:pPr>
    </w:p>
    <w:p w:rsidR="002811D0" w:rsidRDefault="00B5411D" w:rsidP="002811D0">
      <w:pPr>
        <w:ind w:firstLine="420"/>
      </w:pPr>
      <w:r w:rsidRPr="00B123A1">
        <w:rPr>
          <w:rFonts w:hint="eastAsia"/>
        </w:rPr>
        <w:t>根据第二章的介绍，不难看出，跑道型谐振腔的耦合矩阵有如下形式：</w:t>
      </w:r>
    </w:p>
    <w:p w:rsidR="002811D0" w:rsidRPr="00B123A1" w:rsidRDefault="002811D0" w:rsidP="002811D0">
      <w:pPr>
        <w:wordWrap w:val="0"/>
        <w:spacing w:line="240" w:lineRule="auto"/>
        <w:jc w:val="right"/>
      </w:pPr>
      <w:r w:rsidRPr="00072F31">
        <w:rPr>
          <w:position w:val="-32"/>
        </w:rPr>
        <w:object w:dxaOrig="3159" w:dyaOrig="760">
          <v:shape id="_x0000_i14667" type="#_x0000_t75" style="width:158.25pt;height:38.25pt" o:ole="">
            <v:imagedata r:id="rId259" o:title=""/>
          </v:shape>
          <o:OLEObject Type="Embed" ProgID="Equation.DSMT4" ShapeID="_x0000_i14667" DrawAspect="Content" ObjectID="_1574882414" r:id="rId260"/>
        </w:object>
      </w:r>
      <w:r>
        <w:t xml:space="preserve">                   </w:t>
      </w:r>
      <w:r>
        <w:rPr>
          <w:rFonts w:hint="eastAsia"/>
        </w:rPr>
        <w:t>(</w:t>
      </w:r>
      <w:r>
        <w:t>4.3</w:t>
      </w:r>
      <w:r>
        <w:rPr>
          <w:rFonts w:hint="eastAsia"/>
        </w:rPr>
        <w:t>)</w:t>
      </w:r>
    </w:p>
    <w:p w:rsidR="00C57732" w:rsidRDefault="00C57732" w:rsidP="00C57732">
      <w:r w:rsidRPr="00B123A1">
        <w:rPr>
          <w:rFonts w:hint="eastAsia"/>
        </w:rPr>
        <w:t>其中，</w:t>
      </w:r>
      <w:r w:rsidRPr="00072F31">
        <w:rPr>
          <w:position w:val="-12"/>
        </w:rPr>
        <w:object w:dxaOrig="279" w:dyaOrig="360">
          <v:shape id="_x0000_i14668" type="#_x0000_t75" style="width:14.25pt;height:18pt" o:ole="">
            <v:imagedata r:id="rId261" o:title=""/>
          </v:shape>
          <o:OLEObject Type="Embed" ProgID="Equation.DSMT4" ShapeID="_x0000_i14668" DrawAspect="Content" ObjectID="_1574882415" r:id="rId262"/>
        </w:object>
      </w:r>
      <w:r w:rsidRPr="00B123A1">
        <w:rPr>
          <w:rFonts w:hint="eastAsia"/>
        </w:rPr>
        <w:t>和</w:t>
      </w:r>
      <w:r w:rsidRPr="00072F31">
        <w:rPr>
          <w:position w:val="-12"/>
        </w:rPr>
        <w:object w:dxaOrig="300" w:dyaOrig="360">
          <v:shape id="_x0000_i14669" type="#_x0000_t75" style="width:15pt;height:18pt" o:ole="">
            <v:imagedata r:id="rId263" o:title=""/>
          </v:shape>
          <o:OLEObject Type="Embed" ProgID="Equation.DSMT4" ShapeID="_x0000_i14669" DrawAspect="Content" ObjectID="_1574882416" r:id="rId264"/>
        </w:object>
      </w:r>
      <w:r w:rsidRPr="00B123A1">
        <w:rPr>
          <w:rFonts w:hint="eastAsia"/>
        </w:rPr>
        <w:t>分别为单直波导的输入端口和输出端口的光场强度，</w:t>
      </w:r>
      <w:r w:rsidRPr="00072F31">
        <w:rPr>
          <w:position w:val="-12"/>
        </w:rPr>
        <w:object w:dxaOrig="300" w:dyaOrig="360">
          <v:shape id="_x0000_i14670" type="#_x0000_t75" style="width:15pt;height:18pt" o:ole="">
            <v:imagedata r:id="rId265" o:title=""/>
          </v:shape>
          <o:OLEObject Type="Embed" ProgID="Equation.DSMT4" ShapeID="_x0000_i14670" DrawAspect="Content" ObjectID="_1574882417" r:id="rId266"/>
        </w:object>
      </w:r>
      <w:r w:rsidRPr="00B123A1">
        <w:rPr>
          <w:rFonts w:hint="eastAsia"/>
        </w:rPr>
        <w:t xml:space="preserve"> </w:t>
      </w:r>
      <w:r w:rsidRPr="00B123A1">
        <w:rPr>
          <w:rFonts w:hint="eastAsia"/>
        </w:rPr>
        <w:t>和</w:t>
      </w:r>
      <w:r w:rsidRPr="00072F31">
        <w:rPr>
          <w:position w:val="-12"/>
        </w:rPr>
        <w:object w:dxaOrig="300" w:dyaOrig="360">
          <v:shape id="_x0000_i14671" type="#_x0000_t75" style="width:15pt;height:18pt" o:ole="">
            <v:imagedata r:id="rId267" o:title=""/>
          </v:shape>
          <o:OLEObject Type="Embed" ProgID="Equation.DSMT4" ShapeID="_x0000_i14671" DrawAspect="Content" ObjectID="_1574882418" r:id="rId268"/>
        </w:object>
      </w:r>
      <w:r w:rsidRPr="00B123A1">
        <w:rPr>
          <w:rFonts w:hint="eastAsia"/>
        </w:rPr>
        <w:t>分别为</w:t>
      </w:r>
      <w:proofErr w:type="gramStart"/>
      <w:r w:rsidRPr="00B123A1">
        <w:rPr>
          <w:rFonts w:hint="eastAsia"/>
        </w:rPr>
        <w:t>耦合区</w:t>
      </w:r>
      <w:proofErr w:type="gramEnd"/>
      <w:r w:rsidRPr="00B123A1">
        <w:rPr>
          <w:rFonts w:hint="eastAsia"/>
        </w:rPr>
        <w:t>跑道型谐振腔一侧的光场强度，</w:t>
      </w:r>
      <w:r w:rsidRPr="00072F31">
        <w:rPr>
          <w:position w:val="-4"/>
        </w:rPr>
        <w:object w:dxaOrig="180" w:dyaOrig="200">
          <v:shape id="_x0000_i14672" type="#_x0000_t75" style="width:9pt;height:9.75pt" o:ole="">
            <v:imagedata r:id="rId269" o:title=""/>
          </v:shape>
          <o:OLEObject Type="Embed" ProgID="Equation.DSMT4" ShapeID="_x0000_i14672" DrawAspect="Content" ObjectID="_1574882419" r:id="rId270"/>
        </w:object>
      </w:r>
      <w:r w:rsidRPr="00B123A1">
        <w:rPr>
          <w:rFonts w:hint="eastAsia"/>
        </w:rPr>
        <w:t>为传输系数，</w:t>
      </w:r>
      <w:r w:rsidRPr="00072F31">
        <w:rPr>
          <w:position w:val="-4"/>
        </w:rPr>
        <w:object w:dxaOrig="220" w:dyaOrig="200">
          <v:shape id="_x0000_i14673" type="#_x0000_t75" style="width:11.25pt;height:9.75pt" o:ole="">
            <v:imagedata r:id="rId271" o:title=""/>
          </v:shape>
          <o:OLEObject Type="Embed" ProgID="Equation.DSMT4" ShapeID="_x0000_i14673" DrawAspect="Content" ObjectID="_1574882420" r:id="rId272"/>
        </w:object>
      </w:r>
      <w:r w:rsidRPr="00B123A1">
        <w:rPr>
          <w:rFonts w:hint="eastAsia"/>
        </w:rPr>
        <w:t xml:space="preserve"> </w:t>
      </w:r>
      <w:r w:rsidRPr="00B123A1">
        <w:rPr>
          <w:rFonts w:hint="eastAsia"/>
        </w:rPr>
        <w:t>是耦合系数。</w:t>
      </w:r>
      <w:r w:rsidRPr="00072F31">
        <w:rPr>
          <w:position w:val="-12"/>
        </w:rPr>
        <w:object w:dxaOrig="300" w:dyaOrig="360">
          <v:shape id="_x0000_i14674" type="#_x0000_t75" style="width:15pt;height:18pt" o:ole="">
            <v:imagedata r:id="rId265" o:title=""/>
          </v:shape>
          <o:OLEObject Type="Embed" ProgID="Equation.DSMT4" ShapeID="_x0000_i14674" DrawAspect="Content" ObjectID="_1574882421" r:id="rId273"/>
        </w:object>
      </w:r>
      <w:r w:rsidRPr="00B123A1">
        <w:rPr>
          <w:rFonts w:hint="eastAsia"/>
        </w:rPr>
        <w:t xml:space="preserve"> </w:t>
      </w:r>
      <w:r w:rsidRPr="00B123A1">
        <w:rPr>
          <w:rFonts w:hint="eastAsia"/>
        </w:rPr>
        <w:t>和</w:t>
      </w:r>
      <w:r w:rsidRPr="00072F31">
        <w:rPr>
          <w:position w:val="-12"/>
        </w:rPr>
        <w:object w:dxaOrig="300" w:dyaOrig="360">
          <v:shape id="_x0000_i14675" type="#_x0000_t75" style="width:15pt;height:18pt" o:ole="">
            <v:imagedata r:id="rId267" o:title=""/>
          </v:shape>
          <o:OLEObject Type="Embed" ProgID="Equation.DSMT4" ShapeID="_x0000_i14675" DrawAspect="Content" ObjectID="_1574882422" r:id="rId274"/>
        </w:object>
      </w:r>
      <w:r w:rsidRPr="00B123A1">
        <w:rPr>
          <w:rFonts w:hint="eastAsia"/>
        </w:rPr>
        <w:t>满足：</w:t>
      </w:r>
    </w:p>
    <w:p w:rsidR="00C57732" w:rsidRPr="00B123A1" w:rsidRDefault="00C57732" w:rsidP="00C57732">
      <w:pPr>
        <w:wordWrap w:val="0"/>
        <w:jc w:val="right"/>
      </w:pPr>
      <w:r w:rsidRPr="00072F31">
        <w:rPr>
          <w:position w:val="-12"/>
        </w:rPr>
        <w:object w:dxaOrig="1740" w:dyaOrig="360">
          <v:shape id="_x0000_i14676" type="#_x0000_t75" style="width:87pt;height:18pt" o:ole="">
            <v:imagedata r:id="rId275" o:title=""/>
          </v:shape>
          <o:OLEObject Type="Embed" ProgID="Equation.DSMT4" ShapeID="_x0000_i14676" DrawAspect="Content" ObjectID="_1574882423" r:id="rId276"/>
        </w:object>
      </w:r>
      <w:r>
        <w:t xml:space="preserve">                         (4.4)</w:t>
      </w:r>
    </w:p>
    <w:p w:rsidR="00C57732" w:rsidRPr="00B123A1" w:rsidRDefault="00C57732" w:rsidP="00C57732">
      <w:pPr>
        <w:jc w:val="left"/>
      </w:pPr>
      <w:r w:rsidRPr="00B123A1">
        <w:rPr>
          <w:rFonts w:hint="eastAsia"/>
        </w:rPr>
        <w:t>其中</w:t>
      </w:r>
      <w:r w:rsidRPr="00072F31">
        <w:rPr>
          <w:position w:val="-12"/>
        </w:rPr>
        <w:object w:dxaOrig="1620" w:dyaOrig="380">
          <v:shape id="_x0000_i14677" type="#_x0000_t75" style="width:81pt;height:18.75pt" o:ole="">
            <v:imagedata r:id="rId277" o:title=""/>
          </v:shape>
          <o:OLEObject Type="Embed" ProgID="Equation.DSMT4" ShapeID="_x0000_i14677" DrawAspect="Content" ObjectID="_1574882424" r:id="rId278"/>
        </w:object>
      </w:r>
      <w:r w:rsidRPr="00B123A1">
        <w:rPr>
          <w:rFonts w:hint="eastAsia"/>
        </w:rPr>
        <w:t>，表征光波在微环内传播一周的衰减，</w:t>
      </w:r>
      <w:r w:rsidRPr="00072F31">
        <w:rPr>
          <w:position w:val="-6"/>
        </w:rPr>
        <w:object w:dxaOrig="240" w:dyaOrig="220">
          <v:shape id="_x0000_i14678" type="#_x0000_t75" style="width:12pt;height:11.25pt" o:ole="">
            <v:imagedata r:id="rId279" o:title=""/>
          </v:shape>
          <o:OLEObject Type="Embed" ProgID="Equation.DSMT4" ShapeID="_x0000_i14678" DrawAspect="Content" ObjectID="_1574882425" r:id="rId280"/>
        </w:object>
      </w:r>
      <w:r w:rsidRPr="00B123A1">
        <w:rPr>
          <w:rFonts w:hint="eastAsia"/>
        </w:rPr>
        <w:t>为微环线性损耗系数，</w:t>
      </w:r>
      <w:r w:rsidRPr="00072F31">
        <w:rPr>
          <w:position w:val="-12"/>
        </w:rPr>
        <w:object w:dxaOrig="1380" w:dyaOrig="360">
          <v:shape id="_x0000_i14679" type="#_x0000_t75" style="width:69pt;height:18pt" o:ole="">
            <v:imagedata r:id="rId281" o:title=""/>
          </v:shape>
          <o:OLEObject Type="Embed" ProgID="Equation.DSMT4" ShapeID="_x0000_i14679" DrawAspect="Content" ObjectID="_1574882426" r:id="rId282"/>
        </w:object>
      </w:r>
      <w:r w:rsidRPr="00B123A1">
        <w:rPr>
          <w:rFonts w:hint="eastAsia"/>
        </w:rPr>
        <w:t>，指的是跑道型谐振腔的总周长，包括弯曲波导与直波导。</w:t>
      </w:r>
      <w:r w:rsidRPr="00072F31">
        <w:rPr>
          <w:position w:val="-12"/>
        </w:rPr>
        <w:object w:dxaOrig="780" w:dyaOrig="360">
          <v:shape id="_x0000_i14680" type="#_x0000_t75" style="width:39pt;height:18pt" o:ole="">
            <v:imagedata r:id="rId283" o:title=""/>
          </v:shape>
          <o:OLEObject Type="Embed" ProgID="Equation.DSMT4" ShapeID="_x0000_i14680" DrawAspect="Content" ObjectID="_1574882427" r:id="rId284"/>
        </w:object>
      </w:r>
      <w:r w:rsidRPr="00B123A1">
        <w:rPr>
          <w:rFonts w:hint="eastAsia"/>
        </w:rPr>
        <w:t>为光波在跑道型微环内传播一周的相移，</w:t>
      </w:r>
      <w:r w:rsidRPr="00072F31">
        <w:rPr>
          <w:position w:val="-10"/>
        </w:rPr>
        <w:object w:dxaOrig="240" w:dyaOrig="320">
          <v:shape id="_x0000_i14681" type="#_x0000_t75" style="width:12pt;height:15.75pt" o:ole="">
            <v:imagedata r:id="rId285" o:title=""/>
          </v:shape>
          <o:OLEObject Type="Embed" ProgID="Equation.DSMT4" ShapeID="_x0000_i14681" DrawAspect="Content" ObjectID="_1574882428" r:id="rId286"/>
        </w:object>
      </w:r>
      <w:r w:rsidRPr="00B123A1">
        <w:rPr>
          <w:rFonts w:hint="eastAsia"/>
        </w:rPr>
        <w:t>为跑道型谐振腔中的传播常数，</w:t>
      </w:r>
      <w:r w:rsidRPr="00072F31">
        <w:rPr>
          <w:position w:val="-14"/>
        </w:rPr>
        <w:object w:dxaOrig="1340" w:dyaOrig="380">
          <v:shape id="_x0000_i14682" type="#_x0000_t75" style="width:66.75pt;height:18.75pt" o:ole="">
            <v:imagedata r:id="rId287" o:title=""/>
          </v:shape>
          <o:OLEObject Type="Embed" ProgID="Equation.DSMT4" ShapeID="_x0000_i14682" DrawAspect="Content" ObjectID="_1574882429" r:id="rId288"/>
        </w:object>
      </w:r>
      <w:r w:rsidRPr="00B123A1">
        <w:rPr>
          <w:rFonts w:hint="eastAsia"/>
        </w:rPr>
        <w:t>，</w:t>
      </w:r>
      <w:r w:rsidRPr="00072F31">
        <w:rPr>
          <w:position w:val="-12"/>
        </w:rPr>
        <w:object w:dxaOrig="260" w:dyaOrig="360">
          <v:shape id="_x0000_i14683" type="#_x0000_t75" style="width:12.75pt;height:18pt" o:ole="">
            <v:imagedata r:id="rId289" o:title=""/>
          </v:shape>
          <o:OLEObject Type="Embed" ProgID="Equation.DSMT4" ShapeID="_x0000_i14683" DrawAspect="Content" ObjectID="_1574882430" r:id="rId290"/>
        </w:object>
      </w:r>
      <w:r w:rsidRPr="00B123A1">
        <w:rPr>
          <w:rFonts w:hint="eastAsia"/>
        </w:rPr>
        <w:t>为谐振腔的传输长度，</w:t>
      </w:r>
      <w:r w:rsidRPr="00072F31">
        <w:rPr>
          <w:position w:val="-14"/>
        </w:rPr>
        <w:object w:dxaOrig="1260" w:dyaOrig="380">
          <v:shape id="_x0000_i14684" type="#_x0000_t75" style="width:63pt;height:18.75pt" o:ole="">
            <v:imagedata r:id="rId291" o:title=""/>
          </v:shape>
          <o:OLEObject Type="Embed" ProgID="Equation.DSMT4" ShapeID="_x0000_i14684" DrawAspect="Content" ObjectID="_1574882431" r:id="rId292"/>
        </w:object>
      </w:r>
      <w:r w:rsidRPr="00B123A1">
        <w:rPr>
          <w:rFonts w:hint="eastAsia"/>
        </w:rPr>
        <w:t>。</w:t>
      </w:r>
      <w:r w:rsidRPr="00072F31">
        <w:rPr>
          <w:position w:val="-6"/>
        </w:rPr>
        <w:object w:dxaOrig="200" w:dyaOrig="220">
          <v:shape id="_x0000_i14685" type="#_x0000_t75" style="width:9.75pt;height:11.25pt" o:ole="">
            <v:imagedata r:id="rId293" o:title=""/>
          </v:shape>
          <o:OLEObject Type="Embed" ProgID="Equation.DSMT4" ShapeID="_x0000_i14685" DrawAspect="Content" ObjectID="_1574882432" r:id="rId294"/>
        </w:object>
      </w:r>
      <w:r>
        <w:rPr>
          <w:rFonts w:hint="eastAsia"/>
        </w:rPr>
        <w:t>与</w:t>
      </w:r>
      <w:r w:rsidRPr="00072F31">
        <w:rPr>
          <w:position w:val="-6"/>
        </w:rPr>
        <w:object w:dxaOrig="240" w:dyaOrig="220">
          <v:shape id="_x0000_i14686" type="#_x0000_t75" style="width:12pt;height:11.25pt" o:ole="">
            <v:imagedata r:id="rId295" o:title=""/>
          </v:shape>
          <o:OLEObject Type="Embed" ProgID="Equation.DSMT4" ShapeID="_x0000_i14686" DrawAspect="Content" ObjectID="_1574882433" r:id="rId296"/>
        </w:object>
      </w:r>
      <w:r w:rsidRPr="00B123A1">
        <w:rPr>
          <w:rFonts w:hint="eastAsia"/>
        </w:rPr>
        <w:t>的大小与跑道型微环谐振腔的传输长度有关。</w:t>
      </w:r>
    </w:p>
    <w:p w:rsidR="00C57732" w:rsidRPr="00B123A1" w:rsidRDefault="00C57732" w:rsidP="00C57732">
      <w:pPr>
        <w:ind w:firstLine="420"/>
      </w:pPr>
      <w:r w:rsidRPr="00B123A1">
        <w:rPr>
          <w:rFonts w:hint="eastAsia"/>
        </w:rPr>
        <w:t>跑道型微环谐振腔的透射率</w:t>
      </w:r>
      <w:r w:rsidRPr="00072F31">
        <w:rPr>
          <w:position w:val="-12"/>
        </w:rPr>
        <w:object w:dxaOrig="260" w:dyaOrig="360">
          <v:shape id="_x0000_i14687" type="#_x0000_t75" style="width:12.75pt;height:18pt" o:ole="">
            <v:imagedata r:id="rId297" o:title=""/>
          </v:shape>
          <o:OLEObject Type="Embed" ProgID="Equation.DSMT4" ShapeID="_x0000_i14687" DrawAspect="Content" ObjectID="_1574882434" r:id="rId298"/>
        </w:object>
      </w:r>
      <w:r w:rsidRPr="00B123A1">
        <w:rPr>
          <w:rFonts w:hint="eastAsia"/>
        </w:rPr>
        <w:t>和相位响应</w:t>
      </w:r>
      <w:r w:rsidRPr="00072F31">
        <w:rPr>
          <w:position w:val="-12"/>
        </w:rPr>
        <w:object w:dxaOrig="340" w:dyaOrig="360">
          <v:shape id="_x0000_i14688" type="#_x0000_t75" style="width:17.25pt;height:18pt" o:ole="">
            <v:imagedata r:id="rId299" o:title=""/>
          </v:shape>
          <o:OLEObject Type="Embed" ProgID="Equation.DSMT4" ShapeID="_x0000_i14688" DrawAspect="Content" ObjectID="_1574882435" r:id="rId300"/>
        </w:object>
      </w:r>
      <w:r w:rsidRPr="00B123A1">
        <w:rPr>
          <w:rFonts w:hint="eastAsia"/>
        </w:rPr>
        <w:t>可以表示如下</w:t>
      </w:r>
      <w:r>
        <w:rPr>
          <w:color w:val="0000FF"/>
          <w:vertAlign w:val="superscript"/>
        </w:rPr>
        <w:t>[12</w:t>
      </w:r>
      <w:r w:rsidRPr="00401EC0">
        <w:rPr>
          <w:color w:val="0000FF"/>
          <w:vertAlign w:val="superscript"/>
        </w:rPr>
        <w:t>]</w:t>
      </w:r>
      <w:r w:rsidRPr="00B123A1">
        <w:rPr>
          <w:rFonts w:hint="eastAsia"/>
        </w:rPr>
        <w:t>：</w:t>
      </w:r>
    </w:p>
    <w:p w:rsidR="00C57732" w:rsidRDefault="00C57732" w:rsidP="00C57732">
      <w:pPr>
        <w:wordWrap w:val="0"/>
        <w:spacing w:line="240" w:lineRule="auto"/>
        <w:jc w:val="right"/>
      </w:pPr>
      <w:r>
        <w:t xml:space="preserve"> </w:t>
      </w:r>
      <w:r w:rsidRPr="00072F31">
        <w:rPr>
          <w:position w:val="-38"/>
        </w:rPr>
        <w:object w:dxaOrig="4060" w:dyaOrig="920">
          <v:shape id="_x0000_i14689" type="#_x0000_t75" style="width:203.25pt;height:45.75pt" o:ole="">
            <v:imagedata r:id="rId301" o:title=""/>
          </v:shape>
          <o:OLEObject Type="Embed" ProgID="Equation.DSMT4" ShapeID="_x0000_i14689" DrawAspect="Content" ObjectID="_1574882436" r:id="rId302"/>
        </w:object>
      </w:r>
      <w:r>
        <w:t xml:space="preserve">              </w:t>
      </w:r>
      <w:r>
        <w:rPr>
          <w:rFonts w:hint="eastAsia"/>
        </w:rPr>
        <w:t>(</w:t>
      </w:r>
      <w:r>
        <w:t>4.5</w:t>
      </w:r>
      <w:r>
        <w:rPr>
          <w:rFonts w:hint="eastAsia"/>
        </w:rPr>
        <w:t>)</w:t>
      </w:r>
    </w:p>
    <w:p w:rsidR="00C57732" w:rsidRPr="003D22E0" w:rsidRDefault="00C57732" w:rsidP="00C57732">
      <w:pPr>
        <w:wordWrap w:val="0"/>
        <w:spacing w:line="240" w:lineRule="auto"/>
        <w:jc w:val="right"/>
      </w:pPr>
      <w:r>
        <w:t xml:space="preserve">     </w:t>
      </w:r>
      <w:r w:rsidRPr="00072F31">
        <w:rPr>
          <w:position w:val="-30"/>
        </w:rPr>
        <w:object w:dxaOrig="1420" w:dyaOrig="680">
          <v:shape id="_x0000_i14690" type="#_x0000_t75" style="width:71.25pt;height:33.75pt" o:ole="">
            <v:imagedata r:id="rId303" o:title=""/>
          </v:shape>
          <o:OLEObject Type="Embed" ProgID="Equation.DSMT4" ShapeID="_x0000_i14690" DrawAspect="Content" ObjectID="_1574882437" r:id="rId304"/>
        </w:object>
      </w:r>
      <w:r>
        <w:t xml:space="preserve">                                    (4.6)</w:t>
      </w:r>
    </w:p>
    <w:p w:rsidR="00DF14EB" w:rsidRDefault="00B5411D" w:rsidP="00DF14EB">
      <w:pPr>
        <w:ind w:firstLine="420"/>
      </w:pPr>
      <w:r w:rsidRPr="00B123A1">
        <w:rPr>
          <w:rFonts w:hint="eastAsia"/>
        </w:rPr>
        <w:t>如前所述，</w:t>
      </w:r>
      <w:r w:rsidR="00DF14EB" w:rsidRPr="00B123A1">
        <w:rPr>
          <w:rFonts w:hint="eastAsia"/>
        </w:rPr>
        <w:t>根据传输系数与耦合系数的大小关系，我们可以将微环谐振腔分为三种不同的耦合状态：当传输系数与耦合系数相等时，即</w:t>
      </w:r>
      <w:r w:rsidR="00DF14EB" w:rsidRPr="00072F31">
        <w:rPr>
          <w:position w:val="-6"/>
        </w:rPr>
        <w:object w:dxaOrig="540" w:dyaOrig="220">
          <v:shape id="_x0000_i14691" type="#_x0000_t75" style="width:27pt;height:11.25pt" o:ole="">
            <v:imagedata r:id="rId305" o:title=""/>
          </v:shape>
          <o:OLEObject Type="Embed" ProgID="Equation.DSMT4" ShapeID="_x0000_i14691" DrawAspect="Content" ObjectID="_1574882438" r:id="rId306"/>
        </w:object>
      </w:r>
      <w:r w:rsidR="00DF14EB" w:rsidRPr="00B123A1">
        <w:rPr>
          <w:rFonts w:hint="eastAsia"/>
        </w:rPr>
        <w:t>时，为严格耦合状态（</w:t>
      </w:r>
      <w:r w:rsidR="00DF14EB" w:rsidRPr="00B123A1">
        <w:rPr>
          <w:rFonts w:hint="eastAsia"/>
        </w:rPr>
        <w:t>C</w:t>
      </w:r>
      <w:r w:rsidR="00DF14EB" w:rsidRPr="00B123A1">
        <w:t>ritical</w:t>
      </w:r>
      <w:r w:rsidR="00DF14EB" w:rsidRPr="00B123A1">
        <w:rPr>
          <w:rFonts w:hint="eastAsia"/>
        </w:rPr>
        <w:t xml:space="preserve"> C</w:t>
      </w:r>
      <w:r w:rsidR="00DF14EB" w:rsidRPr="00B123A1">
        <w:t>oupling</w:t>
      </w:r>
      <w:r w:rsidR="00DF14EB" w:rsidRPr="00B123A1">
        <w:rPr>
          <w:rFonts w:hint="eastAsia"/>
        </w:rPr>
        <w:t>）。当</w:t>
      </w:r>
      <w:r w:rsidR="00DF14EB" w:rsidRPr="00072F31">
        <w:rPr>
          <w:position w:val="-6"/>
        </w:rPr>
        <w:object w:dxaOrig="540" w:dyaOrig="220">
          <v:shape id="_x0000_i14692" type="#_x0000_t75" style="width:27pt;height:11.25pt" o:ole="">
            <v:imagedata r:id="rId307" o:title=""/>
          </v:shape>
          <o:OLEObject Type="Embed" ProgID="Equation.DSMT4" ShapeID="_x0000_i14692" DrawAspect="Content" ObjectID="_1574882439" r:id="rId308"/>
        </w:object>
      </w:r>
      <w:r w:rsidR="00DF14EB" w:rsidRPr="00B123A1">
        <w:rPr>
          <w:rFonts w:hint="eastAsia"/>
        </w:rPr>
        <w:t>时，为欠耦合状态（</w:t>
      </w:r>
      <w:r w:rsidR="00DF14EB" w:rsidRPr="00B123A1">
        <w:rPr>
          <w:rFonts w:hint="eastAsia"/>
        </w:rPr>
        <w:t>U</w:t>
      </w:r>
      <w:r w:rsidR="00DF14EB" w:rsidRPr="00B123A1">
        <w:t>ndercoupling</w:t>
      </w:r>
      <w:r w:rsidR="00DF14EB" w:rsidRPr="00B123A1">
        <w:rPr>
          <w:rFonts w:hint="eastAsia"/>
        </w:rPr>
        <w:t>）。当</w:t>
      </w:r>
      <w:r w:rsidR="00DF14EB" w:rsidRPr="00072F31">
        <w:rPr>
          <w:position w:val="-6"/>
        </w:rPr>
        <w:object w:dxaOrig="540" w:dyaOrig="220">
          <v:shape id="_x0000_i14693" type="#_x0000_t75" style="width:27pt;height:11.25pt" o:ole="">
            <v:imagedata r:id="rId309" o:title=""/>
          </v:shape>
          <o:OLEObject Type="Embed" ProgID="Equation.DSMT4" ShapeID="_x0000_i14693" DrawAspect="Content" ObjectID="_1574882440" r:id="rId310"/>
        </w:object>
      </w:r>
      <w:r w:rsidR="00DF14EB" w:rsidRPr="00B123A1">
        <w:rPr>
          <w:rFonts w:hint="eastAsia"/>
        </w:rPr>
        <w:t>时，为过耦合状态（</w:t>
      </w:r>
      <w:r w:rsidR="00DF14EB" w:rsidRPr="00B123A1">
        <w:rPr>
          <w:rFonts w:hint="eastAsia"/>
        </w:rPr>
        <w:t>O</w:t>
      </w:r>
      <w:r w:rsidR="00DF14EB" w:rsidRPr="00B123A1">
        <w:t>vercoupling</w:t>
      </w:r>
      <w:r w:rsidR="00DF14EB" w:rsidRPr="00B123A1">
        <w:rPr>
          <w:rFonts w:hint="eastAsia"/>
        </w:rPr>
        <w:t>）。通过耦合状态的分析，可以对微环的强度响应以及相位响应具有更加深入的理解。令</w:t>
      </w:r>
      <w:r w:rsidR="00DF14EB" w:rsidRPr="00072F31">
        <w:rPr>
          <w:position w:val="-4"/>
        </w:rPr>
        <w:object w:dxaOrig="180" w:dyaOrig="200">
          <v:shape id="_x0000_i14694" type="#_x0000_t75" style="width:9pt;height:9.75pt" o:ole="">
            <v:imagedata r:id="rId311" o:title=""/>
          </v:shape>
          <o:OLEObject Type="Embed" ProgID="Equation.DSMT4" ShapeID="_x0000_i14694" DrawAspect="Content" ObjectID="_1574882441" r:id="rId312"/>
        </w:object>
      </w:r>
      <w:r w:rsidR="00DF14EB" w:rsidRPr="00B123A1">
        <w:rPr>
          <w:rFonts w:hint="eastAsia"/>
        </w:rPr>
        <w:t>为常数，改变</w:t>
      </w:r>
      <w:r w:rsidR="00DF14EB" w:rsidRPr="00072F31">
        <w:rPr>
          <w:position w:val="-6"/>
        </w:rPr>
        <w:object w:dxaOrig="200" w:dyaOrig="220">
          <v:shape id="_x0000_i14695" type="#_x0000_t75" style="width:9.75pt;height:11.25pt" o:ole="">
            <v:imagedata r:id="rId313" o:title=""/>
          </v:shape>
          <o:OLEObject Type="Embed" ProgID="Equation.DSMT4" ShapeID="_x0000_i14695" DrawAspect="Content" ObjectID="_1574882442" r:id="rId314"/>
        </w:object>
      </w:r>
      <w:r w:rsidR="00DF14EB">
        <w:rPr>
          <w:rFonts w:hint="eastAsia"/>
        </w:rPr>
        <w:t>的取值，可以得到环谐振腔处于不同的耦合状态，</w:t>
      </w:r>
      <w:r w:rsidR="00DF14EB" w:rsidRPr="00B123A1">
        <w:rPr>
          <w:rFonts w:hint="eastAsia"/>
        </w:rPr>
        <w:t>图</w:t>
      </w:r>
      <w:r w:rsidR="00DF14EB">
        <w:t>4-3</w:t>
      </w:r>
      <w:r w:rsidR="00DF14EB" w:rsidRPr="00B123A1">
        <w:rPr>
          <w:rFonts w:hint="eastAsia"/>
        </w:rPr>
        <w:t>展示了跑道型微环谐振腔的透射谱和相位响应。如图</w:t>
      </w:r>
      <w:r w:rsidR="00DF14EB">
        <w:t>4-3</w:t>
      </w:r>
      <w:r w:rsidR="00DF14EB" w:rsidRPr="00B123A1">
        <w:rPr>
          <w:rFonts w:hint="eastAsia"/>
        </w:rPr>
        <w:t>（</w:t>
      </w:r>
      <w:r w:rsidR="00DF14EB" w:rsidRPr="00B123A1">
        <w:rPr>
          <w:rFonts w:hint="eastAsia"/>
        </w:rPr>
        <w:t>a</w:t>
      </w:r>
      <w:r w:rsidR="00DF14EB" w:rsidRPr="00B123A1">
        <w:rPr>
          <w:rFonts w:hint="eastAsia"/>
        </w:rPr>
        <w:t>）所示，随着传输系数的增加，微环谐振腔的带宽随之减小。如图</w:t>
      </w:r>
      <w:r w:rsidR="00DF14EB">
        <w:t>4-3</w:t>
      </w:r>
      <w:r w:rsidR="00DF14EB" w:rsidRPr="00B123A1">
        <w:rPr>
          <w:rFonts w:hint="eastAsia"/>
        </w:rPr>
        <w:t>（</w:t>
      </w:r>
      <w:r w:rsidR="00DF14EB" w:rsidRPr="00B123A1">
        <w:rPr>
          <w:rFonts w:hint="eastAsia"/>
        </w:rPr>
        <w:t>b</w:t>
      </w:r>
      <w:r w:rsidR="00DF14EB" w:rsidRPr="00B123A1">
        <w:rPr>
          <w:rFonts w:hint="eastAsia"/>
        </w:rPr>
        <w:t>）所示，欠耦合状态下，微环谐振腔在谐振波长处产生小于</w:t>
      </w:r>
      <w:r w:rsidR="00DF14EB" w:rsidRPr="00072F31">
        <w:rPr>
          <w:position w:val="-6"/>
        </w:rPr>
        <w:object w:dxaOrig="220" w:dyaOrig="220">
          <v:shape id="_x0000_i14696" type="#_x0000_t75" style="width:11.25pt;height:11.25pt" o:ole="">
            <v:imagedata r:id="rId315" o:title=""/>
          </v:shape>
          <o:OLEObject Type="Embed" ProgID="Equation.DSMT4" ShapeID="_x0000_i14696" DrawAspect="Content" ObjectID="_1574882443" r:id="rId316"/>
        </w:object>
      </w:r>
      <w:r w:rsidR="00DF14EB" w:rsidRPr="00B123A1">
        <w:rPr>
          <w:rFonts w:hint="eastAsia"/>
        </w:rPr>
        <w:t>的相位变化，严格耦合状态下，微环谐振腔的相频响应会在谐振波长两侧产生一个幅度为</w:t>
      </w:r>
      <w:r w:rsidR="00DF14EB" w:rsidRPr="00072F31">
        <w:rPr>
          <w:position w:val="-6"/>
        </w:rPr>
        <w:object w:dxaOrig="220" w:dyaOrig="220">
          <v:shape id="_x0000_i14697" type="#_x0000_t75" style="width:11.25pt;height:11.25pt" o:ole="">
            <v:imagedata r:id="rId317" o:title=""/>
          </v:shape>
          <o:OLEObject Type="Embed" ProgID="Equation.DSMT4" ShapeID="_x0000_i14697" DrawAspect="Content" ObjectID="_1574882444" r:id="rId318"/>
        </w:object>
      </w:r>
      <w:r w:rsidR="00DF14EB" w:rsidRPr="00B123A1">
        <w:rPr>
          <w:rFonts w:hint="eastAsia"/>
        </w:rPr>
        <w:t>的相位跳变，而过耦合状态下，微环谐振腔会在谐振波长处产生大于</w:t>
      </w:r>
      <w:r w:rsidR="00DF14EB" w:rsidRPr="00072F31">
        <w:rPr>
          <w:position w:val="-6"/>
        </w:rPr>
        <w:object w:dxaOrig="220" w:dyaOrig="220">
          <v:shape id="_x0000_i14698" type="#_x0000_t75" style="width:11.25pt;height:11.25pt" o:ole="">
            <v:imagedata r:id="rId319" o:title=""/>
          </v:shape>
          <o:OLEObject Type="Embed" ProgID="Equation.DSMT4" ShapeID="_x0000_i14698" DrawAspect="Content" ObjectID="_1574882445" r:id="rId320"/>
        </w:object>
      </w:r>
      <w:r w:rsidR="00DF14EB" w:rsidRPr="00B123A1">
        <w:rPr>
          <w:rFonts w:hint="eastAsia"/>
        </w:rPr>
        <w:t>的相位跳变。因此，当输入光脉冲的载波波长与谐振波长重合时，严格耦合的跑道型微环谐振腔可以近似实现一阶微分。而欠耦合和过耦合的微环谐振腔可以近似实现</w:t>
      </w:r>
      <w:r w:rsidR="00DF14EB" w:rsidRPr="00072F31">
        <w:rPr>
          <w:position w:val="-6"/>
        </w:rPr>
        <w:object w:dxaOrig="900" w:dyaOrig="279">
          <v:shape id="_x0000_i14699" type="#_x0000_t75" style="width:45pt;height:14.25pt" o:ole="">
            <v:imagedata r:id="rId321" o:title=""/>
          </v:shape>
          <o:OLEObject Type="Embed" ProgID="Equation.DSMT4" ShapeID="_x0000_i14699" DrawAspect="Content" ObjectID="_1574882446" r:id="rId322"/>
        </w:object>
      </w:r>
      <w:r w:rsidR="00DF14EB" w:rsidRPr="00B123A1">
        <w:rPr>
          <w:rFonts w:hint="eastAsia"/>
        </w:rPr>
        <w:t>的分数阶微分。</w:t>
      </w:r>
    </w:p>
    <w:p w:rsidR="00B5411D" w:rsidRPr="00B123A1" w:rsidRDefault="00DF14EB" w:rsidP="00B5411D">
      <w:pPr>
        <w:ind w:firstLine="420"/>
      </w:pPr>
      <w:r w:rsidRPr="00B123A1">
        <w:t xml:space="preserve"> </w:t>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42C7F4EC" wp14:editId="0C0BE70A">
            <wp:extent cx="3782181" cy="2563200"/>
            <wp:effectExtent l="0" t="0" r="8890" b="8890"/>
            <wp:docPr id="7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3FAB344A" wp14:editId="2601C391">
            <wp:extent cx="3782181" cy="2563200"/>
            <wp:effectExtent l="0" t="0" r="8890" b="8890"/>
            <wp:docPr id="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DF14EB">
      <w:pPr>
        <w:pStyle w:val="a7"/>
      </w:pPr>
      <w:r w:rsidRPr="00B123A1">
        <w:rPr>
          <w:rFonts w:hint="eastAsia"/>
        </w:rPr>
        <w:t>图</w:t>
      </w:r>
      <w:r w:rsidRPr="00B123A1">
        <w:t>4</w:t>
      </w:r>
      <w:r w:rsidR="00DF14EB">
        <w:t>-</w:t>
      </w:r>
      <w:r w:rsidRPr="00B123A1">
        <w:rPr>
          <w:rFonts w:hint="eastAsia"/>
        </w:rPr>
        <w:t>3</w:t>
      </w:r>
      <w:r w:rsidRPr="00B123A1">
        <w:rPr>
          <w:rFonts w:hint="eastAsia"/>
        </w:rPr>
        <w:t>跑道型微环谐振腔在不同耦合状态下的（</w:t>
      </w:r>
      <w:r w:rsidRPr="00B123A1">
        <w:rPr>
          <w:rFonts w:hint="eastAsia"/>
        </w:rPr>
        <w:t>a</w:t>
      </w:r>
      <w:r w:rsidRPr="00B123A1">
        <w:rPr>
          <w:rFonts w:hint="eastAsia"/>
        </w:rPr>
        <w:t>）透射率谱，和（</w:t>
      </w:r>
      <w:r w:rsidRPr="00B123A1">
        <w:rPr>
          <w:rFonts w:hint="eastAsia"/>
        </w:rPr>
        <w:t>b</w:t>
      </w:r>
      <w:r w:rsidRPr="00B123A1">
        <w:rPr>
          <w:rFonts w:hint="eastAsia"/>
        </w:rPr>
        <w:t>）相频响应</w:t>
      </w:r>
    </w:p>
    <w:p w:rsidR="00B5411D" w:rsidRPr="00B123A1" w:rsidRDefault="00B5411D" w:rsidP="00B5411D">
      <w:pPr>
        <w:spacing w:line="240" w:lineRule="atLeast"/>
        <w:jc w:val="center"/>
        <w:rPr>
          <w:rFonts w:ascii="宋体" w:hAnsi="宋体"/>
          <w:sz w:val="21"/>
          <w:szCs w:val="21"/>
        </w:rPr>
      </w:pPr>
    </w:p>
    <w:p w:rsidR="00B5411D" w:rsidRPr="00B123A1" w:rsidRDefault="00B5411D" w:rsidP="00B5411D">
      <w:pPr>
        <w:pStyle w:val="2"/>
      </w:pPr>
      <w:bookmarkStart w:id="182" w:name="_Toc501121532"/>
      <w:r w:rsidRPr="00B123A1">
        <w:rPr>
          <w:rFonts w:hint="eastAsia"/>
        </w:rPr>
        <w:t>4.</w:t>
      </w:r>
      <w:r w:rsidRPr="00B123A1">
        <w:t>2</w:t>
      </w:r>
      <w:r w:rsidRPr="00B123A1">
        <w:rPr>
          <w:rFonts w:hint="eastAsia"/>
        </w:rPr>
        <w:t xml:space="preserve"> </w:t>
      </w:r>
      <w:r w:rsidRPr="00B123A1">
        <w:rPr>
          <w:rFonts w:hint="eastAsia"/>
        </w:rPr>
        <w:t>跑道型</w:t>
      </w:r>
      <w:r w:rsidRPr="00B123A1">
        <w:t>微环谐振器</w:t>
      </w:r>
      <w:r w:rsidRPr="00B123A1">
        <w:rPr>
          <w:rFonts w:hint="eastAsia"/>
        </w:rPr>
        <w:t>的设计与数值仿真</w:t>
      </w:r>
      <w:bookmarkEnd w:id="180"/>
      <w:bookmarkEnd w:id="182"/>
    </w:p>
    <w:p w:rsidR="00B5411D" w:rsidRPr="00B123A1" w:rsidRDefault="00B5411D" w:rsidP="00B5411D">
      <w:pPr>
        <w:pStyle w:val="3"/>
      </w:pPr>
      <w:bookmarkStart w:id="183" w:name="_Toc501121533"/>
      <w:r w:rsidRPr="00B123A1">
        <w:t>4</w:t>
      </w:r>
      <w:r w:rsidRPr="00B123A1">
        <w:rPr>
          <w:rFonts w:hint="eastAsia"/>
        </w:rPr>
        <w:t xml:space="preserve">.2.1 </w:t>
      </w:r>
      <w:r w:rsidRPr="00B123A1">
        <w:rPr>
          <w:rFonts w:hint="eastAsia"/>
        </w:rPr>
        <w:t>跑道型微环结构与模型</w:t>
      </w:r>
      <w:bookmarkEnd w:id="183"/>
    </w:p>
    <w:p w:rsidR="00B5411D" w:rsidRPr="00B123A1" w:rsidRDefault="00B5411D" w:rsidP="00ED2330">
      <w:pPr>
        <w:spacing w:line="240" w:lineRule="auto"/>
        <w:ind w:firstLine="420"/>
      </w:pPr>
      <w:r w:rsidRPr="00B123A1">
        <w:rPr>
          <w:rFonts w:hint="eastAsia"/>
        </w:rPr>
        <w:t>本文设计的跑道型微环谐振腔如图</w:t>
      </w:r>
      <w:r w:rsidRPr="00B123A1">
        <w:t>4</w:t>
      </w:r>
      <w:r w:rsidR="00C17B2A">
        <w:t>-</w:t>
      </w:r>
      <w:r w:rsidRPr="00B123A1">
        <w:t>4</w:t>
      </w:r>
      <w:r w:rsidRPr="00B123A1">
        <w:rPr>
          <w:rFonts w:hint="eastAsia"/>
        </w:rPr>
        <w:t>所示，其中（</w:t>
      </w:r>
      <w:r w:rsidRPr="00B123A1">
        <w:rPr>
          <w:rFonts w:hint="eastAsia"/>
        </w:rPr>
        <w:t>a</w:t>
      </w:r>
      <w:r w:rsidRPr="00B123A1">
        <w:rPr>
          <w:rFonts w:hint="eastAsia"/>
        </w:rPr>
        <w:t>）为截面图，（</w:t>
      </w:r>
      <w:r w:rsidRPr="00B123A1">
        <w:rPr>
          <w:rFonts w:hint="eastAsia"/>
        </w:rPr>
        <w:t>b</w:t>
      </w:r>
      <w:r w:rsidRPr="00B123A1">
        <w:rPr>
          <w:rFonts w:hint="eastAsia"/>
        </w:rPr>
        <w:t>）为俯视图，</w:t>
      </w:r>
    </w:p>
    <w:tbl>
      <w:tblPr>
        <w:tblStyle w:val="af0"/>
        <w:tblW w:w="6028" w:type="dxa"/>
        <w:tblInd w:w="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3465"/>
      </w:tblGrid>
      <w:tr w:rsidR="00B123A1" w:rsidRPr="00B123A1" w:rsidTr="00301F8E">
        <w:trPr>
          <w:trHeight w:val="5336"/>
        </w:trPr>
        <w:tc>
          <w:tcPr>
            <w:tcW w:w="3011" w:type="dxa"/>
          </w:tcPr>
          <w:p w:rsidR="00B5411D" w:rsidRPr="00B123A1" w:rsidRDefault="00B5411D" w:rsidP="00ED2330">
            <w:pPr>
              <w:spacing w:line="240" w:lineRule="auto"/>
              <w:jc w:val="cente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45952" behindDoc="0" locked="0" layoutInCell="1" allowOverlap="1" wp14:anchorId="2CB84C7F" wp14:editId="355B6E2B">
                      <wp:simplePos x="0" y="0"/>
                      <wp:positionH relativeFrom="column">
                        <wp:posOffset>605759</wp:posOffset>
                      </wp:positionH>
                      <wp:positionV relativeFrom="paragraph">
                        <wp:posOffset>1136607</wp:posOffset>
                      </wp:positionV>
                      <wp:extent cx="487973" cy="387927"/>
                      <wp:effectExtent l="0" t="0" r="0" b="6350"/>
                      <wp:wrapNone/>
                      <wp:docPr id="68" name="文本框 68"/>
                      <wp:cNvGraphicFramePr/>
                      <a:graphic xmlns:a="http://schemas.openxmlformats.org/drawingml/2006/main">
                        <a:graphicData uri="http://schemas.microsoft.com/office/word/2010/wordprocessingShape">
                          <wps:wsp>
                            <wps:cNvSpPr txBox="1"/>
                            <wps:spPr>
                              <a:xfrm>
                                <a:off x="0" y="0"/>
                                <a:ext cx="487973" cy="387927"/>
                              </a:xfrm>
                              <a:prstGeom prst="rect">
                                <a:avLst/>
                              </a:prstGeom>
                              <a:solidFill>
                                <a:schemeClr val="lt1"/>
                              </a:solidFill>
                              <a:ln w="6350">
                                <a:noFill/>
                              </a:ln>
                            </wps:spPr>
                            <wps:txbx>
                              <w:txbxContent>
                                <w:p w:rsidR="00B74F9C" w:rsidRDefault="00B74F9C" w:rsidP="00B5411D">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B84C7F" id="文本框 68" o:spid="_x0000_s1075" type="#_x0000_t202" style="position:absolute;left:0;text-align:left;margin-left:47.7pt;margin-top:89.5pt;width:38.4pt;height:30.5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" fillcolor="white [3201]" stroked="f" strokeweight=".5pt">
                      <v:textbox>
                        <w:txbxContent>
                          <w:p w:rsidR="00B74F9C" w:rsidRDefault="00B74F9C" w:rsidP="00B5411D">
                            <w:r>
                              <w:rPr>
                                <w:rFonts w:hint="eastAsia"/>
                              </w:rPr>
                              <w:t>(</w:t>
                            </w:r>
                            <w:r>
                              <w:t>a</w:t>
                            </w:r>
                            <w:r>
                              <w:rPr>
                                <w:rFonts w:hint="eastAsia"/>
                              </w:rPr>
                              <w:t>)</w:t>
                            </w:r>
                          </w:p>
                        </w:txbxContent>
                      </v:textbox>
                    </v:shape>
                  </w:pict>
                </mc:Fallback>
              </mc:AlternateContent>
            </w:r>
            <w:r w:rsidRPr="00B123A1">
              <w:rPr>
                <w:noProof/>
              </w:rPr>
              <mc:AlternateContent>
                <mc:Choice Requires="wpg">
                  <w:drawing>
                    <wp:inline distT="0" distB="0" distL="0" distR="0" wp14:anchorId="0F9E2CC8" wp14:editId="4228C13C">
                      <wp:extent cx="2476500" cy="1428751"/>
                      <wp:effectExtent l="0" t="0" r="19050" b="19050"/>
                      <wp:docPr id="902" name="组合 902"/>
                      <wp:cNvGraphicFramePr/>
                      <a:graphic xmlns:a="http://schemas.openxmlformats.org/drawingml/2006/main">
                        <a:graphicData uri="http://schemas.microsoft.com/office/word/2010/wordprocessingGroup">
                          <wpg:wgp>
                            <wpg:cNvGrpSpPr/>
                            <wpg:grpSpPr>
                              <a:xfrm>
                                <a:off x="0" y="0"/>
                                <a:ext cx="2476500" cy="1428751"/>
                                <a:chOff x="0" y="30513"/>
                                <a:chExt cx="2142751" cy="915403"/>
                              </a:xfrm>
                            </wpg:grpSpPr>
                            <wps:wsp>
                              <wps:cNvPr id="903" name="矩形 903"/>
                              <wps:cNvSpPr/>
                              <wps:spPr>
                                <a:xfrm>
                                  <a:off x="0" y="342900"/>
                                  <a:ext cx="1371600" cy="361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4" name="组合 904"/>
                              <wpg:cNvGrpSpPr/>
                              <wpg:grpSpPr>
                                <a:xfrm>
                                  <a:off x="171450" y="30513"/>
                                  <a:ext cx="1971301" cy="915403"/>
                                  <a:chOff x="0" y="30513"/>
                                  <a:chExt cx="1971301" cy="915403"/>
                                </a:xfrm>
                              </wpg:grpSpPr>
                              <wpg:grpSp>
                                <wpg:cNvPr id="905" name="组合 905"/>
                                <wpg:cNvGrpSpPr/>
                                <wpg:grpSpPr>
                                  <a:xfrm>
                                    <a:off x="0" y="30513"/>
                                    <a:ext cx="1115060" cy="769138"/>
                                    <a:chOff x="0" y="30513"/>
                                    <a:chExt cx="1115060" cy="769138"/>
                                  </a:xfrm>
                                </wpg:grpSpPr>
                                <wps:wsp>
                                  <wps:cNvPr id="906" name="直接连接符 906"/>
                                  <wps:cNvCnPr/>
                                  <wps:spPr>
                                    <a:xfrm>
                                      <a:off x="225350"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0" name="组合 910"/>
                                  <wpg:cNvGrpSpPr/>
                                  <wpg:grpSpPr>
                                    <a:xfrm>
                                      <a:off x="0" y="30513"/>
                                      <a:ext cx="1115060" cy="769138"/>
                                      <a:chOff x="0" y="30513"/>
                                      <a:chExt cx="1115060" cy="769138"/>
                                    </a:xfrm>
                                  </wpg:grpSpPr>
                                  <wps:wsp>
                                    <wps:cNvPr id="911" name="直接连接符 911"/>
                                    <wps:cNvCnPr/>
                                    <wps:spPr>
                                      <a:xfrm>
                                        <a:off x="160345"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2" name="组合 912"/>
                                    <wpg:cNvGrpSpPr/>
                                    <wpg:grpSpPr>
                                      <a:xfrm>
                                        <a:off x="0" y="30513"/>
                                        <a:ext cx="1115060" cy="769138"/>
                                        <a:chOff x="0" y="30513"/>
                                        <a:chExt cx="1115060" cy="769138"/>
                                      </a:xfrm>
                                    </wpg:grpSpPr>
                                    <wps:wsp>
                                      <wps:cNvPr id="913" name="文本框 913"/>
                                      <wps:cNvSpPr txBox="1"/>
                                      <wps:spPr>
                                        <a:xfrm>
                                          <a:off x="89547" y="30513"/>
                                          <a:ext cx="247650" cy="295275"/>
                                        </a:xfrm>
                                        <a:prstGeom prst="rect">
                                          <a:avLst/>
                                        </a:prstGeom>
                                        <a:solidFill>
                                          <a:schemeClr val="lt1"/>
                                        </a:solidFill>
                                        <a:ln w="6350">
                                          <a:solidFill>
                                            <a:schemeClr val="bg1"/>
                                          </a:solidFill>
                                        </a:ln>
                                      </wps:spPr>
                                      <wps:txbx>
                                        <w:txbxContent>
                                          <w:p w:rsidR="00B74F9C" w:rsidRPr="00EF7C61" w:rsidRDefault="00B74F9C" w:rsidP="00B5411D">
                                            <w:pPr>
                                              <w:rPr>
                                                <w:sz w:val="21"/>
                                                <w:szCs w:val="21"/>
                                              </w:rPr>
                                            </w:pPr>
                                            <w:proofErr w:type="gramStart"/>
                                            <w:r w:rsidRPr="00EF7C61">
                                              <w:rPr>
                                                <w:rFonts w:hint="eastAsia"/>
                                                <w:sz w:val="21"/>
                                                <w:szCs w:val="21"/>
                                              </w:rPr>
                                              <w:t>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文本框 914"/>
                                      <wps:cNvSpPr txBox="1"/>
                                      <wps:spPr>
                                        <a:xfrm>
                                          <a:off x="765030" y="353786"/>
                                          <a:ext cx="285750" cy="285750"/>
                                        </a:xfrm>
                                        <a:prstGeom prst="rect">
                                          <a:avLst/>
                                        </a:prstGeom>
                                        <a:solidFill>
                                          <a:schemeClr val="accent1"/>
                                        </a:solidFill>
                                        <a:ln w="6350">
                                          <a:solidFill>
                                            <a:schemeClr val="accent1"/>
                                          </a:solidFill>
                                        </a:ln>
                                      </wps:spPr>
                                      <wps:txbx>
                                        <w:txbxContent>
                                          <w:p w:rsidR="00B74F9C" w:rsidRPr="00EF7C61" w:rsidRDefault="00B74F9C" w:rsidP="00B5411D">
                                            <w:pPr>
                                              <w:rPr>
                                                <w:sz w:val="21"/>
                                              </w:rPr>
                                            </w:pPr>
                                            <w:proofErr w:type="gramStart"/>
                                            <w:r w:rsidRPr="00EF7C61">
                                              <w:rPr>
                                                <w:sz w:val="21"/>
                                              </w:rPr>
                                              <w:t>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5" name="矩形 915"/>
                                      <wps:cNvSpPr/>
                                      <wps:spPr>
                                        <a:xfrm>
                                          <a:off x="43543"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矩形 916"/>
                                      <wps:cNvSpPr/>
                                      <wps:spPr>
                                        <a:xfrm>
                                          <a:off x="225878"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矩形 917"/>
                                      <wps:cNvSpPr/>
                                      <wps:spPr>
                                        <a:xfrm>
                                          <a:off x="821871" y="239486"/>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直接连接符 918"/>
                                      <wps:cNvCnPr/>
                                      <wps:spPr>
                                        <a:xfrm>
                                          <a:off x="38100" y="261257"/>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19" name="直接连接符 919"/>
                                      <wps:cNvCnPr/>
                                      <wps:spPr>
                                        <a:xfrm>
                                          <a:off x="348343"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0" name="直接连接符 920"/>
                                      <wps:cNvCnPr/>
                                      <wps:spPr>
                                        <a:xfrm>
                                          <a:off x="819150" y="274865"/>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1" name="直接连接符 921"/>
                                      <wps:cNvCnPr/>
                                      <wps:spPr>
                                        <a:xfrm>
                                          <a:off x="941614"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2" name="直接箭头连接符 922"/>
                                      <wps:cNvCnPr/>
                                      <wps:spPr>
                                        <a:xfrm>
                                          <a:off x="0" y="176893"/>
                                          <a:ext cx="159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3" name="直接箭头连接符 923"/>
                                      <wps:cNvCnPr/>
                                      <wps:spPr>
                                        <a:xfrm flipH="1">
                                          <a:off x="952500" y="503465"/>
                                          <a:ext cx="16256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4" name="直接箭头连接符 924"/>
                                      <wps:cNvCnPr/>
                                      <wps:spPr>
                                        <a:xfrm>
                                          <a:off x="647700" y="498022"/>
                                          <a:ext cx="159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5" name="直接箭头连接符 925"/>
                                      <wps:cNvCnPr/>
                                      <wps:spPr>
                                        <a:xfrm flipH="1">
                                          <a:off x="228600" y="179615"/>
                                          <a:ext cx="1630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26" name="组合 926"/>
                                <wpg:cNvGrpSpPr/>
                                <wpg:grpSpPr>
                                  <a:xfrm>
                                    <a:off x="1243757" y="47670"/>
                                    <a:ext cx="727544" cy="898246"/>
                                    <a:chOff x="0" y="0"/>
                                    <a:chExt cx="727544" cy="898246"/>
                                  </a:xfrm>
                                </wpg:grpSpPr>
                                <wps:wsp>
                                  <wps:cNvPr id="927" name="文本框 927"/>
                                  <wps:cNvSpPr txBox="1"/>
                                  <wps:spPr>
                                    <a:xfrm>
                                      <a:off x="0" y="329728"/>
                                      <a:ext cx="727544" cy="568518"/>
                                    </a:xfrm>
                                    <a:prstGeom prst="rect">
                                      <a:avLst/>
                                    </a:prstGeom>
                                    <a:solidFill>
                                      <a:schemeClr val="lt1"/>
                                    </a:solidFill>
                                    <a:ln w="6350">
                                      <a:solidFill>
                                        <a:schemeClr val="bg1"/>
                                      </a:solidFill>
                                    </a:ln>
                                  </wps:spPr>
                                  <wps:txbx>
                                    <w:txbxContent>
                                      <w:p w:rsidR="00B74F9C" w:rsidRDefault="00B74F9C" w:rsidP="00B5411D">
                                        <w:pPr>
                                          <w:rPr>
                                            <w:szCs w:val="21"/>
                                          </w:rPr>
                                        </w:pPr>
                                        <w:proofErr w:type="gramStart"/>
                                        <w:r>
                                          <w:rPr>
                                            <w:szCs w:val="21"/>
                                          </w:rPr>
                                          <w:t>z</w:t>
                                        </w:r>
                                        <w:proofErr w:type="gramEnd"/>
                                      </w:p>
                                      <w:p w:rsidR="00B74F9C" w:rsidRPr="00335896" w:rsidRDefault="00B74F9C" w:rsidP="00B5411D">
                                        <w:pPr>
                                          <w:rPr>
                                            <w:rFonts w:ascii="宋体" w:hAnsi="宋体"/>
                                            <w:b/>
                                            <w:szCs w:val="21"/>
                                          </w:rPr>
                                        </w:pPr>
                                        <w:r w:rsidRPr="00335896">
                                          <w:rPr>
                                            <w:rFonts w:ascii="宋体" w:hAnsi="宋体" w:hint="eastAsia"/>
                                            <w:b/>
                                            <w:szCs w:val="21"/>
                                          </w:rPr>
                                          <w:t>坐标系</w:t>
                                        </w:r>
                                      </w:p>
                                      <w:p w:rsidR="00B74F9C" w:rsidRPr="00B80AD9" w:rsidRDefault="00B74F9C" w:rsidP="00B5411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文本框 928"/>
                                  <wps:cNvSpPr txBox="1"/>
                                  <wps:spPr>
                                    <a:xfrm>
                                      <a:off x="142769" y="0"/>
                                      <a:ext cx="247650" cy="295275"/>
                                    </a:xfrm>
                                    <a:prstGeom prst="rect">
                                      <a:avLst/>
                                    </a:prstGeom>
                                    <a:solidFill>
                                      <a:schemeClr val="lt1"/>
                                    </a:solidFill>
                                    <a:ln w="6350">
                                      <a:solidFill>
                                        <a:schemeClr val="bg1"/>
                                      </a:solidFill>
                                    </a:ln>
                                  </wps:spPr>
                                  <wps:txbx>
                                    <w:txbxContent>
                                      <w:p w:rsidR="00B74F9C" w:rsidRPr="00B80AD9" w:rsidRDefault="00B74F9C" w:rsidP="00B5411D">
                                        <w:pPr>
                                          <w:rPr>
                                            <w:sz w:val="21"/>
                                            <w:szCs w:val="21"/>
                                          </w:rPr>
                                        </w:pPr>
                                        <w:proofErr w:type="gramStart"/>
                                        <w:r w:rsidRPr="00B80AD9">
                                          <w:rPr>
                                            <w:szCs w:val="21"/>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文本框 929"/>
                                  <wps:cNvSpPr txBox="1"/>
                                  <wps:spPr>
                                    <a:xfrm>
                                      <a:off x="360321" y="105377"/>
                                      <a:ext cx="247650" cy="295275"/>
                                    </a:xfrm>
                                    <a:prstGeom prst="rect">
                                      <a:avLst/>
                                    </a:prstGeom>
                                    <a:solidFill>
                                      <a:schemeClr val="lt1"/>
                                    </a:solidFill>
                                    <a:ln w="6350">
                                      <a:solidFill>
                                        <a:schemeClr val="bg1"/>
                                      </a:solidFill>
                                    </a:ln>
                                  </wps:spPr>
                                  <wps:txbx>
                                    <w:txbxContent>
                                      <w:p w:rsidR="00B74F9C" w:rsidRPr="00B80AD9" w:rsidRDefault="00B74F9C" w:rsidP="00B5411D">
                                        <w:pPr>
                                          <w:rPr>
                                            <w:sz w:val="21"/>
                                            <w:szCs w:val="21"/>
                                          </w:rPr>
                                        </w:pPr>
                                        <w:proofErr w:type="gramStart"/>
                                        <w:r w:rsidRPr="00B80AD9">
                                          <w:rPr>
                                            <w:szCs w:val="21"/>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0" name="组合 930"/>
                                  <wpg:cNvGrpSpPr/>
                                  <wpg:grpSpPr>
                                    <a:xfrm>
                                      <a:off x="112175" y="108776"/>
                                      <a:ext cx="398352" cy="348558"/>
                                      <a:chOff x="0" y="0"/>
                                      <a:chExt cx="398352" cy="348558"/>
                                    </a:xfrm>
                                  </wpg:grpSpPr>
                                  <wpg:grpSp>
                                    <wpg:cNvPr id="931" name="组合 931"/>
                                    <wpg:cNvGrpSpPr/>
                                    <wpg:grpSpPr>
                                      <a:xfrm>
                                        <a:off x="0" y="0"/>
                                        <a:ext cx="398352" cy="348558"/>
                                        <a:chOff x="0" y="0"/>
                                        <a:chExt cx="398352" cy="348558"/>
                                      </a:xfrm>
                                    </wpg:grpSpPr>
                                    <wps:wsp>
                                      <wps:cNvPr id="932" name="直接箭头连接符 932"/>
                                      <wps:cNvCnPr/>
                                      <wps:spPr>
                                        <a:xfrm>
                                          <a:off x="0" y="271604"/>
                                          <a:ext cx="3983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3" name="直接箭头连接符 933"/>
                                      <wps:cNvCnPr/>
                                      <wps:spPr>
                                        <a:xfrm flipV="1">
                                          <a:off x="76954" y="0"/>
                                          <a:ext cx="0" cy="348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35" name="流程图: 接点 935"/>
                                    <wps:cNvSpPr/>
                                    <wps:spPr>
                                      <a:xfrm>
                                        <a:off x="45267" y="248970"/>
                                        <a:ext cx="49794"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0F9E2CC8" id="组合 902" o:spid="_x0000_s1076" style="width:195pt;height:112.5pt;mso-position-horizontal-relative:char;mso-position-vertical-relative:line" coordorigin=",305" coordsize="21427,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">
                      <v:rect id="矩形 903" o:spid="_x0000_s1077" style="position:absolute;top:3429;width:1371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" fillcolor="#5b9bd5 [3204]" strokecolor="white [3212]" strokeweight="1pt"/>
                      <v:group id="组合 904" o:spid="_x0000_s1078" style="position:absolute;left:1714;top:305;width:19713;height:9154" coordorigin=",305" coordsize="19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group id="组合 905" o:spid="_x0000_s1079"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line id="直接连接符 906" o:spid="_x0000_s1080" style="position:absolute;visibility:visible;mso-wrap-style:square" from="2253,2643" to="225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" strokecolor="#ffc000" strokeweight=".5pt">
                            <v:stroke dashstyle="3 1" joinstyle="miter"/>
                          </v:line>
                          <v:group id="组合 910" o:spid="_x0000_s1081"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line id="直接连接符 911" o:spid="_x0000_s1082" style="position:absolute;visibility:visible;mso-wrap-style:square" from="1603,2643" to="160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" strokecolor="#ffc000" strokeweight=".5pt">
                              <v:stroke dashstyle="3 1" joinstyle="miter"/>
                            </v:line>
                            <v:group id="组合 912" o:spid="_x0000_s1083"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文本框 913" o:spid="_x0000_s1084" type="#_x0000_t202" style="position:absolute;left:895;top:305;width:247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" fillcolor="white [3201]" strokecolor="white [3212]" strokeweight=".5pt">
                                <v:textbox>
                                  <w:txbxContent>
                                    <w:p w:rsidR="00B74F9C" w:rsidRPr="00EF7C61" w:rsidRDefault="00B74F9C" w:rsidP="00B5411D">
                                      <w:pPr>
                                        <w:rPr>
                                          <w:sz w:val="21"/>
                                          <w:szCs w:val="21"/>
                                        </w:rPr>
                                      </w:pPr>
                                      <w:proofErr w:type="gramStart"/>
                                      <w:r w:rsidRPr="00EF7C61">
                                        <w:rPr>
                                          <w:rFonts w:hint="eastAsia"/>
                                          <w:sz w:val="21"/>
                                          <w:szCs w:val="21"/>
                                        </w:rPr>
                                        <w:t>g</w:t>
                                      </w:r>
                                      <w:proofErr w:type="gramEnd"/>
                                    </w:p>
                                  </w:txbxContent>
                                </v:textbox>
                              </v:shape>
                              <v:shape id="文本框 914" o:spid="_x0000_s1085" type="#_x0000_t202" style="position:absolute;left:7650;top:3537;width:285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" fillcolor="#5b9bd5 [3204]" strokecolor="#5b9bd5 [3204]" strokeweight=".5pt">
                                <v:textbox>
                                  <w:txbxContent>
                                    <w:p w:rsidR="00B74F9C" w:rsidRPr="00EF7C61" w:rsidRDefault="00B74F9C" w:rsidP="00B5411D">
                                      <w:pPr>
                                        <w:rPr>
                                          <w:sz w:val="21"/>
                                        </w:rPr>
                                      </w:pPr>
                                      <w:proofErr w:type="gramStart"/>
                                      <w:r w:rsidRPr="00EF7C61">
                                        <w:rPr>
                                          <w:sz w:val="21"/>
                                        </w:rPr>
                                        <w:t>w</w:t>
                                      </w:r>
                                      <w:proofErr w:type="gramEnd"/>
                                    </w:p>
                                  </w:txbxContent>
                                </v:textbox>
                              </v:shape>
                              <v:rect id="矩形 915" o:spid="_x0000_s1086" style="position:absolute;left:435;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" fillcolor="#5b9bd5 [3204]" strokecolor="#39f" strokeweight="1pt"/>
                              <v:rect id="矩形 916" o:spid="_x0000_s1087" style="position:absolute;left:2258;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" fillcolor="#5b9bd5 [3204]" strokecolor="#39f" strokeweight="1pt"/>
                              <v:rect id="矩形 917" o:spid="_x0000_s1088" style="position:absolute;left:8218;top:2394;width:1113;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" fillcolor="#5b9bd5 [3204]" strokecolor="#39f" strokeweight="1pt"/>
                              <v:line id="直接连接符 918" o:spid="_x0000_s1089" style="position:absolute;visibility:visible;mso-wrap-style:square" from="381,2612" to="381,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" strokecolor="#ffc000" strokeweight=".5pt">
                                <v:stroke dashstyle="3 1" joinstyle="miter"/>
                              </v:line>
                              <v:line id="直接连接符 919" o:spid="_x0000_s1090" style="position:absolute;visibility:visible;mso-wrap-style:square" from="3483,2667" to="3483,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" strokecolor="#ffc000" strokeweight=".5pt">
                                <v:stroke dashstyle="3 1" joinstyle="miter"/>
                              </v:line>
                              <v:line id="直接连接符 920" o:spid="_x0000_s1091" style="position:absolute;visibility:visible;mso-wrap-style:square" from="8191,2748" to="8191,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" strokecolor="#ffc000" strokeweight=".5pt">
                                <v:stroke dashstyle="3 1" joinstyle="miter"/>
                              </v:line>
                              <v:line id="直接连接符 921" o:spid="_x0000_s1092" style="position:absolute;visibility:visible;mso-wrap-style:square" from="9416,2667" to="9416,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" strokecolor="#ffc000" strokeweight=".5pt">
                                <v:stroke dashstyle="3 1" joinstyle="miter"/>
                              </v:line>
                              <v:shape id="直接箭头连接符 922" o:spid="_x0000_s1093" type="#_x0000_t32" style="position:absolute;top:1768;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" strokecolor="#5b9bd5 [3204]" strokeweight=".5pt">
                                <v:stroke endarrow="block" joinstyle="miter"/>
                              </v:shape>
                              <v:shape id="直接箭头连接符 923" o:spid="_x0000_s1094" type="#_x0000_t32" style="position:absolute;left:9525;top:5034;width:16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" strokecolor="#ed7d31 [3205]" strokeweight=".5pt">
                                <v:stroke endarrow="block" joinstyle="miter"/>
                              </v:shape>
                              <v:shape id="直接箭头连接符 924" o:spid="_x0000_s1095" type="#_x0000_t32" style="position:absolute;left:6477;top:4980;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" strokecolor="#ed7d31 [3205]" strokeweight=".5pt">
                                <v:stroke endarrow="block" joinstyle="miter"/>
                              </v:shape>
                              <v:shape id="直接箭头连接符 925" o:spid="_x0000_s1096" type="#_x0000_t32" style="position:absolute;left:2286;top:1796;width:16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" strokecolor="#5b9bd5 [3204]" strokeweight=".5pt">
                                <v:stroke endarrow="block" joinstyle="miter"/>
                              </v:shape>
                            </v:group>
                          </v:group>
                        </v:group>
                        <v:group id="组合 926" o:spid="_x0000_s1097" style="position:absolute;left:12437;top:476;width:7276;height:8983" coordsize="7275,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shape id="文本框 927" o:spid="_x0000_s1098" type="#_x0000_t202" style="position:absolute;top:3297;width:7275;height:5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" fillcolor="white [3201]" strokecolor="white [3212]" strokeweight=".5pt">
                            <v:textbox>
                              <w:txbxContent>
                                <w:p w:rsidR="00B74F9C" w:rsidRDefault="00B74F9C" w:rsidP="00B5411D">
                                  <w:pPr>
                                    <w:rPr>
                                      <w:szCs w:val="21"/>
                                    </w:rPr>
                                  </w:pPr>
                                  <w:proofErr w:type="gramStart"/>
                                  <w:r>
                                    <w:rPr>
                                      <w:szCs w:val="21"/>
                                    </w:rPr>
                                    <w:t>z</w:t>
                                  </w:r>
                                  <w:proofErr w:type="gramEnd"/>
                                </w:p>
                                <w:p w:rsidR="00B74F9C" w:rsidRPr="00335896" w:rsidRDefault="00B74F9C" w:rsidP="00B5411D">
                                  <w:pPr>
                                    <w:rPr>
                                      <w:rFonts w:ascii="宋体" w:hAnsi="宋体"/>
                                      <w:b/>
                                      <w:szCs w:val="21"/>
                                    </w:rPr>
                                  </w:pPr>
                                  <w:r w:rsidRPr="00335896">
                                    <w:rPr>
                                      <w:rFonts w:ascii="宋体" w:hAnsi="宋体" w:hint="eastAsia"/>
                                      <w:b/>
                                      <w:szCs w:val="21"/>
                                    </w:rPr>
                                    <w:t>坐标系</w:t>
                                  </w:r>
                                </w:p>
                                <w:p w:rsidR="00B74F9C" w:rsidRPr="00B80AD9" w:rsidRDefault="00B74F9C" w:rsidP="00B5411D">
                                  <w:pPr>
                                    <w:rPr>
                                      <w:sz w:val="21"/>
                                      <w:szCs w:val="21"/>
                                    </w:rPr>
                                  </w:pPr>
                                </w:p>
                              </w:txbxContent>
                            </v:textbox>
                          </v:shape>
                          <v:shape id="文本框 928" o:spid="_x0000_s1099" type="#_x0000_t202" style="position:absolute;left:1427;width:247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" fillcolor="white [3201]" strokecolor="white [3212]" strokeweight=".5pt">
                            <v:textbox>
                              <w:txbxContent>
                                <w:p w:rsidR="00B74F9C" w:rsidRPr="00B80AD9" w:rsidRDefault="00B74F9C" w:rsidP="00B5411D">
                                  <w:pPr>
                                    <w:rPr>
                                      <w:sz w:val="21"/>
                                      <w:szCs w:val="21"/>
                                    </w:rPr>
                                  </w:pPr>
                                  <w:proofErr w:type="gramStart"/>
                                  <w:r w:rsidRPr="00B80AD9">
                                    <w:rPr>
                                      <w:szCs w:val="21"/>
                                    </w:rPr>
                                    <w:t>x</w:t>
                                  </w:r>
                                  <w:proofErr w:type="gramEnd"/>
                                </w:p>
                              </w:txbxContent>
                            </v:textbox>
                          </v:shape>
                          <v:shape id="文本框 929" o:spid="_x0000_s1100" type="#_x0000_t202" style="position:absolute;left:3603;top:1053;width:247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" fillcolor="white [3201]" strokecolor="white [3212]" strokeweight=".5pt">
                            <v:textbox>
                              <w:txbxContent>
                                <w:p w:rsidR="00B74F9C" w:rsidRPr="00B80AD9" w:rsidRDefault="00B74F9C" w:rsidP="00B5411D">
                                  <w:pPr>
                                    <w:rPr>
                                      <w:sz w:val="21"/>
                                      <w:szCs w:val="21"/>
                                    </w:rPr>
                                  </w:pPr>
                                  <w:proofErr w:type="gramStart"/>
                                  <w:r w:rsidRPr="00B80AD9">
                                    <w:rPr>
                                      <w:szCs w:val="21"/>
                                    </w:rPr>
                                    <w:t>y</w:t>
                                  </w:r>
                                  <w:proofErr w:type="gramEnd"/>
                                </w:p>
                              </w:txbxContent>
                            </v:textbox>
                          </v:shape>
                          <v:group id="组合 930" o:spid="_x0000_s1101" style="position:absolute;left:1121;top:1087;width:3984;height:3486"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group id="组合 931" o:spid="_x0000_s1102" style="position:absolute;width:398352;height:348558"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shape id="直接箭头连接符 932" o:spid="_x0000_s1103" type="#_x0000_t32" style="position:absolute;top:271604;width:3983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直接箭头连接符 933" o:spid="_x0000_s1104" type="#_x0000_t32" style="position:absolute;left:76954;width:0;height:348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" strokecolor="#5b9bd5 [3204]" strokeweight=".5pt">
                                <v:stroke endarrow="block" joinstyle="miter"/>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935" o:spid="_x0000_s1105" type="#_x0000_t120" style="position:absolute;left:45267;top:248970;width:49794;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" fillcolor="#5b9bd5 [3204]" strokecolor="#1f4d78 [1604]" strokeweight="1pt">
                              <v:stroke joinstyle="miter"/>
                            </v:shape>
                          </v:group>
                        </v:group>
                      </v:group>
                      <w10:anchorlock/>
                    </v:group>
                  </w:pict>
                </mc:Fallback>
              </mc:AlternateContent>
            </w:r>
          </w:p>
          <w:p w:rsidR="00B5411D" w:rsidRPr="00B123A1" w:rsidRDefault="00B5411D" w:rsidP="00ED2330">
            <w:pPr>
              <w:spacing w:line="240" w:lineRule="auto"/>
              <w:ind w:firstLineChars="100" w:firstLine="210"/>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49024" behindDoc="0" locked="0" layoutInCell="1" allowOverlap="1" wp14:anchorId="3089E6B3" wp14:editId="35643AF1">
                      <wp:simplePos x="0" y="0"/>
                      <wp:positionH relativeFrom="column">
                        <wp:posOffset>592492</wp:posOffset>
                      </wp:positionH>
                      <wp:positionV relativeFrom="paragraph">
                        <wp:posOffset>2063634</wp:posOffset>
                      </wp:positionV>
                      <wp:extent cx="487680" cy="387350"/>
                      <wp:effectExtent l="0" t="0" r="0" b="6350"/>
                      <wp:wrapNone/>
                      <wp:docPr id="72" name="文本框 72"/>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B74F9C" w:rsidRDefault="00B74F9C" w:rsidP="00B5411D">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89E6B3" id="文本框 72" o:spid="_x0000_s1106" type="#_x0000_t202" style="position:absolute;left:0;text-align:left;margin-left:46.65pt;margin-top:162.5pt;width:38.4pt;height:3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" fillcolor="white [3201]" stroked="f" strokeweight=".5pt">
                      <v:textbox>
                        <w:txbxContent>
                          <w:p w:rsidR="00B74F9C" w:rsidRDefault="00B74F9C" w:rsidP="00B5411D">
                            <w:r>
                              <w:rPr>
                                <w:rFonts w:hint="eastAsia"/>
                              </w:rPr>
                              <w:t>(</w:t>
                            </w:r>
                            <w:r>
                              <w:t>b</w:t>
                            </w:r>
                            <w:r>
                              <w:rPr>
                                <w:rFonts w:hint="eastAsia"/>
                              </w:rPr>
                              <w:t>)</w:t>
                            </w:r>
                          </w:p>
                        </w:txbxContent>
                      </v:textbox>
                    </v:shape>
                  </w:pict>
                </mc:Fallback>
              </mc:AlternateContent>
            </w:r>
            <w:r w:rsidR="00590D68" w:rsidRPr="00590D68">
              <w:rPr>
                <w:rFonts w:asciiTheme="minorHAnsi" w:hAnsiTheme="minorHAnsi"/>
                <w:noProof/>
              </w:rPr>
              <w:object w:dxaOrig="1681" w:dyaOrig="3361">
                <v:shape id="_x0000_i14645" type="#_x0000_t75" alt="" style="width:99pt;height:168pt;mso-width-percent:0;mso-height-percent:0;mso-width-percent:0;mso-height-percent:0" o:ole="">
                  <v:imagedata r:id="rId325" o:title=""/>
                </v:shape>
                <o:OLEObject Type="Embed" ProgID="Visio.Drawing.15" ShapeID="_x0000_i14645" DrawAspect="Content" ObjectID="_1574882447" r:id="rId326"/>
              </w:object>
            </w:r>
          </w:p>
        </w:tc>
        <w:tc>
          <w:tcPr>
            <w:tcW w:w="3017" w:type="dxa"/>
          </w:tcPr>
          <w:p w:rsidR="00B5411D" w:rsidRPr="00B123A1" w:rsidRDefault="00F87461" w:rsidP="001E2A4A">
            <w:pPr>
              <w:spacing w:line="240" w:lineRule="auto"/>
              <w:jc w:val="center"/>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50048" behindDoc="0" locked="0" layoutInCell="1" allowOverlap="1" wp14:anchorId="61360830" wp14:editId="70E51511">
                      <wp:simplePos x="0" y="0"/>
                      <wp:positionH relativeFrom="column">
                        <wp:posOffset>1002665</wp:posOffset>
                      </wp:positionH>
                      <wp:positionV relativeFrom="paragraph">
                        <wp:posOffset>3559175</wp:posOffset>
                      </wp:positionV>
                      <wp:extent cx="487680" cy="387350"/>
                      <wp:effectExtent l="0" t="0" r="0" b="6350"/>
                      <wp:wrapNone/>
                      <wp:docPr id="73" name="文本框 73"/>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B74F9C" w:rsidRDefault="00B74F9C" w:rsidP="00B5411D">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60830" id="文本框 73" o:spid="_x0000_s1107" type="#_x0000_t202" style="position:absolute;left:0;text-align:left;margin-left:78.95pt;margin-top:280.25pt;width:38.4pt;height:3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" fillcolor="white [3201]" stroked="f" strokeweight=".5pt">
                      <v:textbox>
                        <w:txbxContent>
                          <w:p w:rsidR="00B74F9C" w:rsidRDefault="00B74F9C" w:rsidP="00B5411D">
                            <w:r>
                              <w:rPr>
                                <w:rFonts w:hint="eastAsia"/>
                              </w:rPr>
                              <w:t>(</w:t>
                            </w:r>
                            <w:r>
                              <w:t>c</w:t>
                            </w:r>
                            <w:r>
                              <w:rPr>
                                <w:rFonts w:hint="eastAsia"/>
                              </w:rPr>
                              <w:t>)</w:t>
                            </w:r>
                          </w:p>
                        </w:txbxContent>
                      </v:textbox>
                    </v:shape>
                  </w:pict>
                </mc:Fallback>
              </mc:AlternateContent>
            </w:r>
            <w:r w:rsidR="001E2A4A" w:rsidRPr="00B123A1">
              <w:rPr>
                <w:noProof/>
              </w:rPr>
              <mc:AlternateContent>
                <mc:Choice Requires="wpg">
                  <w:drawing>
                    <wp:inline distT="0" distB="0" distL="0" distR="0" wp14:anchorId="3F2AC8AB" wp14:editId="676115E5">
                      <wp:extent cx="2105025" cy="3733800"/>
                      <wp:effectExtent l="0" t="0" r="28575" b="19050"/>
                      <wp:docPr id="74" name="组合 74"/>
                      <wp:cNvGraphicFramePr/>
                      <a:graphic xmlns:a="http://schemas.openxmlformats.org/drawingml/2006/main">
                        <a:graphicData uri="http://schemas.microsoft.com/office/word/2010/wordprocessingGroup">
                          <wpg:wgp>
                            <wpg:cNvGrpSpPr/>
                            <wpg:grpSpPr>
                              <a:xfrm>
                                <a:off x="0" y="0"/>
                                <a:ext cx="2105025" cy="3733800"/>
                                <a:chOff x="-247650" y="-1952625"/>
                                <a:chExt cx="2105025" cy="3733800"/>
                              </a:xfrm>
                            </wpg:grpSpPr>
                            <wpg:grpSp>
                              <wpg:cNvPr id="75" name="组合 75"/>
                              <wpg:cNvGrpSpPr/>
                              <wpg:grpSpPr>
                                <a:xfrm>
                                  <a:off x="-247650" y="-476250"/>
                                  <a:ext cx="1200150" cy="2257425"/>
                                  <a:chOff x="-247650" y="-476250"/>
                                  <a:chExt cx="1200150" cy="2257425"/>
                                </a:xfrm>
                              </wpg:grpSpPr>
                              <wpg:grpSp>
                                <wpg:cNvPr id="76" name="组合 76"/>
                                <wpg:cNvGrpSpPr/>
                                <wpg:grpSpPr>
                                  <a:xfrm>
                                    <a:off x="-247650" y="-447675"/>
                                    <a:ext cx="685800" cy="2228850"/>
                                    <a:chOff x="-247650" y="-447675"/>
                                    <a:chExt cx="685800" cy="2228850"/>
                                  </a:xfrm>
                                </wpg:grpSpPr>
                                <wps:wsp>
                                  <wps:cNvPr id="77" name="文本框 77"/>
                                  <wps:cNvSpPr txBox="1"/>
                                  <wps:spPr>
                                    <a:xfrm>
                                      <a:off x="-247650" y="-447675"/>
                                      <a:ext cx="561975" cy="457200"/>
                                    </a:xfrm>
                                    <a:prstGeom prst="rect">
                                      <a:avLst/>
                                    </a:prstGeom>
                                    <a:solidFill>
                                      <a:schemeClr val="lt1"/>
                                    </a:solidFill>
                                    <a:ln w="6350">
                                      <a:solidFill>
                                        <a:schemeClr val="bg1"/>
                                      </a:solidFill>
                                    </a:ln>
                                  </wps:spPr>
                                  <wps:txbx>
                                    <w:txbxContent>
                                      <w:p w:rsidR="00B74F9C" w:rsidRPr="00EA6CA3" w:rsidRDefault="00B74F9C" w:rsidP="001E2A4A">
                                        <w:pPr>
                                          <w:rPr>
                                            <w:b/>
                                            <w:sz w:val="22"/>
                                          </w:rPr>
                                        </w:pPr>
                                        <w:proofErr w:type="gramStart"/>
                                        <w:r w:rsidRPr="00965809">
                                          <w:rPr>
                                            <w:rFonts w:hint="eastAsia"/>
                                            <w:b/>
                                            <w:i/>
                                          </w:rPr>
                                          <w:t>E</w:t>
                                        </w:r>
                                        <w:r w:rsidRPr="00965809">
                                          <w:rPr>
                                            <w:b/>
                                            <w:sz w:val="36"/>
                                            <w:vertAlign w:val="subscript"/>
                                          </w:rPr>
                                          <w: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文本框 78"/>
                                  <wps:cNvSpPr txBox="1"/>
                                  <wps:spPr>
                                    <a:xfrm>
                                      <a:off x="-9525" y="1323975"/>
                                      <a:ext cx="447675" cy="457200"/>
                                    </a:xfrm>
                                    <a:prstGeom prst="rect">
                                      <a:avLst/>
                                    </a:prstGeom>
                                    <a:solidFill>
                                      <a:schemeClr val="lt1"/>
                                    </a:solidFill>
                                    <a:ln w="6350">
                                      <a:solidFill>
                                        <a:schemeClr val="bg1"/>
                                      </a:solidFill>
                                    </a:ln>
                                  </wps:spPr>
                                  <wps:txbx>
                                    <w:txbxContent>
                                      <w:p w:rsidR="00B74F9C" w:rsidRPr="00EA6CA3" w:rsidRDefault="00B74F9C" w:rsidP="001E2A4A">
                                        <w:pPr>
                                          <w:rPr>
                                            <w:b/>
                                            <w:sz w:val="22"/>
                                          </w:rPr>
                                        </w:pPr>
                                        <w:r w:rsidRPr="00965809">
                                          <w:rPr>
                                            <w:rFonts w:hint="eastAsia"/>
                                            <w:b/>
                                            <w:i/>
                                          </w:rPr>
                                          <w:t>E</w:t>
                                        </w:r>
                                        <w:r w:rsidRPr="00965809">
                                          <w:rPr>
                                            <w:b/>
                                            <w:sz w:val="36"/>
                                            <w:szCs w:val="3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组合 79"/>
                                <wpg:cNvGrpSpPr/>
                                <wpg:grpSpPr>
                                  <a:xfrm>
                                    <a:off x="9525" y="-476250"/>
                                    <a:ext cx="942975" cy="2085975"/>
                                    <a:chOff x="-28575" y="-695325"/>
                                    <a:chExt cx="942975" cy="2085975"/>
                                  </a:xfrm>
                                </wpg:grpSpPr>
                                <wpg:grpSp>
                                  <wpg:cNvPr id="80" name="组合 80"/>
                                  <wpg:cNvGrpSpPr/>
                                  <wpg:grpSpPr>
                                    <a:xfrm>
                                      <a:off x="-28575" y="-695325"/>
                                      <a:ext cx="838200" cy="2085975"/>
                                      <a:chOff x="-28575" y="-695325"/>
                                      <a:chExt cx="838200" cy="2085975"/>
                                    </a:xfrm>
                                  </wpg:grpSpPr>
                                  <wps:wsp>
                                    <wps:cNvPr id="81" name="直接箭头连接符 81"/>
                                    <wps:cNvCnPr/>
                                    <wps:spPr>
                                      <a:xfrm flipH="1" flipV="1">
                                        <a:off x="-28575" y="-638175"/>
                                        <a:ext cx="142875" cy="361950"/>
                                      </a:xfrm>
                                      <a:prstGeom prst="straightConnector1">
                                        <a:avLst/>
                                      </a:prstGeom>
                                      <a:ln w="28575">
                                        <a:solidFill>
                                          <a:srgbClr val="3D7AF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直接箭头连接符 82"/>
                                    <wps:cNvCnPr/>
                                    <wps:spPr>
                                      <a:xfrm flipV="1">
                                        <a:off x="-19050" y="971550"/>
                                        <a:ext cx="133350"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83" name="组合 83"/>
                                    <wpg:cNvGrpSpPr/>
                                    <wpg:grpSpPr>
                                      <a:xfrm>
                                        <a:off x="85725" y="-695325"/>
                                        <a:ext cx="723900" cy="2085975"/>
                                        <a:chOff x="-9525" y="-695325"/>
                                        <a:chExt cx="723900" cy="2085975"/>
                                      </a:xfrm>
                                    </wpg:grpSpPr>
                                    <wps:wsp>
                                      <wps:cNvPr id="84" name="文本框 84"/>
                                      <wps:cNvSpPr txBox="1"/>
                                      <wps:spPr>
                                        <a:xfrm>
                                          <a:off x="-9525" y="-247649"/>
                                          <a:ext cx="323850" cy="1200150"/>
                                        </a:xfrm>
                                        <a:prstGeom prst="rect">
                                          <a:avLst/>
                                        </a:prstGeom>
                                        <a:solidFill>
                                          <a:schemeClr val="lt1"/>
                                        </a:solidFill>
                                        <a:ln w="38100">
                                          <a:solidFill>
                                            <a:srgbClr val="3D7AF5"/>
                                          </a:solidFill>
                                        </a:ln>
                                      </wps:spPr>
                                      <wps:txbx>
                                        <w:txbxContent>
                                          <w:p w:rsidR="00B74F9C" w:rsidRPr="008B2E21" w:rsidRDefault="00B74F9C"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流程图: 接点 85"/>
                                      <wps:cNvSpPr/>
                                      <wps:spPr>
                                        <a:xfrm>
                                          <a:off x="38100" y="-4476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流程图: 接点 86"/>
                                      <wps:cNvSpPr/>
                                      <wps:spPr>
                                        <a:xfrm>
                                          <a:off x="47625" y="952501"/>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任意多边形 87"/>
                                      <wps:cNvSpPr/>
                                      <wps:spPr>
                                        <a:xfrm>
                                          <a:off x="161925" y="-69532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任意多边形 88"/>
                                      <wps:cNvSpPr/>
                                      <wps:spPr>
                                        <a:xfrm rot="10800000">
                                          <a:off x="161925" y="113347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9" name="组合 89"/>
                                  <wpg:cNvGrpSpPr/>
                                  <wpg:grpSpPr>
                                    <a:xfrm>
                                      <a:off x="723900" y="-447675"/>
                                      <a:ext cx="190500" cy="1581150"/>
                                      <a:chOff x="-76200" y="-628650"/>
                                      <a:chExt cx="190500" cy="1581150"/>
                                    </a:xfrm>
                                  </wpg:grpSpPr>
                                  <wps:wsp>
                                    <wps:cNvPr id="90" name="流程图: 接点 90"/>
                                    <wps:cNvSpPr/>
                                    <wps:spPr>
                                      <a:xfrm>
                                        <a:off x="-76200" y="-628650"/>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流程图: 接点 91"/>
                                    <wps:cNvSpPr/>
                                    <wps:spPr>
                                      <a:xfrm>
                                        <a:off x="-76200" y="752475"/>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9524" y="-428625"/>
                                        <a:ext cx="57150" cy="1200151"/>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3" name="组合 93"/>
                              <wpg:cNvGrpSpPr/>
                              <wpg:grpSpPr>
                                <a:xfrm>
                                  <a:off x="-47625" y="-1952625"/>
                                  <a:ext cx="1905000" cy="1609003"/>
                                  <a:chOff x="-1085850" y="-2543175"/>
                                  <a:chExt cx="1905000" cy="1609003"/>
                                </a:xfrm>
                              </wpg:grpSpPr>
                              <wpg:grpSp>
                                <wpg:cNvPr id="94" name="组合 94"/>
                                <wpg:cNvGrpSpPr/>
                                <wpg:grpSpPr>
                                  <a:xfrm>
                                    <a:off x="-904875" y="-1877148"/>
                                    <a:ext cx="1724025" cy="942976"/>
                                    <a:chOff x="-1066800" y="-2734398"/>
                                    <a:chExt cx="1724025" cy="942976"/>
                                  </a:xfrm>
                                </wpg:grpSpPr>
                                <wps:wsp>
                                  <wps:cNvPr id="95" name="流程图: 接点 95"/>
                                  <wps:cNvSpPr/>
                                  <wps:spPr>
                                    <a:xfrm>
                                      <a:off x="-1066800" y="-24669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419100" y="-2734398"/>
                                      <a:ext cx="1076325" cy="94297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B74F9C" w:rsidRPr="00EE6719" w:rsidRDefault="00B74F9C" w:rsidP="001E2A4A">
                                        <w:pPr>
                                          <w:rPr>
                                            <w:b/>
                                          </w:rPr>
                                        </w:pPr>
                                        <w:r w:rsidRPr="00EE6719">
                                          <w:rPr>
                                            <w:rFonts w:hint="eastAsia"/>
                                            <w:b/>
                                          </w:rPr>
                                          <w:t>跑道</w:t>
                                        </w:r>
                                        <w:r w:rsidRPr="00EE6719">
                                          <w:rPr>
                                            <w:b/>
                                          </w:rPr>
                                          <w:t>直波导</w:t>
                                        </w:r>
                                        <w:r w:rsidRPr="00EE6719">
                                          <w:rPr>
                                            <w:rFonts w:hint="eastAsia"/>
                                            <w:b/>
                                          </w:rPr>
                                          <w:t>-</w:t>
                                        </w:r>
                                      </w:p>
                                      <w:p w:rsidR="00B74F9C" w:rsidRPr="00EE6719" w:rsidRDefault="00B74F9C" w:rsidP="001E2A4A">
                                        <w:pPr>
                                          <w:rPr>
                                            <w:b/>
                                          </w:rPr>
                                        </w:pPr>
                                        <w:r>
                                          <w:rPr>
                                            <w:rFonts w:hint="eastAsia"/>
                                            <w:b/>
                                          </w:rPr>
                                          <w:t>弯曲</w:t>
                                        </w:r>
                                        <w:r w:rsidRPr="00EE6719">
                                          <w:rPr>
                                            <w:b/>
                                          </w:rPr>
                                          <w:t>波导耦合点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0" name="组合 100"/>
                                <wpg:cNvGrpSpPr/>
                                <wpg:grpSpPr>
                                  <a:xfrm>
                                    <a:off x="-1085850" y="-2543175"/>
                                    <a:ext cx="1685925" cy="390525"/>
                                    <a:chOff x="-1085850" y="-2543175"/>
                                    <a:chExt cx="1685925" cy="390525"/>
                                  </a:xfrm>
                                </wpg:grpSpPr>
                                <wps:wsp>
                                  <wps:cNvPr id="101" name="任意多边形 101"/>
                                  <wps:cNvSpPr/>
                                  <wps:spPr>
                                    <a:xfrm>
                                      <a:off x="-1085850" y="-2457450"/>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文本框 102"/>
                                  <wps:cNvSpPr txBox="1"/>
                                  <wps:spPr>
                                    <a:xfrm>
                                      <a:off x="-219075" y="-2543175"/>
                                      <a:ext cx="819150" cy="390525"/>
                                    </a:xfrm>
                                    <a:prstGeom prst="rect">
                                      <a:avLst/>
                                    </a:prstGeom>
                                    <a:solidFill>
                                      <a:schemeClr val="lt1"/>
                                    </a:solidFill>
                                    <a:ln w="6350">
                                      <a:solidFill>
                                        <a:schemeClr val="bg1"/>
                                      </a:solidFill>
                                    </a:ln>
                                  </wps:spPr>
                                  <wps:txbx>
                                    <w:txbxContent>
                                      <w:p w:rsidR="00B74F9C" w:rsidRPr="00DB4C67" w:rsidRDefault="00B74F9C" w:rsidP="001E2A4A">
                                        <w:pPr>
                                          <w:rPr>
                                            <w:b/>
                                          </w:rPr>
                                        </w:pPr>
                                        <w:r w:rsidRPr="00DB4C67">
                                          <w:rPr>
                                            <w:rFonts w:hint="eastAsia"/>
                                            <w:b/>
                                          </w:rPr>
                                          <w:t>弯曲波导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组合 103"/>
                                <wpg:cNvGrpSpPr/>
                                <wpg:grpSpPr>
                                  <a:xfrm>
                                    <a:off x="-1028700" y="-2220322"/>
                                    <a:ext cx="1619250" cy="390525"/>
                                    <a:chOff x="-1085850" y="-2639422"/>
                                    <a:chExt cx="1619250" cy="390525"/>
                                  </a:xfrm>
                                </wpg:grpSpPr>
                                <wps:wsp>
                                  <wps:cNvPr id="104" name="矩形 104"/>
                                  <wps:cNvSpPr/>
                                  <wps:spPr>
                                    <a:xfrm flipV="1">
                                      <a:off x="-1085850" y="-2448949"/>
                                      <a:ext cx="428625" cy="94763"/>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文本框 105"/>
                                  <wps:cNvSpPr txBox="1"/>
                                  <wps:spPr>
                                    <a:xfrm>
                                      <a:off x="-285750" y="-2639422"/>
                                      <a:ext cx="819150" cy="390525"/>
                                    </a:xfrm>
                                    <a:prstGeom prst="rect">
                                      <a:avLst/>
                                    </a:prstGeom>
                                    <a:solidFill>
                                      <a:schemeClr val="lt1"/>
                                    </a:solidFill>
                                    <a:ln w="6350">
                                      <a:solidFill>
                                        <a:schemeClr val="bg1"/>
                                      </a:solidFill>
                                    </a:ln>
                                  </wps:spPr>
                                  <wps:txbx>
                                    <w:txbxContent>
                                      <w:p w:rsidR="00B74F9C" w:rsidRPr="00DB4C67" w:rsidRDefault="00B74F9C" w:rsidP="001E2A4A">
                                        <w:pPr>
                                          <w:rPr>
                                            <w:b/>
                                          </w:rPr>
                                        </w:pPr>
                                        <w:r>
                                          <w:rPr>
                                            <w:rFonts w:hint="eastAsia"/>
                                            <w:b/>
                                          </w:rPr>
                                          <w:t>直</w:t>
                                        </w:r>
                                        <w:r w:rsidRPr="00DB4C67">
                                          <w:rPr>
                                            <w:rFonts w:hint="eastAsia"/>
                                            <w:b/>
                                          </w:rPr>
                                          <w:t>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F2AC8AB" id="组合 74" o:spid="_x0000_s1108" style="width:165.75pt;height:294pt;mso-position-horizontal-relative:char;mso-position-vertical-relative:line" coordorigin="-2476,-19526" coordsize="21050,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">
                      <v:group id="组合 75" o:spid="_x0000_s1109" style="position:absolute;left:-2476;top:-4762;width:12001;height:22573" coordorigin="-2476,-4762" coordsize="1200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组合 76" o:spid="_x0000_s1110" style="position:absolute;left:-2476;top:-4476;width:6857;height:22287" coordorigin="-2476,-4476" coordsize="6858,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文本框 77" o:spid="_x0000_s1111" type="#_x0000_t202" style="position:absolute;left:-2476;top:-4476;width:561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" fillcolor="white [3201]" strokecolor="white [3212]" strokeweight=".5pt">
                            <v:textbox>
                              <w:txbxContent>
                                <w:p w:rsidR="00B74F9C" w:rsidRPr="00EA6CA3" w:rsidRDefault="00B74F9C" w:rsidP="001E2A4A">
                                  <w:pPr>
                                    <w:rPr>
                                      <w:b/>
                                      <w:sz w:val="22"/>
                                    </w:rPr>
                                  </w:pPr>
                                  <w:proofErr w:type="gramStart"/>
                                  <w:r w:rsidRPr="00965809">
                                    <w:rPr>
                                      <w:rFonts w:hint="eastAsia"/>
                                      <w:b/>
                                      <w:i/>
                                    </w:rPr>
                                    <w:t>E</w:t>
                                  </w:r>
                                  <w:r w:rsidRPr="00965809">
                                    <w:rPr>
                                      <w:b/>
                                      <w:sz w:val="36"/>
                                      <w:vertAlign w:val="subscript"/>
                                    </w:rPr>
                                    <w:t>o</w:t>
                                  </w:r>
                                  <w:proofErr w:type="gramEnd"/>
                                </w:p>
                              </w:txbxContent>
                            </v:textbox>
                          </v:shape>
                          <v:shape id="文本框 78" o:spid="_x0000_s1112" type="#_x0000_t202" style="position:absolute;left:-95;top:13239;width:447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rsidR="00B74F9C" w:rsidRPr="00EA6CA3" w:rsidRDefault="00B74F9C" w:rsidP="001E2A4A">
                                  <w:pPr>
                                    <w:rPr>
                                      <w:b/>
                                      <w:sz w:val="22"/>
                                    </w:rPr>
                                  </w:pPr>
                                  <w:r w:rsidRPr="00965809">
                                    <w:rPr>
                                      <w:rFonts w:hint="eastAsia"/>
                                      <w:b/>
                                      <w:i/>
                                    </w:rPr>
                                    <w:t>E</w:t>
                                  </w:r>
                                  <w:r w:rsidRPr="00965809">
                                    <w:rPr>
                                      <w:b/>
                                      <w:sz w:val="36"/>
                                      <w:szCs w:val="36"/>
                                      <w:vertAlign w:val="subscript"/>
                                    </w:rPr>
                                    <w:t>i</w:t>
                                  </w:r>
                                </w:p>
                              </w:txbxContent>
                            </v:textbox>
                          </v:shape>
                        </v:group>
                        <v:group id="组合 79" o:spid="_x0000_s1113" style="position:absolute;left:95;top:-4762;width:9430;height:20859" coordorigin="-285,-6953" coordsize="942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组合 80" o:spid="_x0000_s1114" style="position:absolute;left:-285;top:-6953;width:8381;height:20859" coordorigin="-285,-6953" coordsize="8382,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直接箭头连接符 81" o:spid="_x0000_s1115" type="#_x0000_t32" style="position:absolute;left:-285;top:-6381;width:1428;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" strokecolor="#3d7af5" strokeweight="2.25pt">
                              <v:stroke endarrow="block" joinstyle="miter"/>
                            </v:shape>
                            <v:shape id="直接箭头连接符 82" o:spid="_x0000_s1116" type="#_x0000_t32" style="position:absolute;left:-190;top:9715;width:1333;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" strokecolor="#5b9bd5 [3204]" strokeweight="2.25pt">
                              <v:stroke endarrow="block" joinstyle="miter"/>
                            </v:shape>
                            <v:group id="组合 83" o:spid="_x0000_s1117" style="position:absolute;left:857;top:-6953;width:7239;height:20859" coordorigin="-95,-6953" coordsize="723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文本框 84" o:spid="_x0000_s1118" type="#_x0000_t202" style="position:absolute;left:-95;top:-2476;width:3238;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" fillcolor="white [3201]" strokecolor="#3d7af5" strokeweight="3pt">
                                <v:textbox>
                                  <w:txbxContent>
                                    <w:p w:rsidR="00B74F9C" w:rsidRPr="008B2E21" w:rsidRDefault="00B74F9C"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v:textbox>
                              </v:shape>
                              <v:shape id="流程图: 接点 85" o:spid="_x0000_s1119" type="#_x0000_t120" style="position:absolute;left:381;top:-447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" fillcolor="#3774fb" strokecolor="#1f4d78 [1604]" strokeweight="1pt">
                                <v:stroke joinstyle="miter"/>
                              </v:shape>
                              <v:shape id="流程图: 接点 86" o:spid="_x0000_s1120" type="#_x0000_t120" style="position:absolute;left:476;top:9525;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" fillcolor="#3774fb" strokecolor="#1f4d78 [1604]" strokeweight="1pt">
                                <v:stroke joinstyle="miter"/>
                              </v:shape>
                              <v:shape id="任意多边形 87" o:spid="_x0000_s1121" style="position:absolute;left:1619;top:-6953;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" path="m,381009c130175,189715,260350,-1579,390525,9,520700,1596,781050,390534,781050,390534r,e" filled="f" strokecolor="#3d7af5" strokeweight="3pt">
                                <v:stroke joinstyle="miter"/>
                                <v:path arrowok="t" o:connecttype="custom" o:connectlocs="0,250903;276225,6;552450,257175;552450,257175" o:connectangles="0,0,0,0"/>
                              </v:shape>
                              <v:shape id="任意多边形 88" o:spid="_x0000_s1122" style="position:absolute;left:1619;top:11334;width:5524;height:2572;rotation:180;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" path="m,381009c130175,189715,260350,-1579,390525,9,520700,1596,781050,390534,781050,390534r,e" filled="f" strokecolor="#3d7af5" strokeweight="3pt">
                                <v:stroke joinstyle="miter"/>
                                <v:path arrowok="t" o:connecttype="custom" o:connectlocs="0,250903;276225,6;552450,257175;552450,257175" o:connectangles="0,0,0,0"/>
                              </v:shape>
                            </v:group>
                          </v:group>
                          <v:group id="组合 89" o:spid="_x0000_s1123" style="position:absolute;left:7239;top:-4476;width:1905;height:15810" coordorigin="-762,-6286" coordsize="1905,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流程图: 接点 90" o:spid="_x0000_s1124" type="#_x0000_t120" style="position:absolute;left:-762;top:-628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" fillcolor="#3774fb" strokecolor="#39f" strokeweight="1pt">
                              <v:stroke joinstyle="miter"/>
                            </v:shape>
                            <v:shape id="流程图: 接点 91" o:spid="_x0000_s1125" type="#_x0000_t120" style="position:absolute;left:-762;top:752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" fillcolor="#3774fb" strokecolor="#39f" strokeweight="1pt">
                              <v:stroke joinstyle="miter"/>
                            </v:shape>
                            <v:rect id="矩形 92" o:spid="_x0000_s1126" style="position:absolute;left:-95;top:-4286;width:571;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" fillcolor="#3774fb" strokecolor="#39f" strokeweight="1pt"/>
                          </v:group>
                        </v:group>
                      </v:group>
                      <v:group id="组合 93" o:spid="_x0000_s1127" style="position:absolute;left:-476;top:-19526;width:19049;height:16090" coordorigin="-10858,-25431" coordsize="19050,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组合 94" o:spid="_x0000_s1128" style="position:absolute;left:-9048;top:-18771;width:17239;height:9430" coordorigin="-10668,-27343" coordsize="17240,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流程图: 接点 95" o:spid="_x0000_s1129" type="#_x0000_t120" style="position:absolute;left:-10668;top:-24669;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" fillcolor="#3774fb" strokecolor="#1f4d78 [1604]" strokeweight="1pt">
                            <v:stroke joinstyle="miter"/>
                          </v:shape>
                          <v:shape id="文本框 99" o:spid="_x0000_s1130" type="#_x0000_t202" style="position:absolute;left:-4191;top:-27343;width:10763;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" fillcolor="white [3201]" strokecolor="white [3212]" strokeweight="1pt">
                            <v:textbox>
                              <w:txbxContent>
                                <w:p w:rsidR="00B74F9C" w:rsidRPr="00EE6719" w:rsidRDefault="00B74F9C" w:rsidP="001E2A4A">
                                  <w:pPr>
                                    <w:rPr>
                                      <w:b/>
                                    </w:rPr>
                                  </w:pPr>
                                  <w:r w:rsidRPr="00EE6719">
                                    <w:rPr>
                                      <w:rFonts w:hint="eastAsia"/>
                                      <w:b/>
                                    </w:rPr>
                                    <w:t>跑道</w:t>
                                  </w:r>
                                  <w:r w:rsidRPr="00EE6719">
                                    <w:rPr>
                                      <w:b/>
                                    </w:rPr>
                                    <w:t>直波导</w:t>
                                  </w:r>
                                  <w:r w:rsidRPr="00EE6719">
                                    <w:rPr>
                                      <w:rFonts w:hint="eastAsia"/>
                                      <w:b/>
                                    </w:rPr>
                                    <w:t>-</w:t>
                                  </w:r>
                                </w:p>
                                <w:p w:rsidR="00B74F9C" w:rsidRPr="00EE6719" w:rsidRDefault="00B74F9C" w:rsidP="001E2A4A">
                                  <w:pPr>
                                    <w:rPr>
                                      <w:b/>
                                    </w:rPr>
                                  </w:pPr>
                                  <w:r>
                                    <w:rPr>
                                      <w:rFonts w:hint="eastAsia"/>
                                      <w:b/>
                                    </w:rPr>
                                    <w:t>弯曲</w:t>
                                  </w:r>
                                  <w:r w:rsidRPr="00EE6719">
                                    <w:rPr>
                                      <w:b/>
                                    </w:rPr>
                                    <w:t>波导耦合点</w:t>
                                  </w:r>
                                </w:p>
                              </w:txbxContent>
                            </v:textbox>
                          </v:shape>
                        </v:group>
                        <v:group id="组合 100" o:spid="_x0000_s1131" style="position:absolute;left:-10858;top:-25431;width:16858;height:3905" coordorigin="-10858,-25431" coordsize="1685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任意多边形 101" o:spid="_x0000_s1132" style="position:absolute;left:-10858;top:-24574;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" path="m,381009c130175,189715,260350,-1579,390525,9,520700,1596,781050,390534,781050,390534r,e" filled="f" strokecolor="#3d7af5" strokeweight="3pt">
                            <v:stroke joinstyle="miter"/>
                            <v:path arrowok="t" o:connecttype="custom" o:connectlocs="0,250903;276225,6;552450,257175;552450,257175" o:connectangles="0,0,0,0"/>
                          </v:shape>
                          <v:shape id="文本框 102" o:spid="_x0000_s1133" type="#_x0000_t202" style="position:absolute;left:-2190;top:-25431;width:8190;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B74F9C" w:rsidRPr="00DB4C67" w:rsidRDefault="00B74F9C" w:rsidP="001E2A4A">
                                  <w:pPr>
                                    <w:rPr>
                                      <w:b/>
                                    </w:rPr>
                                  </w:pPr>
                                  <w:r w:rsidRPr="00DB4C67">
                                    <w:rPr>
                                      <w:rFonts w:hint="eastAsia"/>
                                      <w:b/>
                                    </w:rPr>
                                    <w:t>弯曲波导</w:t>
                                  </w:r>
                                </w:p>
                              </w:txbxContent>
                            </v:textbox>
                          </v:shape>
                        </v:group>
                        <v:group id="组合 103" o:spid="_x0000_s1134" style="position:absolute;left:-10287;top:-22203;width:16192;height:3906" coordorigin="-10858,-26394" coordsize="16192,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矩形 104" o:spid="_x0000_s1135" style="position:absolute;left:-10858;top:-24489;width:4286;height:9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" fillcolor="#3774fb" strokecolor="#39f" strokeweight="1pt"/>
                          <v:shape id="文本框 105" o:spid="_x0000_s1136" type="#_x0000_t202" style="position:absolute;left:-2857;top:-26394;width:819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rsidR="00B74F9C" w:rsidRPr="00DB4C67" w:rsidRDefault="00B74F9C" w:rsidP="001E2A4A">
                                  <w:pPr>
                                    <w:rPr>
                                      <w:b/>
                                    </w:rPr>
                                  </w:pPr>
                                  <w:r>
                                    <w:rPr>
                                      <w:rFonts w:hint="eastAsia"/>
                                      <w:b/>
                                    </w:rPr>
                                    <w:t>直</w:t>
                                  </w:r>
                                  <w:r w:rsidRPr="00DB4C67">
                                    <w:rPr>
                                      <w:rFonts w:hint="eastAsia"/>
                                      <w:b/>
                                    </w:rPr>
                                    <w:t>波导</w:t>
                                  </w:r>
                                </w:p>
                              </w:txbxContent>
                            </v:textbox>
                          </v:shape>
                        </v:group>
                      </v:group>
                      <w10:anchorlock/>
                    </v:group>
                  </w:pict>
                </mc:Fallback>
              </mc:AlternateContent>
            </w:r>
          </w:p>
        </w:tc>
      </w:tr>
    </w:tbl>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797DE1" w:rsidRDefault="00B5411D" w:rsidP="00C17B2A">
      <w:pPr>
        <w:pStyle w:val="a7"/>
      </w:pPr>
      <w:r w:rsidRPr="00797DE1">
        <w:rPr>
          <w:rFonts w:hint="eastAsia"/>
        </w:rPr>
        <w:t>图</w:t>
      </w:r>
      <w:r w:rsidRPr="00797DE1">
        <w:rPr>
          <w:rFonts w:hint="eastAsia"/>
        </w:rPr>
        <w:t>4</w:t>
      </w:r>
      <w:r w:rsidR="00C17B2A">
        <w:t>-</w:t>
      </w:r>
      <w:r w:rsidRPr="00797DE1">
        <w:rPr>
          <w:rFonts w:hint="eastAsia"/>
        </w:rPr>
        <w:t xml:space="preserve">4 </w:t>
      </w:r>
      <w:r w:rsidRPr="00797DE1">
        <w:rPr>
          <w:rFonts w:hint="eastAsia"/>
        </w:rPr>
        <w:t>跑道型微环谐振腔（</w:t>
      </w:r>
      <w:r w:rsidRPr="00797DE1">
        <w:rPr>
          <w:rFonts w:hint="eastAsia"/>
        </w:rPr>
        <w:t>a</w:t>
      </w:r>
      <w:r w:rsidRPr="00797DE1">
        <w:rPr>
          <w:rFonts w:hint="eastAsia"/>
        </w:rPr>
        <w:t>）波导截面图；（</w:t>
      </w:r>
      <w:r w:rsidRPr="00797DE1">
        <w:rPr>
          <w:rFonts w:hint="eastAsia"/>
        </w:rPr>
        <w:t>b</w:t>
      </w:r>
      <w:r w:rsidRPr="00797DE1">
        <w:rPr>
          <w:rFonts w:hint="eastAsia"/>
        </w:rPr>
        <w:t>）俯视图；（</w:t>
      </w:r>
      <w:r w:rsidRPr="00797DE1">
        <w:rPr>
          <w:rFonts w:hint="eastAsia"/>
        </w:rPr>
        <w:t>c</w:t>
      </w:r>
      <w:r w:rsidRPr="00797DE1">
        <w:rPr>
          <w:rFonts w:hint="eastAsia"/>
        </w:rPr>
        <w:t>）参量模型</w:t>
      </w:r>
    </w:p>
    <w:p w:rsidR="00B5411D" w:rsidRPr="00B123A1" w:rsidRDefault="00B5411D" w:rsidP="00ED2330">
      <w:pPr>
        <w:spacing w:line="240" w:lineRule="auto"/>
        <w:jc w:val="center"/>
        <w:rPr>
          <w:rFonts w:asciiTheme="majorHAnsi" w:eastAsia="黑体" w:hAnsiTheme="majorHAnsi" w:cstheme="majorBidi"/>
          <w:bCs/>
          <w:sz w:val="18"/>
          <w:szCs w:val="18"/>
        </w:rPr>
      </w:pPr>
    </w:p>
    <w:p w:rsidR="009010A2" w:rsidRPr="00B123A1" w:rsidRDefault="00C17B2A" w:rsidP="00B94C3F">
      <w:pPr>
        <w:ind w:firstLine="420"/>
        <w:rPr>
          <w:b/>
        </w:rPr>
      </w:pPr>
      <w:r w:rsidRPr="00B123A1">
        <w:rPr>
          <w:rFonts w:hint="eastAsia"/>
        </w:rPr>
        <w:t>相关材料以及结构参数如下：波导选取</w:t>
      </w:r>
      <w:r w:rsidRPr="00B123A1">
        <w:rPr>
          <w:rFonts w:hint="eastAsia"/>
        </w:rPr>
        <w:t>SOI</w:t>
      </w:r>
      <w:r w:rsidRPr="00B123A1">
        <w:rPr>
          <w:rFonts w:hint="eastAsia"/>
        </w:rPr>
        <w:t>波导，其中芯层材料为硅，上包层为空气，下包层为二氧化硅，三者折射率分别为</w:t>
      </w:r>
      <w:r w:rsidRPr="00072F31">
        <w:rPr>
          <w:position w:val="-12"/>
        </w:rPr>
        <w:object w:dxaOrig="900" w:dyaOrig="360">
          <v:shape id="_x0000_i14646" type="#_x0000_t75" style="width:45pt;height:18pt" o:ole="">
            <v:imagedata r:id="rId327" o:title=""/>
          </v:shape>
          <o:OLEObject Type="Embed" ProgID="Equation.DSMT4" ShapeID="_x0000_i14646" DrawAspect="Content" ObjectID="_1574882448" r:id="rId328"/>
        </w:object>
      </w:r>
      <w:r w:rsidRPr="00B123A1">
        <w:rPr>
          <w:rFonts w:hint="eastAsia"/>
        </w:rPr>
        <w:t>，</w:t>
      </w:r>
      <w:r w:rsidRPr="00072F31">
        <w:rPr>
          <w:position w:val="-12"/>
        </w:rPr>
        <w:object w:dxaOrig="600" w:dyaOrig="360">
          <v:shape id="_x0000_i14647" type="#_x0000_t75" style="width:30pt;height:18pt" o:ole="">
            <v:imagedata r:id="rId329" o:title=""/>
          </v:shape>
          <o:OLEObject Type="Embed" ProgID="Equation.DSMT4" ShapeID="_x0000_i14647" DrawAspect="Content" ObjectID="_1574882449" r:id="rId330"/>
        </w:object>
      </w:r>
      <w:r w:rsidRPr="00B123A1">
        <w:rPr>
          <w:rFonts w:hint="eastAsia"/>
        </w:rPr>
        <w:t>，</w:t>
      </w:r>
      <w:r w:rsidRPr="00072F31">
        <w:rPr>
          <w:position w:val="-12"/>
        </w:rPr>
        <w:object w:dxaOrig="920" w:dyaOrig="360">
          <v:shape id="_x0000_i14648" type="#_x0000_t75" style="width:45.75pt;height:18pt" o:ole="">
            <v:imagedata r:id="rId331" o:title=""/>
          </v:shape>
          <o:OLEObject Type="Embed" ProgID="Equation.DSMT4" ShapeID="_x0000_i14648" DrawAspect="Content" ObjectID="_1574882450" r:id="rId332"/>
        </w:object>
      </w:r>
      <w:r w:rsidRPr="00B123A1">
        <w:rPr>
          <w:rFonts w:hint="eastAsia"/>
        </w:rPr>
        <w:t>。由于微环尺寸为</w:t>
      </w:r>
      <w:r w:rsidRPr="00B123A1">
        <w:rPr>
          <w:rFonts w:hint="eastAsia"/>
        </w:rPr>
        <w:t>um</w:t>
      </w:r>
      <w:r w:rsidRPr="00B123A1">
        <w:rPr>
          <w:rFonts w:hint="eastAsia"/>
        </w:rPr>
        <w:t>级别，可以</w:t>
      </w:r>
      <w:r w:rsidRPr="00B123A1">
        <w:t>忽略吸收损耗</w:t>
      </w:r>
      <w:r>
        <w:rPr>
          <w:rFonts w:hint="eastAsia"/>
        </w:rPr>
        <w:t>，芯层波导宽度与高度分别为</w:t>
      </w:r>
      <w:r w:rsidRPr="00B123A1">
        <w:t>w</w:t>
      </w:r>
      <w:r w:rsidRPr="00B123A1">
        <w:rPr>
          <w:rFonts w:hint="eastAsia"/>
        </w:rPr>
        <w:t>与</w:t>
      </w:r>
      <w:r w:rsidRPr="00B123A1">
        <w:rPr>
          <w:rFonts w:hint="eastAsia"/>
        </w:rPr>
        <w:t>h</w:t>
      </w:r>
      <w:r w:rsidRPr="00B123A1">
        <w:rPr>
          <w:rFonts w:hint="eastAsia"/>
        </w:rPr>
        <w:t>，跑道型谐振腔与</w:t>
      </w:r>
      <w:r w:rsidRPr="00B123A1">
        <w:t>直波导间隙宽度为</w:t>
      </w:r>
      <w:r w:rsidRPr="00B123A1">
        <w:t>g</w:t>
      </w:r>
      <w:r w:rsidRPr="00B123A1">
        <w:rPr>
          <w:rFonts w:hint="eastAsia"/>
        </w:rPr>
        <w:t>，</w:t>
      </w:r>
      <w:proofErr w:type="gramStart"/>
      <w:r w:rsidRPr="00B123A1">
        <w:t>跑道环</w:t>
      </w:r>
      <w:proofErr w:type="gramEnd"/>
      <w:r w:rsidRPr="00B123A1">
        <w:t>波导半径</w:t>
      </w:r>
      <w:r w:rsidRPr="00B123A1">
        <w:rPr>
          <w:rFonts w:hint="eastAsia"/>
        </w:rPr>
        <w:t>为</w:t>
      </w:r>
      <w:r w:rsidRPr="00874EA5">
        <w:rPr>
          <w:i/>
        </w:rPr>
        <w:t>R</w:t>
      </w:r>
      <w:r w:rsidRPr="00B123A1">
        <w:rPr>
          <w:rFonts w:hint="eastAsia"/>
        </w:rPr>
        <w:t>，</w:t>
      </w:r>
      <w:r w:rsidRPr="00B123A1">
        <w:t>直波导长度为</w:t>
      </w:r>
      <w:r w:rsidRPr="00874EA5">
        <w:rPr>
          <w:i/>
        </w:rPr>
        <w:t>L</w:t>
      </w:r>
      <w:r w:rsidRPr="0060640C">
        <w:rPr>
          <w:i/>
          <w:vertAlign w:val="subscript"/>
        </w:rPr>
        <w:t>S</w:t>
      </w:r>
      <w:r w:rsidRPr="00B123A1">
        <w:rPr>
          <w:rFonts w:hint="eastAsia"/>
        </w:rPr>
        <w:t>，</w:t>
      </w:r>
      <w:r w:rsidRPr="00B123A1">
        <w:t>则总的微环腔长</w:t>
      </w:r>
      <w:r w:rsidRPr="00072F31">
        <w:rPr>
          <w:position w:val="-12"/>
        </w:rPr>
        <w:object w:dxaOrig="1300" w:dyaOrig="360">
          <v:shape id="_x0000_i14649" type="#_x0000_t75" style="width:65.25pt;height:18pt" o:ole="">
            <v:imagedata r:id="rId333" o:title=""/>
          </v:shape>
          <o:OLEObject Type="Embed" ProgID="Equation.DSMT4" ShapeID="_x0000_i14649" DrawAspect="Content" ObjectID="_1574882451" r:id="rId334"/>
        </w:object>
      </w:r>
      <w:r w:rsidR="00B5411D" w:rsidRPr="00B123A1">
        <w:t>。</w:t>
      </w:r>
      <w:r w:rsidR="00B5411D" w:rsidRPr="00B123A1">
        <w:rPr>
          <w:rFonts w:hint="eastAsia"/>
        </w:rPr>
        <w:t>图</w:t>
      </w:r>
      <w:r w:rsidR="00063E5E" w:rsidRPr="00B123A1">
        <w:rPr>
          <w:rFonts w:hint="eastAsia"/>
        </w:rPr>
        <w:t>4</w:t>
      </w:r>
      <w:r w:rsidR="00B94C3F">
        <w:t>-</w:t>
      </w:r>
      <w:r w:rsidR="00063E5E" w:rsidRPr="00B123A1">
        <w:rPr>
          <w:rFonts w:hint="eastAsia"/>
        </w:rPr>
        <w:t>4 (</w:t>
      </w:r>
      <w:r w:rsidR="00B5411D" w:rsidRPr="00B123A1">
        <w:rPr>
          <w:rFonts w:hint="eastAsia"/>
        </w:rPr>
        <w:t>c</w:t>
      </w:r>
      <w:r w:rsidR="00063E5E" w:rsidRPr="00B123A1">
        <w:t xml:space="preserve">) </w:t>
      </w:r>
      <w:r w:rsidR="00B5411D" w:rsidRPr="00B123A1">
        <w:rPr>
          <w:rFonts w:hint="eastAsia"/>
        </w:rPr>
        <w:t>为该跑道型微环谐振腔的参量模型示意图，</w:t>
      </w:r>
      <w:r w:rsidR="00B5411D" w:rsidRPr="00B123A1">
        <w:t>结构看作</w:t>
      </w:r>
      <w:r w:rsidR="00B5411D" w:rsidRPr="00B123A1">
        <w:rPr>
          <w:rFonts w:hint="eastAsia"/>
        </w:rPr>
        <w:t>一段直波导耦合</w:t>
      </w:r>
      <w:r w:rsidR="00B5411D" w:rsidRPr="00B123A1">
        <w:t>区、</w:t>
      </w:r>
      <w:r w:rsidR="00B5411D" w:rsidRPr="00B123A1">
        <w:rPr>
          <w:rFonts w:hint="eastAsia"/>
        </w:rPr>
        <w:t>两</w:t>
      </w:r>
      <w:r w:rsidR="00B5411D" w:rsidRPr="00B123A1">
        <w:t>个跑道直波导</w:t>
      </w:r>
      <w:r w:rsidR="00B5411D" w:rsidRPr="00B123A1">
        <w:rPr>
          <w:rFonts w:hint="eastAsia"/>
        </w:rPr>
        <w:t>-</w:t>
      </w:r>
      <w:r w:rsidR="00B5411D" w:rsidRPr="00B123A1">
        <w:t>环波导</w:t>
      </w:r>
      <w:r w:rsidR="00B5411D" w:rsidRPr="00B123A1">
        <w:rPr>
          <w:rFonts w:hint="eastAsia"/>
        </w:rPr>
        <w:t>耦</w:t>
      </w:r>
      <w:r w:rsidR="00B5411D" w:rsidRPr="00B123A1">
        <w:t>合点以及两段环波导组成</w:t>
      </w:r>
      <w:r w:rsidR="00B5411D" w:rsidRPr="00B123A1">
        <w:rPr>
          <w:rFonts w:hint="eastAsia"/>
        </w:rPr>
        <w:t>，</w:t>
      </w:r>
      <w:r w:rsidR="00B5411D" w:rsidRPr="00B123A1">
        <w:rPr>
          <w:rFonts w:hint="eastAsia"/>
        </w:rPr>
        <w:t>Ei</w:t>
      </w:r>
      <w:r w:rsidR="00B5411D" w:rsidRPr="00B123A1">
        <w:rPr>
          <w:rFonts w:hint="eastAsia"/>
        </w:rPr>
        <w:t>、</w:t>
      </w:r>
      <w:r w:rsidR="00B5411D" w:rsidRPr="00B123A1">
        <w:rPr>
          <w:rFonts w:hint="eastAsia"/>
        </w:rPr>
        <w:t>Er</w:t>
      </w:r>
      <w:r w:rsidR="00B5411D" w:rsidRPr="00B123A1">
        <w:t>分别对应输入、输出光</w:t>
      </w:r>
      <w:r w:rsidR="00B5411D" w:rsidRPr="00B123A1">
        <w:rPr>
          <w:rFonts w:hint="eastAsia"/>
        </w:rPr>
        <w:t>信号，</w:t>
      </w:r>
      <w:r w:rsidR="00B5411D" w:rsidRPr="00B123A1">
        <w:t>跑道</w:t>
      </w:r>
      <w:proofErr w:type="gramStart"/>
      <w:r w:rsidR="00B5411D" w:rsidRPr="00B123A1">
        <w:rPr>
          <w:rFonts w:hint="eastAsia"/>
        </w:rPr>
        <w:t>耦</w:t>
      </w:r>
      <w:r w:rsidR="00B5411D" w:rsidRPr="00B123A1">
        <w:t>合区</w:t>
      </w:r>
      <w:proofErr w:type="gramEnd"/>
      <w:r w:rsidR="00B5411D" w:rsidRPr="00B123A1">
        <w:rPr>
          <w:rFonts w:hint="eastAsia"/>
        </w:rPr>
        <w:t>耦</w:t>
      </w:r>
      <w:r w:rsidR="00B5411D" w:rsidRPr="00B123A1">
        <w:t>合系数为</w:t>
      </w:r>
      <m:oMath>
        <m:r>
          <m:rPr>
            <m:sty m:val="p"/>
          </m:rPr>
          <w:rPr>
            <w:rFonts w:ascii="Cambria Math" w:hAnsi="Cambria Math"/>
          </w:rPr>
          <m:t>κ</m:t>
        </m:r>
      </m:oMath>
      <w:r w:rsidR="00B5411D" w:rsidRPr="00B123A1">
        <w:rPr>
          <w:rFonts w:hint="eastAsia"/>
        </w:rPr>
        <w:t>，</w:t>
      </w:r>
      <w:r w:rsidR="00B5411D" w:rsidRPr="00B123A1">
        <w:t>跑道直波导</w:t>
      </w:r>
      <w:r w:rsidR="00B5411D" w:rsidRPr="00B123A1">
        <w:rPr>
          <w:rFonts w:hint="eastAsia"/>
        </w:rPr>
        <w:t>-</w:t>
      </w:r>
      <w:r w:rsidR="00B5411D" w:rsidRPr="00B123A1">
        <w:t>环波导的模式</w:t>
      </w:r>
      <w:r w:rsidR="00B5411D" w:rsidRPr="00B123A1">
        <w:rPr>
          <w:rFonts w:hint="eastAsia"/>
        </w:rPr>
        <w:t>耦</w:t>
      </w:r>
      <w:r w:rsidR="00B5411D" w:rsidRPr="00B123A1">
        <w:t>合系数为</w:t>
      </w:r>
      <m:oMath>
        <m:sSub>
          <m:sSubPr>
            <m:ctrlPr>
              <w:rPr>
                <w:rFonts w:ascii="Cambria Math" w:hAnsi="Cambria Math"/>
                <w:i/>
              </w:rPr>
            </m:ctrlPr>
          </m:sSubPr>
          <m:e>
            <m:r>
              <w:rPr>
                <w:rFonts w:ascii="Cambria Math" w:hAnsi="Cambria Math"/>
              </w:rPr>
              <m:t>β</m:t>
            </m:r>
          </m:e>
          <m:sub>
            <m:r>
              <w:rPr>
                <w:rFonts w:ascii="Cambria Math" w:hAnsi="Cambria Math" w:hint="eastAsia"/>
              </w:rPr>
              <m:t>r</m:t>
            </m:r>
          </m:sub>
        </m:sSub>
      </m:oMath>
      <w:r w:rsidR="00B5411D" w:rsidRPr="00B123A1">
        <w:t>，两段环波导</w:t>
      </w:r>
      <w:proofErr w:type="gramStart"/>
      <w:r w:rsidR="00B5411D" w:rsidRPr="00B123A1">
        <w:t>的环程传输</w:t>
      </w:r>
      <w:proofErr w:type="gramEnd"/>
      <w:r w:rsidR="00B5411D" w:rsidRPr="00B123A1">
        <w:t>系数为</w:t>
      </w:r>
      <m:oMath>
        <m:r>
          <m:rPr>
            <m:sty m:val="p"/>
          </m:rPr>
          <w:rPr>
            <w:rFonts w:ascii="Cambria Math" w:hAnsi="Cambria Math"/>
          </w:rPr>
          <m:t>τ</m:t>
        </m:r>
      </m:oMath>
      <w:r w:rsidR="00B5411D" w:rsidRPr="00B123A1">
        <w:t>。</w:t>
      </w:r>
    </w:p>
    <w:p w:rsidR="00B5411D" w:rsidRPr="00B123A1" w:rsidRDefault="00B5411D" w:rsidP="00B5411D">
      <w:pPr>
        <w:pStyle w:val="3"/>
      </w:pPr>
      <w:bookmarkStart w:id="184" w:name="_Toc501121534"/>
      <w:r w:rsidRPr="00B123A1">
        <w:rPr>
          <w:rFonts w:hint="eastAsia"/>
        </w:rPr>
        <w:t>4</w:t>
      </w:r>
      <w:r w:rsidRPr="00B123A1">
        <w:t>.2.2</w:t>
      </w:r>
      <w:r w:rsidRPr="00B123A1">
        <w:rPr>
          <w:rFonts w:hint="eastAsia"/>
        </w:rPr>
        <w:t>直波导</w:t>
      </w:r>
      <w:r w:rsidR="00037614">
        <w:rPr>
          <w:rFonts w:hint="eastAsia"/>
        </w:rPr>
        <w:t>参数</w:t>
      </w:r>
      <w:r w:rsidRPr="00B123A1">
        <w:rPr>
          <w:rFonts w:hint="eastAsia"/>
        </w:rPr>
        <w:t>与波导模式的关系</w:t>
      </w:r>
      <w:bookmarkEnd w:id="184"/>
    </w:p>
    <w:p w:rsidR="00B5411D" w:rsidRPr="00B123A1" w:rsidRDefault="00B5411D" w:rsidP="00B5411D">
      <w:pPr>
        <w:pStyle w:val="a3"/>
        <w:numPr>
          <w:ilvl w:val="0"/>
          <w:numId w:val="8"/>
        </w:numPr>
        <w:spacing w:afterLines="50" w:after="163" w:line="240" w:lineRule="auto"/>
        <w:ind w:firstLineChars="0"/>
      </w:pPr>
      <w:r w:rsidRPr="00B123A1">
        <w:rPr>
          <w:rFonts w:hint="eastAsia"/>
        </w:rPr>
        <w:t>波导有效折射率与波导宽度的关系</w:t>
      </w:r>
    </w:p>
    <w:p w:rsidR="00EB0D61" w:rsidRPr="00B123A1" w:rsidRDefault="00B5411D" w:rsidP="0054335F">
      <w:pPr>
        <w:ind w:firstLine="420"/>
      </w:pPr>
      <w:r w:rsidRPr="00B123A1">
        <w:rPr>
          <w:rFonts w:hint="eastAsia"/>
        </w:rPr>
        <w:t>首先对波导模式与波导横截面的宽度与高度之间的关系进行数值模拟。在直波导横截面宽度与高度相等的情况下，图</w:t>
      </w:r>
      <w:r w:rsidR="00FD4261" w:rsidRPr="00B123A1">
        <w:t>4</w:t>
      </w:r>
      <w:r w:rsidR="00B94C3F">
        <w:t>-</w:t>
      </w:r>
      <w:r w:rsidR="00FD4261" w:rsidRPr="00B123A1">
        <w:t xml:space="preserve">5(a) </w:t>
      </w:r>
      <w:r w:rsidRPr="00B123A1">
        <w:rPr>
          <w:rFonts w:hint="eastAsia"/>
        </w:rPr>
        <w:t>为波导</w:t>
      </w:r>
      <w:r w:rsidRPr="00B123A1">
        <w:rPr>
          <w:rFonts w:hint="eastAsia"/>
        </w:rPr>
        <w:t>TE</w:t>
      </w:r>
      <w:r w:rsidRPr="00B123A1">
        <w:t>0</w:t>
      </w:r>
      <w:r w:rsidRPr="00B123A1">
        <w:rPr>
          <w:rFonts w:hint="eastAsia"/>
        </w:rPr>
        <w:t>模、</w:t>
      </w:r>
      <w:r w:rsidRPr="00B123A1">
        <w:rPr>
          <w:rFonts w:hint="eastAsia"/>
        </w:rPr>
        <w:t>TM</w:t>
      </w:r>
      <w:r w:rsidRPr="00B123A1">
        <w:t>0</w:t>
      </w:r>
      <w:r w:rsidRPr="00B123A1">
        <w:rPr>
          <w:rFonts w:hint="eastAsia"/>
        </w:rPr>
        <w:t>模、</w:t>
      </w:r>
      <w:r w:rsidRPr="00B123A1">
        <w:rPr>
          <w:rFonts w:hint="eastAsia"/>
        </w:rPr>
        <w:t>TE</w:t>
      </w:r>
      <w:r w:rsidRPr="00B123A1">
        <w:t>1</w:t>
      </w:r>
      <w:proofErr w:type="gramStart"/>
      <w:r w:rsidRPr="00B123A1">
        <w:rPr>
          <w:rFonts w:hint="eastAsia"/>
        </w:rPr>
        <w:t>模以及</w:t>
      </w:r>
      <w:proofErr w:type="gramEnd"/>
      <w:r w:rsidRPr="00B123A1">
        <w:rPr>
          <w:rFonts w:hint="eastAsia"/>
        </w:rPr>
        <w:t>TM1</w:t>
      </w:r>
      <w:r w:rsidRPr="00B123A1">
        <w:rPr>
          <w:rFonts w:hint="eastAsia"/>
        </w:rPr>
        <w:t>模的有效折射率与波导宽度的关系。各个模式有效折射率均与波导宽度成正比</w:t>
      </w:r>
      <w:r w:rsidRPr="00B123A1">
        <w:t>。</w:t>
      </w:r>
      <w:r w:rsidRPr="00B123A1">
        <w:rPr>
          <w:rFonts w:hint="eastAsia"/>
        </w:rPr>
        <w:t>T</w:t>
      </w:r>
      <w:r w:rsidRPr="00B123A1">
        <w:t>E0</w:t>
      </w:r>
      <w:r w:rsidRPr="00B123A1">
        <w:rPr>
          <w:rFonts w:hint="eastAsia"/>
        </w:rPr>
        <w:t>模的模式有效折射率和</w:t>
      </w:r>
      <w:r w:rsidRPr="00B123A1">
        <w:rPr>
          <w:rFonts w:hint="eastAsia"/>
        </w:rPr>
        <w:t>TM</w:t>
      </w:r>
      <w:r w:rsidRPr="00B123A1">
        <w:t>0</w:t>
      </w:r>
      <w:r w:rsidRPr="00B123A1">
        <w:rPr>
          <w:rFonts w:hint="eastAsia"/>
        </w:rPr>
        <w:t>模</w:t>
      </w:r>
      <w:r w:rsidRPr="00B123A1">
        <w:t>相差不大</w:t>
      </w:r>
      <w:r w:rsidRPr="00B123A1">
        <w:rPr>
          <w:rFonts w:hint="eastAsia"/>
        </w:rPr>
        <w:t>，相反，</w:t>
      </w:r>
      <w:r w:rsidRPr="00B123A1">
        <w:rPr>
          <w:rFonts w:hint="eastAsia"/>
        </w:rPr>
        <w:t>T</w:t>
      </w:r>
      <w:r w:rsidRPr="00B123A1">
        <w:t>E</w:t>
      </w:r>
      <w:r w:rsidRPr="00B123A1">
        <w:rPr>
          <w:rFonts w:hint="eastAsia"/>
        </w:rPr>
        <w:t>1</w:t>
      </w:r>
      <w:r w:rsidRPr="00B123A1">
        <w:rPr>
          <w:rFonts w:hint="eastAsia"/>
        </w:rPr>
        <w:t>模的模式有效折射率和</w:t>
      </w:r>
      <w:r w:rsidRPr="00B123A1">
        <w:rPr>
          <w:rFonts w:hint="eastAsia"/>
        </w:rPr>
        <w:t>TM</w:t>
      </w:r>
      <w:r w:rsidRPr="00B123A1">
        <w:t>1</w:t>
      </w:r>
      <w:r w:rsidRPr="00B123A1">
        <w:rPr>
          <w:rFonts w:hint="eastAsia"/>
        </w:rPr>
        <w:t>模</w:t>
      </w:r>
      <w:r w:rsidRPr="00B123A1">
        <w:t>相差</w:t>
      </w:r>
      <w:r w:rsidRPr="00B123A1">
        <w:rPr>
          <w:rFonts w:hint="eastAsia"/>
        </w:rPr>
        <w:t>较大。在波导宽度和高度为约为</w:t>
      </w:r>
      <w:r w:rsidRPr="00B123A1">
        <w:t>450</w:t>
      </w:r>
      <w:r w:rsidRPr="00B123A1">
        <w:rPr>
          <w:rFonts w:hint="eastAsia"/>
        </w:rPr>
        <w:t>nm</w:t>
      </w:r>
      <w:r w:rsidRPr="00B123A1">
        <w:rPr>
          <w:rFonts w:hint="eastAsia"/>
        </w:rPr>
        <w:t>时，</w:t>
      </w:r>
      <w:r w:rsidRPr="00B123A1">
        <w:t>TE1</w:t>
      </w:r>
      <w:r w:rsidRPr="00B123A1">
        <w:t>和</w:t>
      </w:r>
      <w:r w:rsidRPr="00B123A1">
        <w:rPr>
          <w:rFonts w:hint="eastAsia"/>
        </w:rPr>
        <w:t>TM</w:t>
      </w:r>
      <w:r w:rsidRPr="00B123A1">
        <w:t>1</w:t>
      </w:r>
      <w:r w:rsidRPr="00B123A1">
        <w:t>模式均接近截止条件。</w:t>
      </w:r>
      <w:r w:rsidR="00EB0D61" w:rsidRPr="00B123A1">
        <w:rPr>
          <w:rFonts w:hint="eastAsia"/>
        </w:rPr>
        <w:t>图</w:t>
      </w:r>
      <w:r w:rsidR="0054335F" w:rsidRPr="00B123A1">
        <w:rPr>
          <w:rFonts w:hint="eastAsia"/>
        </w:rPr>
        <w:t>4</w:t>
      </w:r>
      <w:r w:rsidR="00B94C3F">
        <w:t>-</w:t>
      </w:r>
      <w:r w:rsidR="0054335F" w:rsidRPr="00B123A1">
        <w:rPr>
          <w:rFonts w:hint="eastAsia"/>
        </w:rPr>
        <w:t xml:space="preserve">5 </w:t>
      </w:r>
      <w:r w:rsidR="0054335F" w:rsidRPr="00B123A1">
        <w:rPr>
          <w:rFonts w:hint="eastAsia"/>
        </w:rPr>
        <w:t>（</w:t>
      </w:r>
      <w:r w:rsidR="0054335F" w:rsidRPr="00B123A1">
        <w:rPr>
          <w:rFonts w:hint="eastAsia"/>
        </w:rPr>
        <w:t>a</w:t>
      </w:r>
      <w:r w:rsidR="0054335F" w:rsidRPr="00B123A1">
        <w:rPr>
          <w:rFonts w:hint="eastAsia"/>
        </w:rPr>
        <w:t>）（</w:t>
      </w:r>
      <w:r w:rsidR="0054335F" w:rsidRPr="00B123A1">
        <w:rPr>
          <w:rFonts w:hint="eastAsia"/>
        </w:rPr>
        <w:t>b</w:t>
      </w:r>
      <w:r w:rsidR="0054335F" w:rsidRPr="00B123A1">
        <w:rPr>
          <w:rFonts w:hint="eastAsia"/>
        </w:rPr>
        <w:t>）分别为</w:t>
      </w:r>
      <w:r w:rsidR="0054335F" w:rsidRPr="00B123A1">
        <w:rPr>
          <w:rFonts w:hint="eastAsia"/>
        </w:rPr>
        <w:t>TE0</w:t>
      </w:r>
      <w:r w:rsidR="0054335F" w:rsidRPr="00B123A1">
        <w:rPr>
          <w:rFonts w:hint="eastAsia"/>
        </w:rPr>
        <w:t>与</w:t>
      </w:r>
      <w:r w:rsidR="0054335F" w:rsidRPr="00B123A1">
        <w:rPr>
          <w:rFonts w:hint="eastAsia"/>
        </w:rPr>
        <w:t>TM0</w:t>
      </w:r>
      <w:r w:rsidR="0054335F" w:rsidRPr="00B123A1">
        <w:rPr>
          <w:rFonts w:hint="eastAsia"/>
        </w:rPr>
        <w:t>在波导宽度等于</w:t>
      </w:r>
      <w:r w:rsidR="0054335F" w:rsidRPr="00B123A1">
        <w:t>450</w:t>
      </w:r>
      <w:r w:rsidR="0054335F" w:rsidRPr="00B123A1">
        <w:rPr>
          <w:rFonts w:hint="eastAsia"/>
        </w:rPr>
        <w:t>nm</w:t>
      </w:r>
      <w:r w:rsidR="0054335F" w:rsidRPr="00B123A1">
        <w:rPr>
          <w:rFonts w:hint="eastAsia"/>
        </w:rPr>
        <w:t>时的模场分布图，</w:t>
      </w:r>
      <w:r w:rsidR="00EB0D61" w:rsidRPr="00B123A1">
        <w:rPr>
          <w:rFonts w:hint="eastAsia"/>
        </w:rPr>
        <w:t>从图中不难看出，</w:t>
      </w:r>
      <w:r w:rsidR="00EB0D61" w:rsidRPr="00B123A1">
        <w:rPr>
          <w:rFonts w:hint="eastAsia"/>
        </w:rPr>
        <w:t>TE</w:t>
      </w:r>
      <w:r w:rsidR="00EB0D61" w:rsidRPr="00B123A1">
        <w:t>0</w:t>
      </w:r>
      <w:r w:rsidR="00EB0D61" w:rsidRPr="00B123A1">
        <w:rPr>
          <w:rFonts w:hint="eastAsia"/>
        </w:rPr>
        <w:t>和</w:t>
      </w:r>
      <w:r w:rsidR="00EB0D61" w:rsidRPr="00B123A1">
        <w:rPr>
          <w:rFonts w:hint="eastAsia"/>
        </w:rPr>
        <w:t>TM</w:t>
      </w:r>
      <w:r w:rsidR="00EB0D61" w:rsidRPr="00B123A1">
        <w:t>0</w:t>
      </w:r>
      <w:proofErr w:type="gramStart"/>
      <w:r w:rsidR="00EB0D61" w:rsidRPr="00B123A1">
        <w:t>两个</w:t>
      </w:r>
      <w:proofErr w:type="gramEnd"/>
      <w:r w:rsidR="00EB0D61" w:rsidRPr="00B123A1">
        <w:t>模</w:t>
      </w:r>
      <w:r w:rsidR="00EB0D61" w:rsidRPr="00B123A1">
        <w:rPr>
          <w:rFonts w:hint="eastAsia"/>
        </w:rPr>
        <w:t>式均</w:t>
      </w:r>
      <w:proofErr w:type="gramStart"/>
      <w:r w:rsidR="00EB0D61" w:rsidRPr="00B123A1">
        <w:rPr>
          <w:rFonts w:hint="eastAsia"/>
        </w:rPr>
        <w:t>被良好</w:t>
      </w:r>
      <w:proofErr w:type="gramEnd"/>
      <w:r w:rsidR="00EB0D61" w:rsidRPr="00B123A1">
        <w:rPr>
          <w:rFonts w:hint="eastAsia"/>
        </w:rPr>
        <w:t>地限制在光波导中。</w:t>
      </w:r>
      <w:r w:rsidR="00EB0D61" w:rsidRPr="00B123A1">
        <w:rPr>
          <w:rFonts w:hint="eastAsia"/>
        </w:rPr>
        <w:t xml:space="preserve">  </w:t>
      </w:r>
      <w:r w:rsidR="00EB0D61" w:rsidRPr="00B123A1">
        <w:t xml:space="preserve">  </w:t>
      </w:r>
    </w:p>
    <w:p w:rsidR="00B5411D" w:rsidRPr="00B123A1" w:rsidRDefault="00B5411D" w:rsidP="009010A2">
      <w:pPr>
        <w:ind w:firstLine="420"/>
      </w:pPr>
    </w:p>
    <w:p w:rsidR="00B5411D" w:rsidRPr="00B123A1" w:rsidRDefault="00C715C3" w:rsidP="00C715C3">
      <w:pPr>
        <w:spacing w:line="240" w:lineRule="auto"/>
        <w:jc w:val="center"/>
      </w:pPr>
      <w:r w:rsidRPr="00B123A1">
        <w:rPr>
          <w:noProof/>
        </w:rPr>
        <mc:AlternateContent>
          <mc:Choice Requires="wpg">
            <w:drawing>
              <wp:inline distT="0" distB="0" distL="0" distR="0">
                <wp:extent cx="3939540" cy="3239770"/>
                <wp:effectExtent l="0" t="0" r="3810" b="0"/>
                <wp:docPr id="938" name="组合 938"/>
                <wp:cNvGraphicFramePr/>
                <a:graphic xmlns:a="http://schemas.openxmlformats.org/drawingml/2006/main">
                  <a:graphicData uri="http://schemas.microsoft.com/office/word/2010/wordprocessingGroup">
                    <wpg:wgp>
                      <wpg:cNvGrpSpPr/>
                      <wpg:grpSpPr>
                        <a:xfrm>
                          <a:off x="0" y="0"/>
                          <a:ext cx="3939540" cy="3239770"/>
                          <a:chOff x="0" y="285750"/>
                          <a:chExt cx="3939540" cy="3239770"/>
                        </a:xfrm>
                      </wpg:grpSpPr>
                      <pic:pic xmlns:pic="http://schemas.openxmlformats.org/drawingml/2006/picture">
                        <pic:nvPicPr>
                          <pic:cNvPr id="127" name="图片 127"/>
                          <pic:cNvPicPr>
                            <a:picLocks noChangeAspect="1"/>
                          </pic:cNvPicPr>
                        </pic:nvPicPr>
                        <pic:blipFill rotWithShape="1">
                          <a:blip r:embed="rId335" cstate="print">
                            <a:extLst>
                              <a:ext uri="{28A0092B-C50C-407E-A947-70E740481C1C}">
                                <a14:useLocalDpi xmlns:a14="http://schemas.microsoft.com/office/drawing/2010/main" val="0"/>
                              </a:ext>
                            </a:extLst>
                          </a:blip>
                          <a:srcRect l="6655" t="6763" r="7312" b="784"/>
                          <a:stretch/>
                        </pic:blipFill>
                        <pic:spPr bwMode="auto">
                          <a:xfrm>
                            <a:off x="0" y="285750"/>
                            <a:ext cx="3939540" cy="3239770"/>
                          </a:xfrm>
                          <a:prstGeom prst="rect">
                            <a:avLst/>
                          </a:prstGeom>
                          <a:ln>
                            <a:noFill/>
                          </a:ln>
                          <a:extLst>
                            <a:ext uri="{53640926-AAD7-44D8-BBD7-CCE9431645EC}">
                              <a14:shadowObscured xmlns:a14="http://schemas.microsoft.com/office/drawing/2010/main"/>
                            </a:ext>
                          </a:extLst>
                        </pic:spPr>
                      </pic:pic>
                      <wps:wsp>
                        <wps:cNvPr id="937" name="文本框 937"/>
                        <wps:cNvSpPr txBox="1"/>
                        <wps:spPr>
                          <a:xfrm>
                            <a:off x="657225" y="466725"/>
                            <a:ext cx="504825" cy="352425"/>
                          </a:xfrm>
                          <a:prstGeom prst="rect">
                            <a:avLst/>
                          </a:prstGeom>
                          <a:solidFill>
                            <a:schemeClr val="lt1"/>
                          </a:solidFill>
                          <a:ln w="6350">
                            <a:solidFill>
                              <a:schemeClr val="bg1"/>
                            </a:solidFill>
                          </a:ln>
                        </wps:spPr>
                        <wps:txbx>
                          <w:txbxContent>
                            <w:p w:rsidR="00B74F9C" w:rsidRPr="00C715C3" w:rsidRDefault="00B74F9C">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38" o:spid="_x0000_s1137" style="width:310.2pt;height:255.1pt;mso-position-horizontal-relative:char;mso-position-vertical-relative:line" coordorigin=",2857" coordsize="39395,32397"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QApACkAUgBSAFIAAAAAAAAA&#10;KQApACkAUgB7AHsAewAAAAAAAAApACkAUgBSAFIAewClACkAKQBSAHsAewB7AHsApQDOAM4AzgBS&#10;AFIAewB7AKUApQClAM4AzgD/AP8AewB7AHsApQClAM4AzgDOAP8A/wD/AAAApQClAKUAzgDOAM4A&#10;/wD/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AFIA/wApAFIAewBSAHsApQAAACkAUgAA&#10;ACkAewClAHsApQDOAAAAKQBSAAAAewAAAFIApQB7AP8AAAApAHsAKQBSAKUAzgD/AKUAzgD/AAAA&#10;UgApAHsApQDOAP8AewD/AKUA/wApAFIAewBSAKUAewDOAP8ApQDOAP8AAABSAHsApQB7AKUAzgAA&#10;AKUAzg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">
                <v:shape id="图片 127" o:spid="_x0000_s1138" type="#_x0000_t75" style="position:absolute;top:2857;width:39395;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">
                  <v:imagedata r:id="rId336" o:title="" croptop="4432f" cropbottom="514f" cropleft="4361f" cropright="4792f"/>
                  <v:path arrowok="t"/>
                </v:shape>
                <v:shape id="文本框 937" o:spid="_x0000_s1139" type="#_x0000_t202" style="position:absolute;left:6572;top:4667;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Fx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" fillcolor="white [3201]" strokecolor="white [3212]" strokeweight=".5pt">
                  <v:textbox>
                    <w:txbxContent>
                      <w:p w:rsidR="00B74F9C" w:rsidRPr="00C715C3" w:rsidRDefault="00B74F9C">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v:textbox>
                </v:shape>
                <w10:anchorlock/>
              </v:group>
            </w:pict>
          </mc:Fallback>
        </mc:AlternateContent>
      </w:r>
      <w:r w:rsidRPr="00B123A1">
        <w:rPr>
          <w:rFonts w:hint="eastAsia"/>
          <w:noProof/>
          <w:sz w:val="21"/>
        </w:rPr>
        <mc:AlternateContent>
          <mc:Choice Requires="wpg">
            <w:drawing>
              <wp:inline distT="0" distB="0" distL="0" distR="0" wp14:anchorId="18652DDF" wp14:editId="7C9D87E5">
                <wp:extent cx="3980815" cy="1828165"/>
                <wp:effectExtent l="0" t="0" r="635" b="635"/>
                <wp:docPr id="941" name="组合 941"/>
                <wp:cNvGraphicFramePr/>
                <a:graphic xmlns:a="http://schemas.openxmlformats.org/drawingml/2006/main">
                  <a:graphicData uri="http://schemas.microsoft.com/office/word/2010/wordprocessingGroup">
                    <wpg:wgp>
                      <wpg:cNvGrpSpPr/>
                      <wpg:grpSpPr>
                        <a:xfrm>
                          <a:off x="0" y="0"/>
                          <a:ext cx="3980815" cy="1828165"/>
                          <a:chOff x="0" y="342900"/>
                          <a:chExt cx="3980815" cy="1828165"/>
                        </a:xfrm>
                      </wpg:grpSpPr>
                      <wpg:grpSp>
                        <wpg:cNvPr id="943" name="组合 943"/>
                        <wpg:cNvGrpSpPr/>
                        <wpg:grpSpPr>
                          <a:xfrm>
                            <a:off x="0" y="342900"/>
                            <a:ext cx="3980815" cy="1828165"/>
                            <a:chOff x="0" y="0"/>
                            <a:chExt cx="3981381" cy="1828575"/>
                          </a:xfrm>
                        </wpg:grpSpPr>
                        <pic:pic xmlns:pic="http://schemas.openxmlformats.org/drawingml/2006/picture">
                          <pic:nvPicPr>
                            <pic:cNvPr id="944" name="图片 944"/>
                            <pic:cNvPicPr>
                              <a:picLocks noChangeAspect="1"/>
                            </pic:cNvPicPr>
                          </pic:nvPicPr>
                          <pic:blipFill rotWithShape="1">
                            <a:blip r:embed="rId337">
                              <a:extLst>
                                <a:ext uri="{28A0092B-C50C-407E-A947-70E740481C1C}">
                                  <a14:useLocalDpi xmlns:a14="http://schemas.microsoft.com/office/drawing/2010/main" val="0"/>
                                </a:ext>
                              </a:extLst>
                            </a:blip>
                            <a:srcRect l="30636" t="9590" r="38540" b="9656"/>
                            <a:stretch/>
                          </pic:blipFill>
                          <pic:spPr bwMode="auto">
                            <a:xfrm>
                              <a:off x="0" y="0"/>
                              <a:ext cx="1878925" cy="180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5" name="图片 945"/>
                            <pic:cNvPicPr>
                              <a:picLocks noChangeAspect="1"/>
                            </pic:cNvPicPr>
                          </pic:nvPicPr>
                          <pic:blipFill rotWithShape="1">
                            <a:blip r:embed="rId338">
                              <a:extLst>
                                <a:ext uri="{28A0092B-C50C-407E-A947-70E740481C1C}">
                                  <a14:useLocalDpi xmlns:a14="http://schemas.microsoft.com/office/drawing/2010/main" val="0"/>
                                </a:ext>
                              </a:extLst>
                            </a:blip>
                            <a:srcRect l="30638" t="9464" r="38354" b="8751"/>
                            <a:stretch/>
                          </pic:blipFill>
                          <pic:spPr bwMode="auto">
                            <a:xfrm>
                              <a:off x="2114550" y="28575"/>
                              <a:ext cx="1866831" cy="1800000"/>
                            </a:xfrm>
                            <a:prstGeom prst="rect">
                              <a:avLst/>
                            </a:prstGeom>
                            <a:ln>
                              <a:noFill/>
                            </a:ln>
                            <a:extLst>
                              <a:ext uri="{53640926-AAD7-44D8-BBD7-CCE9431645EC}">
                                <a14:shadowObscured xmlns:a14="http://schemas.microsoft.com/office/drawing/2010/main"/>
                              </a:ext>
                            </a:extLst>
                          </pic:spPr>
                        </pic:pic>
                      </wpg:grpSp>
                      <wps:wsp>
                        <wps:cNvPr id="248" name="文本框 248"/>
                        <wps:cNvSpPr txBox="1"/>
                        <wps:spPr>
                          <a:xfrm>
                            <a:off x="2143125" y="390525"/>
                            <a:ext cx="504825" cy="352425"/>
                          </a:xfrm>
                          <a:prstGeom prst="rect">
                            <a:avLst/>
                          </a:prstGeom>
                          <a:noFill/>
                          <a:ln w="6350">
                            <a:noFill/>
                          </a:ln>
                        </wps:spPr>
                        <wps:txbx>
                          <w:txbxContent>
                            <w:p w:rsidR="00B74F9C" w:rsidRPr="00C715C3" w:rsidRDefault="00B74F9C" w:rsidP="00C715C3">
                              <w:pPr>
                                <w:rPr>
                                  <w:color w:val="FFFFFF" w:themeColor="background1"/>
                                </w:rPr>
                              </w:pPr>
                              <w:r w:rsidRPr="00C715C3">
                                <w:rPr>
                                  <w:color w:val="FFFFFF" w:themeColor="background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2" name="文本框 942"/>
                        <wps:cNvSpPr txBox="1"/>
                        <wps:spPr>
                          <a:xfrm>
                            <a:off x="28575" y="371469"/>
                            <a:ext cx="504825" cy="352425"/>
                          </a:xfrm>
                          <a:prstGeom prst="rect">
                            <a:avLst/>
                          </a:prstGeom>
                          <a:noFill/>
                          <a:ln w="6350">
                            <a:noFill/>
                          </a:ln>
                        </wps:spPr>
                        <wps:txbx>
                          <w:txbxContent>
                            <w:p w:rsidR="00B74F9C" w:rsidRPr="00C715C3" w:rsidRDefault="00B74F9C" w:rsidP="00C715C3">
                              <w:pPr>
                                <w:rPr>
                                  <w:color w:val="FFFFFF" w:themeColor="background1"/>
                                </w:rPr>
                              </w:pPr>
                              <w:r w:rsidRPr="00C715C3">
                                <w:rPr>
                                  <w:color w:val="FFFFFF" w:themeColor="background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652DDF" id="组合 941" o:spid="_x0000_s1140" style="width:313.45pt;height:143.95pt;mso-position-horizontal-relative:char;mso-position-vertical-relative:line" coordorigin=",3429" coordsize="39808,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">
                <v:group id="组合 943" o:spid="_x0000_s1141" style="position:absolute;top:3429;width:39808;height:18281" coordsize="39813,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shape id="图片 944" o:spid="_x0000_s1142" type="#_x0000_t75" style="position:absolute;width:18789;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">
                    <v:imagedata r:id="rId339" o:title="" croptop="6285f" cropbottom="6328f" cropleft="20078f" cropright="25258f"/>
                    <v:path arrowok="t"/>
                  </v:shape>
                  <v:shape id="图片 945" o:spid="_x0000_s1143" type="#_x0000_t75" style="position:absolute;left:21145;top:285;width:18668;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">
                    <v:imagedata r:id="rId340" o:title="" croptop="6202f" cropbottom="5735f" cropleft="20079f" cropright="25136f"/>
                    <v:path arrowok="t"/>
                  </v:shape>
                </v:group>
                <v:shape id="文本框 248" o:spid="_x0000_s1144" type="#_x0000_t202" style="position:absolute;left:21431;top:3905;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B74F9C" w:rsidRPr="00C715C3" w:rsidRDefault="00B74F9C" w:rsidP="00C715C3">
                        <w:pPr>
                          <w:rPr>
                            <w:color w:val="FFFFFF" w:themeColor="background1"/>
                          </w:rPr>
                        </w:pPr>
                        <w:r w:rsidRPr="00C715C3">
                          <w:rPr>
                            <w:color w:val="FFFFFF" w:themeColor="background1"/>
                          </w:rPr>
                          <w:t>(c)</w:t>
                        </w:r>
                      </w:p>
                    </w:txbxContent>
                  </v:textbox>
                </v:shape>
                <v:shape id="文本框 942" o:spid="_x0000_s1145" type="#_x0000_t202" style="position:absolute;left:285;top:3714;width:504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B74F9C" w:rsidRPr="00C715C3" w:rsidRDefault="00B74F9C" w:rsidP="00C715C3">
                        <w:pPr>
                          <w:rPr>
                            <w:color w:val="FFFFFF" w:themeColor="background1"/>
                          </w:rPr>
                        </w:pPr>
                        <w:r w:rsidRPr="00C715C3">
                          <w:rPr>
                            <w:color w:val="FFFFFF" w:themeColor="background1"/>
                          </w:rPr>
                          <w:t>(b)</w:t>
                        </w:r>
                      </w:p>
                    </w:txbxContent>
                  </v:textbox>
                </v:shape>
                <w10:anchorlock/>
              </v:group>
            </w:pict>
          </mc:Fallback>
        </mc:AlternateContent>
      </w:r>
      <w:r w:rsidRPr="00B123A1">
        <w:t xml:space="preserve">  </w:t>
      </w:r>
    </w:p>
    <w:p w:rsidR="002858AA" w:rsidRPr="00B123A1" w:rsidRDefault="00B5411D" w:rsidP="00B94C3F">
      <w:pPr>
        <w:pStyle w:val="a7"/>
      </w:pPr>
      <w:r w:rsidRPr="00B123A1">
        <w:rPr>
          <w:rFonts w:hint="eastAsia"/>
        </w:rPr>
        <w:t>图</w:t>
      </w:r>
      <w:r w:rsidR="00FD4261" w:rsidRPr="00B123A1">
        <w:t xml:space="preserve">4.5 </w:t>
      </w:r>
      <w:r w:rsidR="00FD4261" w:rsidRPr="00B123A1">
        <w:rPr>
          <w:rFonts w:hint="eastAsia"/>
        </w:rPr>
        <w:t>波导宽度与高度相等的</w:t>
      </w:r>
      <w:r w:rsidR="002858AA" w:rsidRPr="00B123A1">
        <w:rPr>
          <w:rFonts w:hint="eastAsia"/>
        </w:rPr>
        <w:t>情况下，</w:t>
      </w:r>
      <w:r w:rsidR="00FD4261" w:rsidRPr="00B123A1">
        <w:rPr>
          <w:rFonts w:hint="eastAsia"/>
        </w:rPr>
        <w:t>（</w:t>
      </w:r>
      <w:r w:rsidR="00FD4261" w:rsidRPr="00B123A1">
        <w:rPr>
          <w:rFonts w:hint="eastAsia"/>
        </w:rPr>
        <w:t>a</w:t>
      </w:r>
      <w:r w:rsidR="00FD4261" w:rsidRPr="00B123A1">
        <w:rPr>
          <w:rFonts w:hint="eastAsia"/>
        </w:rPr>
        <w:t>）</w:t>
      </w:r>
      <w:r w:rsidR="002858AA" w:rsidRPr="00B123A1">
        <w:rPr>
          <w:rFonts w:hint="eastAsia"/>
        </w:rPr>
        <w:t>波导模式有效折射率随着波导宽度的关系，</w:t>
      </w:r>
      <w:r w:rsidRPr="00B123A1">
        <w:t>（</w:t>
      </w:r>
      <w:r w:rsidRPr="00B123A1">
        <w:rPr>
          <w:rFonts w:hint="eastAsia"/>
        </w:rPr>
        <w:t>b</w:t>
      </w:r>
      <w:r w:rsidRPr="00B123A1">
        <w:t>）</w:t>
      </w:r>
      <w:r w:rsidRPr="00B123A1">
        <w:rPr>
          <w:rFonts w:hint="eastAsia"/>
        </w:rPr>
        <w:t>和（</w:t>
      </w:r>
      <w:r w:rsidRPr="00B123A1">
        <w:rPr>
          <w:rFonts w:hint="eastAsia"/>
        </w:rPr>
        <w:t>c</w:t>
      </w:r>
      <w:r w:rsidRPr="00B123A1">
        <w:rPr>
          <w:rFonts w:hint="eastAsia"/>
        </w:rPr>
        <w:t>）所示为波导宽度</w:t>
      </w:r>
      <w:r w:rsidR="002858AA" w:rsidRPr="00B123A1">
        <w:rPr>
          <w:rFonts w:hint="eastAsia"/>
        </w:rPr>
        <w:t>等于</w:t>
      </w:r>
      <w:r w:rsidRPr="00B123A1">
        <w:t>450</w:t>
      </w:r>
      <w:r w:rsidRPr="00B123A1">
        <w:rPr>
          <w:rFonts w:hint="eastAsia"/>
        </w:rPr>
        <w:t>nm</w:t>
      </w:r>
      <w:r w:rsidRPr="00B123A1">
        <w:rPr>
          <w:rFonts w:hint="eastAsia"/>
        </w:rPr>
        <w:t>时</w:t>
      </w:r>
      <w:r w:rsidR="002858AA" w:rsidRPr="00B123A1">
        <w:rPr>
          <w:rFonts w:hint="eastAsia"/>
        </w:rPr>
        <w:t>的</w:t>
      </w:r>
      <w:r w:rsidR="00514D0D">
        <w:rPr>
          <w:rFonts w:hint="eastAsia"/>
        </w:rPr>
        <w:t>基模</w:t>
      </w:r>
      <w:proofErr w:type="gramStart"/>
      <w:r w:rsidR="002858AA" w:rsidRPr="00B123A1">
        <w:rPr>
          <w:rFonts w:hint="eastAsia"/>
        </w:rPr>
        <w:t>模</w:t>
      </w:r>
      <w:proofErr w:type="gramEnd"/>
      <w:r w:rsidR="002858AA" w:rsidRPr="00B123A1">
        <w:rPr>
          <w:rFonts w:hint="eastAsia"/>
        </w:rPr>
        <w:t>场分布图</w:t>
      </w:r>
    </w:p>
    <w:p w:rsidR="00B5411D" w:rsidRPr="00B123A1" w:rsidRDefault="00B5411D" w:rsidP="00B5411D">
      <w:pPr>
        <w:ind w:firstLine="420"/>
      </w:pPr>
    </w:p>
    <w:p w:rsidR="00514D0D" w:rsidRPr="00A06C3A" w:rsidRDefault="00B5411D" w:rsidP="00514D0D">
      <w:pPr>
        <w:ind w:firstLine="420"/>
      </w:pPr>
      <w:r w:rsidRPr="00B123A1">
        <w:rPr>
          <w:rFonts w:hint="eastAsia"/>
        </w:rPr>
        <w:t>设计</w:t>
      </w:r>
      <w:r w:rsidR="00514D0D" w:rsidRPr="00B123A1">
        <w:rPr>
          <w:rFonts w:hint="eastAsia"/>
        </w:rPr>
        <w:t>器件结构尺寸时候，我们只需要</w:t>
      </w:r>
      <w:r w:rsidR="00514D0D">
        <w:rPr>
          <w:rFonts w:hint="eastAsia"/>
        </w:rPr>
        <w:t>考虑</w:t>
      </w:r>
      <w:r w:rsidR="00514D0D" w:rsidRPr="00B123A1">
        <w:rPr>
          <w:rFonts w:hint="eastAsia"/>
        </w:rPr>
        <w:t>基模，在波导宽度一定的条件下，这就需要选择合适的波导高度，以消除高阶模式的影响。在此，我们选取波导宽度</w:t>
      </w:r>
      <w:r w:rsidR="00514D0D" w:rsidRPr="00B123A1">
        <w:rPr>
          <w:rFonts w:hint="eastAsia"/>
        </w:rPr>
        <w:t>w</w:t>
      </w:r>
      <w:r w:rsidR="00514D0D" w:rsidRPr="00B123A1">
        <w:t>= 450</w:t>
      </w:r>
      <w:r w:rsidR="00514D0D" w:rsidRPr="00B123A1">
        <w:rPr>
          <w:rFonts w:hint="eastAsia"/>
        </w:rPr>
        <w:t>nm</w:t>
      </w:r>
      <w:r w:rsidR="00514D0D" w:rsidRPr="00B123A1">
        <w:rPr>
          <w:rFonts w:hint="eastAsia"/>
        </w:rPr>
        <w:t>，图</w:t>
      </w:r>
      <w:r w:rsidR="00BD6576">
        <w:t>4</w:t>
      </w:r>
      <w:r w:rsidR="00BD6576">
        <w:rPr>
          <w:rFonts w:hint="eastAsia"/>
        </w:rPr>
        <w:t>-</w:t>
      </w:r>
      <w:r w:rsidR="00BD6576">
        <w:t>6</w:t>
      </w:r>
      <w:r w:rsidR="00514D0D" w:rsidRPr="00B123A1">
        <w:rPr>
          <w:rFonts w:hint="eastAsia"/>
        </w:rPr>
        <w:t>为直波导宽度不变时，</w:t>
      </w:r>
      <w:r w:rsidR="00514D0D" w:rsidRPr="00B123A1">
        <w:t>模式有效折射率与直</w:t>
      </w:r>
      <w:r w:rsidR="00514D0D">
        <w:rPr>
          <w:rFonts w:hint="eastAsia"/>
        </w:rPr>
        <w:t>波导高度之间的关系。可见在一定范围内，等效折射率随着</w:t>
      </w:r>
      <w:r w:rsidR="00514D0D" w:rsidRPr="00B123A1">
        <w:rPr>
          <w:rFonts w:hint="eastAsia"/>
        </w:rPr>
        <w:t>直波导高度的增加而</w:t>
      </w:r>
      <w:r w:rsidR="00514D0D" w:rsidRPr="00B123A1">
        <w:t>逐渐</w:t>
      </w:r>
      <w:r w:rsidR="00514D0D" w:rsidRPr="00B123A1">
        <w:rPr>
          <w:rFonts w:hint="eastAsia"/>
        </w:rPr>
        <w:t>增大；</w:t>
      </w:r>
      <w:r w:rsidR="00514D0D" w:rsidRPr="00B123A1">
        <w:t>在高度</w:t>
      </w:r>
      <w:r w:rsidR="00514D0D" w:rsidRPr="00B123A1">
        <w:rPr>
          <w:rFonts w:hint="eastAsia"/>
        </w:rPr>
        <w:t>h</w:t>
      </w:r>
      <w:r w:rsidR="00514D0D" w:rsidRPr="00B123A1">
        <w:t>约为</w:t>
      </w:r>
      <w:r w:rsidR="00514D0D" w:rsidRPr="00B123A1">
        <w:rPr>
          <w:rFonts w:hint="eastAsia"/>
        </w:rPr>
        <w:t>300nm</w:t>
      </w:r>
      <w:r w:rsidR="00514D0D" w:rsidRPr="00B123A1">
        <w:rPr>
          <w:rFonts w:hint="eastAsia"/>
        </w:rPr>
        <w:t>，</w:t>
      </w:r>
      <w:r w:rsidR="00514D0D" w:rsidRPr="00B123A1">
        <w:rPr>
          <w:rFonts w:hint="eastAsia"/>
        </w:rPr>
        <w:t>TE1</w:t>
      </w:r>
      <w:r w:rsidR="00514D0D" w:rsidRPr="00B123A1">
        <w:rPr>
          <w:rFonts w:hint="eastAsia"/>
        </w:rPr>
        <w:t>模式截止，而当</w:t>
      </w:r>
      <w:r w:rsidR="00514D0D" w:rsidRPr="00B123A1">
        <w:rPr>
          <w:rFonts w:hint="eastAsia"/>
        </w:rPr>
        <w:t>h</w:t>
      </w:r>
      <w:r w:rsidR="00514D0D" w:rsidRPr="00B123A1">
        <w:rPr>
          <w:rFonts w:hint="eastAsia"/>
        </w:rPr>
        <w:t>约为</w:t>
      </w:r>
      <w:r w:rsidR="00514D0D" w:rsidRPr="00B123A1">
        <w:rPr>
          <w:rFonts w:hint="eastAsia"/>
        </w:rPr>
        <w:t>4</w:t>
      </w:r>
      <w:r w:rsidR="00514D0D" w:rsidRPr="00B123A1">
        <w:t>00nm</w:t>
      </w:r>
      <w:r w:rsidR="00514D0D" w:rsidRPr="00B123A1">
        <w:rPr>
          <w:rFonts w:hint="eastAsia"/>
        </w:rPr>
        <w:t>时，</w:t>
      </w:r>
      <w:r w:rsidR="00514D0D" w:rsidRPr="00B123A1">
        <w:rPr>
          <w:rFonts w:hint="eastAsia"/>
        </w:rPr>
        <w:t>TM1</w:t>
      </w:r>
      <w:r w:rsidR="00514D0D" w:rsidRPr="00B123A1">
        <w:t>模式截止</w:t>
      </w:r>
      <w:r w:rsidR="00514D0D" w:rsidRPr="00B123A1">
        <w:rPr>
          <w:rFonts w:hint="eastAsia"/>
        </w:rPr>
        <w:t>。本设计中，我们</w:t>
      </w:r>
      <w:r w:rsidR="00514D0D" w:rsidRPr="00B123A1">
        <w:t>选取</w:t>
      </w:r>
      <w:r w:rsidR="00514D0D" w:rsidRPr="00B123A1">
        <w:rPr>
          <w:rFonts w:hint="eastAsia"/>
        </w:rPr>
        <w:t>波导</w:t>
      </w:r>
      <w:r w:rsidR="00514D0D" w:rsidRPr="00B123A1">
        <w:t>高度</w:t>
      </w:r>
      <w:r w:rsidR="00514D0D" w:rsidRPr="00B123A1">
        <w:rPr>
          <w:rFonts w:hint="eastAsia"/>
        </w:rPr>
        <w:t>h</w:t>
      </w:r>
      <w:r w:rsidR="00514D0D" w:rsidRPr="00B123A1">
        <w:t>=250nm</w:t>
      </w:r>
      <w:r w:rsidR="00514D0D" w:rsidRPr="00B123A1">
        <w:rPr>
          <w:rFonts w:hint="eastAsia"/>
        </w:rPr>
        <w:t>。</w:t>
      </w:r>
      <w:r w:rsidR="00514D0D" w:rsidRPr="00B123A1">
        <w:t xml:space="preserve"> </w:t>
      </w:r>
    </w:p>
    <w:p w:rsidR="00B5411D" w:rsidRPr="00B123A1" w:rsidRDefault="00C715C3" w:rsidP="00B5411D">
      <w:pPr>
        <w:ind w:firstLine="420"/>
      </w:pPr>
      <w:r w:rsidRPr="00B123A1">
        <w:t xml:space="preserve"> </w:t>
      </w:r>
    </w:p>
    <w:p w:rsidR="00B5411D" w:rsidRPr="00B123A1" w:rsidRDefault="00B5411D" w:rsidP="00C715C3">
      <w:pPr>
        <w:spacing w:line="240" w:lineRule="auto"/>
        <w:ind w:firstLine="420"/>
        <w:jc w:val="center"/>
      </w:pPr>
      <w:r w:rsidRPr="00B123A1">
        <w:rPr>
          <w:noProof/>
        </w:rPr>
        <w:drawing>
          <wp:inline distT="0" distB="0" distL="0" distR="0" wp14:anchorId="359D778C" wp14:editId="74FFFBB1">
            <wp:extent cx="4245497" cy="3528000"/>
            <wp:effectExtent l="0" t="0" r="3175"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4.tif"/>
                    <pic:cNvPicPr/>
                  </pic:nvPicPr>
                  <pic:blipFill rotWithShape="1">
                    <a:blip r:embed="rId341" cstate="print">
                      <a:extLst>
                        <a:ext uri="{28A0092B-C50C-407E-A947-70E740481C1C}">
                          <a14:useLocalDpi xmlns:a14="http://schemas.microsoft.com/office/drawing/2010/main" val="0"/>
                        </a:ext>
                      </a:extLst>
                    </a:blip>
                    <a:srcRect l="3795" t="7558" r="11085"/>
                    <a:stretch/>
                  </pic:blipFill>
                  <pic:spPr bwMode="auto">
                    <a:xfrm>
                      <a:off x="0" y="0"/>
                      <a:ext cx="4245497" cy="3528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B5411D" w:rsidP="00514D0D">
      <w:pPr>
        <w:pStyle w:val="a7"/>
      </w:pPr>
      <w:r w:rsidRPr="00B123A1">
        <w:rPr>
          <w:rFonts w:hint="eastAsia"/>
        </w:rPr>
        <w:t>图</w:t>
      </w:r>
      <w:r w:rsidR="00C715C3" w:rsidRPr="00B123A1">
        <w:t>4</w:t>
      </w:r>
      <w:r w:rsidR="00514D0D">
        <w:rPr>
          <w:rFonts w:hint="eastAsia"/>
        </w:rPr>
        <w:t>-</w:t>
      </w:r>
      <w:r w:rsidR="00C715C3" w:rsidRPr="00B123A1">
        <w:t>6</w:t>
      </w:r>
      <w:r w:rsidRPr="00B123A1">
        <w:rPr>
          <w:rFonts w:hint="eastAsia"/>
        </w:rPr>
        <w:t xml:space="preserve"> </w:t>
      </w:r>
      <w:r w:rsidRPr="00B123A1">
        <w:rPr>
          <w:rFonts w:hint="eastAsia"/>
        </w:rPr>
        <w:t>波导宽度为</w:t>
      </w:r>
      <w:r w:rsidRPr="00B123A1">
        <w:rPr>
          <w:rFonts w:hint="eastAsia"/>
        </w:rPr>
        <w:t>450n</w:t>
      </w:r>
      <w:r w:rsidRPr="00B123A1">
        <w:t>m</w:t>
      </w:r>
      <w:r w:rsidRPr="00B123A1">
        <w:rPr>
          <w:rFonts w:hint="eastAsia"/>
        </w:rPr>
        <w:t>时，（</w:t>
      </w:r>
      <w:r w:rsidRPr="00B123A1">
        <w:rPr>
          <w:rFonts w:hint="eastAsia"/>
        </w:rPr>
        <w:t>a</w:t>
      </w:r>
      <w:r w:rsidRPr="00B123A1">
        <w:rPr>
          <w:rFonts w:hint="eastAsia"/>
        </w:rPr>
        <w:t>）</w:t>
      </w:r>
      <w:r w:rsidRPr="00B123A1">
        <w:t>直波导模式有效折射率</w:t>
      </w:r>
      <w:r w:rsidRPr="00B123A1">
        <w:rPr>
          <w:rFonts w:hint="eastAsia"/>
        </w:rPr>
        <w:t>n</w:t>
      </w:r>
      <w:r w:rsidRPr="00514D0D">
        <w:rPr>
          <w:vertAlign w:val="subscript"/>
        </w:rPr>
        <w:t>e</w:t>
      </w:r>
      <w:r w:rsidRPr="00514D0D">
        <w:rPr>
          <w:rFonts w:hint="eastAsia"/>
          <w:vertAlign w:val="subscript"/>
        </w:rPr>
        <w:t>f</w:t>
      </w:r>
      <w:r w:rsidRPr="00514D0D">
        <w:rPr>
          <w:vertAlign w:val="subscript"/>
        </w:rPr>
        <w:t>f</w:t>
      </w:r>
      <w:r w:rsidRPr="00B123A1">
        <w:t>随着波导高度</w:t>
      </w:r>
      <w:r w:rsidRPr="00B123A1">
        <w:rPr>
          <w:rFonts w:hint="eastAsia"/>
        </w:rPr>
        <w:t>h</w:t>
      </w:r>
      <w:r w:rsidRPr="00B123A1">
        <w:t>的关系</w:t>
      </w:r>
    </w:p>
    <w:p w:rsidR="00C715C3" w:rsidRPr="00B123A1" w:rsidRDefault="00C715C3" w:rsidP="00C715C3">
      <w:pPr>
        <w:jc w:val="center"/>
        <w:rPr>
          <w:sz w:val="18"/>
          <w:szCs w:val="18"/>
        </w:rPr>
      </w:pPr>
    </w:p>
    <w:p w:rsidR="00B5411D" w:rsidRPr="00B123A1" w:rsidRDefault="00B5411D" w:rsidP="00B5411D">
      <w:pPr>
        <w:pStyle w:val="a3"/>
        <w:numPr>
          <w:ilvl w:val="0"/>
          <w:numId w:val="8"/>
        </w:numPr>
        <w:spacing w:line="240" w:lineRule="auto"/>
        <w:ind w:firstLineChars="0"/>
      </w:pPr>
      <w:r w:rsidRPr="00B123A1">
        <w:t>TE0</w:t>
      </w:r>
      <w:r w:rsidRPr="00B123A1">
        <w:rPr>
          <w:rFonts w:hint="eastAsia"/>
        </w:rPr>
        <w:t>模式有效折射率</w:t>
      </w:r>
      <w:r w:rsidR="007D338F">
        <w:rPr>
          <w:rFonts w:hint="eastAsia"/>
        </w:rPr>
        <w:t>与微环</w:t>
      </w:r>
      <w:r w:rsidRPr="00B123A1">
        <w:rPr>
          <w:rFonts w:hint="eastAsia"/>
        </w:rPr>
        <w:t>弯曲半径的关系</w:t>
      </w:r>
    </w:p>
    <w:p w:rsidR="00B5411D" w:rsidRPr="00B123A1" w:rsidRDefault="00B5411D" w:rsidP="00B5411D">
      <w:pPr>
        <w:ind w:firstLine="420"/>
      </w:pPr>
      <w:r w:rsidRPr="00B123A1">
        <w:rPr>
          <w:rFonts w:hint="eastAsia"/>
        </w:rPr>
        <w:t>图</w:t>
      </w:r>
      <w:r w:rsidR="00C715C3" w:rsidRPr="00B123A1">
        <w:t>4</w:t>
      </w:r>
      <w:r w:rsidR="00BD6576">
        <w:rPr>
          <w:rFonts w:hint="eastAsia"/>
        </w:rPr>
        <w:t>-</w:t>
      </w:r>
      <w:r w:rsidR="00C715C3" w:rsidRPr="00B123A1">
        <w:t>7</w:t>
      </w:r>
      <w:r w:rsidRPr="00B123A1">
        <w:rPr>
          <w:rFonts w:hint="eastAsia"/>
        </w:rPr>
        <w:t>展示了波导</w:t>
      </w:r>
      <w:r w:rsidRPr="00B123A1">
        <w:rPr>
          <w:rFonts w:hint="eastAsia"/>
        </w:rPr>
        <w:t>TE</w:t>
      </w:r>
      <w:r w:rsidRPr="00B123A1">
        <w:t>0</w:t>
      </w:r>
      <w:r w:rsidRPr="00B123A1">
        <w:rPr>
          <w:rFonts w:hint="eastAsia"/>
        </w:rPr>
        <w:t>模式有效折射率与环波导弯曲半径的变化之间的关系。可以看到，环波导的有效折射率随着弯曲半径的增大而</w:t>
      </w:r>
      <w:r w:rsidRPr="00B123A1">
        <w:t>逐渐增大</w:t>
      </w:r>
      <w:r w:rsidR="0079785C" w:rsidRPr="00B123A1">
        <w:rPr>
          <w:rFonts w:hint="eastAsia"/>
        </w:rPr>
        <w:t>，当微环半径大于</w:t>
      </w:r>
      <w:r w:rsidR="0079785C" w:rsidRPr="00B123A1">
        <w:rPr>
          <w:rFonts w:hint="eastAsia"/>
        </w:rPr>
        <w:t>10um</w:t>
      </w:r>
      <w:r w:rsidR="00C627E8" w:rsidRPr="00B123A1">
        <w:rPr>
          <w:rFonts w:hint="eastAsia"/>
        </w:rPr>
        <w:t>时</w:t>
      </w:r>
      <w:r w:rsidR="0079785C" w:rsidRPr="00B123A1">
        <w:rPr>
          <w:rFonts w:hint="eastAsia"/>
        </w:rPr>
        <w:t>，波导有效折射率随着</w:t>
      </w:r>
      <w:r w:rsidR="00BD6576">
        <w:rPr>
          <w:rFonts w:hint="eastAsia"/>
        </w:rPr>
        <w:t>半径的增大而无显著变化</w:t>
      </w:r>
      <w:r w:rsidRPr="00B123A1">
        <w:t>。下面的数值模拟</w:t>
      </w:r>
      <w:r w:rsidRPr="00B123A1">
        <w:rPr>
          <w:rFonts w:hint="eastAsia"/>
        </w:rPr>
        <w:t>中</w:t>
      </w:r>
      <w:r w:rsidRPr="00B123A1">
        <w:t>，选取微环半径为</w:t>
      </w:r>
      <w:r w:rsidR="0079785C" w:rsidRPr="00B123A1">
        <w:t>10</w:t>
      </w:r>
      <w:r w:rsidRPr="00B123A1">
        <w:rPr>
          <w:rFonts w:hint="eastAsia"/>
        </w:rPr>
        <w:t>um</w:t>
      </w:r>
      <w:r w:rsidRPr="00B123A1">
        <w:t>。</w:t>
      </w:r>
    </w:p>
    <w:p w:rsidR="00B5411D" w:rsidRPr="00B123A1" w:rsidRDefault="00B5411D" w:rsidP="00C715C3">
      <w:pPr>
        <w:spacing w:line="240" w:lineRule="auto"/>
        <w:ind w:firstLine="420"/>
        <w:jc w:val="center"/>
      </w:pPr>
      <w:r w:rsidRPr="00B123A1">
        <w:rPr>
          <w:noProof/>
        </w:rPr>
        <w:drawing>
          <wp:inline distT="0" distB="0" distL="0" distR="0" wp14:anchorId="0F659BD5" wp14:editId="4817EF5A">
            <wp:extent cx="3903481" cy="3240000"/>
            <wp:effectExtent l="0" t="0" r="190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5.tif"/>
                    <pic:cNvPicPr/>
                  </pic:nvPicPr>
                  <pic:blipFill rotWithShape="1">
                    <a:blip r:embed="rId342" cstate="print">
                      <a:extLst>
                        <a:ext uri="{28A0092B-C50C-407E-A947-70E740481C1C}">
                          <a14:useLocalDpi xmlns:a14="http://schemas.microsoft.com/office/drawing/2010/main" val="0"/>
                        </a:ext>
                      </a:extLst>
                    </a:blip>
                    <a:srcRect l="3142" t="6000" r="11555" b="1474"/>
                    <a:stretch/>
                  </pic:blipFill>
                  <pic:spPr bwMode="auto">
                    <a:xfrm>
                      <a:off x="0" y="0"/>
                      <a:ext cx="3903481" cy="3240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C715C3" w:rsidP="00BD6576">
      <w:pPr>
        <w:pStyle w:val="a7"/>
      </w:pPr>
      <w:r w:rsidRPr="00B123A1">
        <w:rPr>
          <w:rFonts w:hint="eastAsia"/>
        </w:rPr>
        <w:t>图</w:t>
      </w:r>
      <w:r w:rsidRPr="00B123A1">
        <w:rPr>
          <w:rFonts w:hint="eastAsia"/>
        </w:rPr>
        <w:t>4</w:t>
      </w:r>
      <w:r w:rsidR="00BD6576">
        <w:rPr>
          <w:rFonts w:hint="eastAsia"/>
        </w:rPr>
        <w:t>-</w:t>
      </w:r>
      <w:r w:rsidRPr="00B123A1">
        <w:rPr>
          <w:rFonts w:hint="eastAsia"/>
        </w:rPr>
        <w:t xml:space="preserve">7 </w:t>
      </w:r>
      <w:r w:rsidR="00B5411D" w:rsidRPr="00B123A1">
        <w:rPr>
          <w:rFonts w:hint="eastAsia"/>
        </w:rPr>
        <w:t>环波导</w:t>
      </w:r>
      <w:r w:rsidR="00B5411D" w:rsidRPr="00B123A1">
        <w:t>TE</w:t>
      </w:r>
      <w:r w:rsidR="00B5411D" w:rsidRPr="00B123A1">
        <w:rPr>
          <w:rFonts w:hint="eastAsia"/>
        </w:rPr>
        <w:t>模式有效折射率与弯曲半径的关系</w:t>
      </w:r>
    </w:p>
    <w:p w:rsidR="00B5411D" w:rsidRPr="00B123A1" w:rsidRDefault="00B5411D" w:rsidP="00B5411D">
      <w:pPr>
        <w:rPr>
          <w:sz w:val="21"/>
          <w:szCs w:val="21"/>
        </w:rPr>
      </w:pPr>
    </w:p>
    <w:p w:rsidR="00B5411D" w:rsidRPr="00B123A1" w:rsidRDefault="00B5411D" w:rsidP="00B5411D">
      <w:pPr>
        <w:pStyle w:val="a3"/>
        <w:numPr>
          <w:ilvl w:val="0"/>
          <w:numId w:val="8"/>
        </w:numPr>
        <w:spacing w:afterLines="50" w:after="163" w:line="240" w:lineRule="auto"/>
        <w:ind w:firstLineChars="0"/>
        <w:jc w:val="left"/>
      </w:pPr>
      <w:r w:rsidRPr="00B123A1">
        <w:rPr>
          <w:rFonts w:hint="eastAsia"/>
        </w:rPr>
        <w:t>模拟耦合系数与波导间距和直波导长度的关系</w:t>
      </w:r>
    </w:p>
    <w:p w:rsidR="00B5411D" w:rsidRPr="00B123A1" w:rsidRDefault="00B5411D" w:rsidP="00B5411D">
      <w:pPr>
        <w:ind w:firstLine="420"/>
      </w:pPr>
      <w:r w:rsidRPr="00B123A1">
        <w:rPr>
          <w:rFonts w:hint="eastAsia"/>
        </w:rPr>
        <w:t>在微环</w:t>
      </w:r>
      <w:r w:rsidR="009A401F" w:rsidRPr="001C11E0">
        <w:rPr>
          <w:rFonts w:hint="eastAsia"/>
        </w:rPr>
        <w:t>尺寸较小时，跑道型微环的耦合系数随着微环半径增加迅速增大，但是当微环半径较大的时候，波导的有效折射率随着微环半径的变化不再有明显的变化。根据上面的分析，本设计中我们选取微环半径为</w:t>
      </w:r>
      <w:r w:rsidR="009A401F" w:rsidRPr="001C11E0">
        <w:rPr>
          <w:rFonts w:hint="eastAsia"/>
        </w:rPr>
        <w:t>10um</w:t>
      </w:r>
      <w:r w:rsidR="009A401F" w:rsidRPr="001C11E0">
        <w:rPr>
          <w:rFonts w:hint="eastAsia"/>
        </w:rPr>
        <w:t>，此时跑道型微环谐振腔的耦合系数主要由直波导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和跑道长度</w:t>
      </w:r>
      <w:r w:rsidR="009A401F" w:rsidRPr="001C11E0">
        <w:rPr>
          <w:rFonts w:hint="eastAsia"/>
        </w:rPr>
        <w:t>Ls</w:t>
      </w:r>
      <w:r w:rsidR="009A401F" w:rsidRPr="001C11E0">
        <w:rPr>
          <w:rFonts w:hint="eastAsia"/>
        </w:rPr>
        <w:t>决定。图</w:t>
      </w:r>
      <w:r w:rsidR="009A401F" w:rsidRPr="001C11E0">
        <w:rPr>
          <w:rFonts w:hint="eastAsia"/>
        </w:rPr>
        <w:t>4</w:t>
      </w:r>
      <w:r w:rsidR="009A401F">
        <w:rPr>
          <w:rFonts w:hint="eastAsia"/>
        </w:rPr>
        <w:t>-</w:t>
      </w:r>
      <w:r w:rsidR="009A401F">
        <w:t>8</w:t>
      </w:r>
      <w:r w:rsidR="009A401F" w:rsidRPr="001C11E0">
        <w:rPr>
          <w:rFonts w:hint="eastAsia"/>
        </w:rPr>
        <w:t>为跑道长度</w:t>
      </w:r>
      <w:r w:rsidR="009A401F" w:rsidRPr="001C11E0">
        <w:rPr>
          <w:rFonts w:hint="eastAsia"/>
        </w:rPr>
        <w:t>Ls</w:t>
      </w:r>
      <w:r w:rsidR="009A401F" w:rsidRPr="001C11E0">
        <w:rPr>
          <w:rFonts w:hint="eastAsia"/>
        </w:rPr>
        <w:t>分别为</w:t>
      </w:r>
      <w:r w:rsidR="009A401F" w:rsidRPr="001C11E0">
        <w:rPr>
          <w:rFonts w:hint="eastAsia"/>
        </w:rPr>
        <w:t xml:space="preserve"> 0</w:t>
      </w:r>
      <w:r w:rsidR="009A401F" w:rsidRPr="001C11E0">
        <w:rPr>
          <w:rFonts w:hint="eastAsia"/>
        </w:rPr>
        <w:t>、</w:t>
      </w:r>
      <w:r w:rsidR="009A401F" w:rsidRPr="001C11E0">
        <w:rPr>
          <w:rFonts w:hint="eastAsia"/>
        </w:rPr>
        <w:t>1</w:t>
      </w:r>
      <w:r w:rsidR="009A401F" w:rsidRPr="001C11E0">
        <w:rPr>
          <w:rFonts w:hint="eastAsia"/>
        </w:rPr>
        <w:t>、</w:t>
      </w:r>
      <w:r w:rsidR="009A401F" w:rsidRPr="001C11E0">
        <w:rPr>
          <w:rFonts w:hint="eastAsia"/>
        </w:rPr>
        <w:t>5</w:t>
      </w:r>
      <w:r w:rsidR="009A401F" w:rsidRPr="001C11E0">
        <w:rPr>
          <w:rFonts w:hint="eastAsia"/>
        </w:rPr>
        <w:t>、</w:t>
      </w:r>
      <w:r w:rsidR="009A401F" w:rsidRPr="001C11E0">
        <w:rPr>
          <w:rFonts w:hint="eastAsia"/>
        </w:rPr>
        <w:t>10um</w:t>
      </w:r>
      <w:r w:rsidR="009A401F" w:rsidRPr="001C11E0">
        <w:rPr>
          <w:rFonts w:hint="eastAsia"/>
        </w:rPr>
        <w:t>情况下，耦合系数</w:t>
      </w:r>
      <w:r w:rsidR="009A401F" w:rsidRPr="001C11E0">
        <w:rPr>
          <w:rFonts w:hint="eastAsia"/>
        </w:rPr>
        <w:t>k</w:t>
      </w:r>
      <w:r w:rsidR="009A401F" w:rsidRPr="001C11E0">
        <w:rPr>
          <w:rFonts w:hint="eastAsia"/>
        </w:rPr>
        <w:t>与直波导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的关系，从图中可以看到，耦合系数随着直波导</w:t>
      </w:r>
      <w:r w:rsidR="009A401F" w:rsidRPr="001C11E0">
        <w:rPr>
          <w:rFonts w:hint="eastAsia"/>
        </w:rPr>
        <w:t>-</w:t>
      </w:r>
      <w:r w:rsidR="009A401F" w:rsidRPr="001C11E0">
        <w:rPr>
          <w:rFonts w:hint="eastAsia"/>
        </w:rPr>
        <w:t>跑道间距的变化而有着明显的变化，</w:t>
      </w:r>
      <w:r w:rsidR="009A401F">
        <w:rPr>
          <w:rFonts w:hint="eastAsia"/>
        </w:rPr>
        <w:t>这是由于</w:t>
      </w:r>
      <w:proofErr w:type="gramStart"/>
      <w:r w:rsidR="009A401F">
        <w:rPr>
          <w:rFonts w:hint="eastAsia"/>
        </w:rPr>
        <w:t>耦合区</w:t>
      </w:r>
      <w:proofErr w:type="gramEnd"/>
      <w:r w:rsidR="009A401F">
        <w:rPr>
          <w:rFonts w:hint="eastAsia"/>
        </w:rPr>
        <w:t>是倏逝波耦合，因此耦合强度受波导间隔影响显著，例如，</w:t>
      </w:r>
      <w:r w:rsidR="009A401F" w:rsidRPr="001C11E0">
        <w:rPr>
          <w:rFonts w:hint="eastAsia"/>
        </w:rPr>
        <w:t>当</w:t>
      </w:r>
      <w:r w:rsidR="009A401F" w:rsidRPr="001C11E0">
        <w:rPr>
          <w:rFonts w:hint="eastAsia"/>
        </w:rPr>
        <w:t>Ls = 5um</w:t>
      </w:r>
      <w:r w:rsidR="009A401F" w:rsidRPr="001C11E0">
        <w:rPr>
          <w:rFonts w:hint="eastAsia"/>
        </w:rPr>
        <w:t>时，间距</w:t>
      </w:r>
      <w:r w:rsidR="009A401F" w:rsidRPr="001C11E0">
        <w:rPr>
          <w:rFonts w:hint="eastAsia"/>
        </w:rPr>
        <w:t>g</w:t>
      </w:r>
      <w:r w:rsidR="009A401F" w:rsidRPr="001C11E0">
        <w:rPr>
          <w:rFonts w:hint="eastAsia"/>
        </w:rPr>
        <w:t>由</w:t>
      </w:r>
      <w:r w:rsidR="009A401F" w:rsidRPr="001C11E0">
        <w:rPr>
          <w:rFonts w:hint="eastAsia"/>
        </w:rPr>
        <w:t>100nm</w:t>
      </w:r>
      <w:r w:rsidR="009A401F" w:rsidRPr="001C11E0">
        <w:rPr>
          <w:rFonts w:hint="eastAsia"/>
        </w:rPr>
        <w:t>变化到</w:t>
      </w:r>
      <w:r w:rsidR="009A401F" w:rsidRPr="001C11E0">
        <w:rPr>
          <w:rFonts w:hint="eastAsia"/>
        </w:rPr>
        <w:t>500nm</w:t>
      </w:r>
      <w:r w:rsidR="009A401F" w:rsidRPr="001C11E0">
        <w:rPr>
          <w:rFonts w:hint="eastAsia"/>
        </w:rPr>
        <w:t>，则耦合系数由</w:t>
      </w:r>
      <w:r w:rsidR="009A401F" w:rsidRPr="001C11E0">
        <w:rPr>
          <w:rFonts w:hint="eastAsia"/>
        </w:rPr>
        <w:t>0.242</w:t>
      </w:r>
      <w:r w:rsidR="009A401F" w:rsidRPr="001C11E0">
        <w:rPr>
          <w:rFonts w:hint="eastAsia"/>
        </w:rPr>
        <w:t>减小到</w:t>
      </w:r>
      <w:r w:rsidR="009A401F" w:rsidRPr="001C11E0">
        <w:rPr>
          <w:rFonts w:hint="eastAsia"/>
        </w:rPr>
        <w:t>0.0052</w:t>
      </w:r>
      <w:r w:rsidR="009A401F">
        <w:rPr>
          <w:rFonts w:hint="eastAsia"/>
        </w:rPr>
        <w:t>，变化范围大</w:t>
      </w:r>
      <w:r w:rsidR="009A401F" w:rsidRPr="001C11E0">
        <w:rPr>
          <w:rFonts w:hint="eastAsia"/>
        </w:rPr>
        <w:t>，因此改变间距</w:t>
      </w:r>
      <w:r w:rsidR="009A401F" w:rsidRPr="001C11E0">
        <w:rPr>
          <w:rFonts w:hint="eastAsia"/>
        </w:rPr>
        <w:t>g</w:t>
      </w:r>
      <w:r w:rsidR="009A401F" w:rsidRPr="001C11E0">
        <w:rPr>
          <w:rFonts w:hint="eastAsia"/>
        </w:rPr>
        <w:t>，可以使耦合系数很快接近我们所需要的参数附近，起到粗略设计的作用。</w:t>
      </w:r>
    </w:p>
    <w:p w:rsidR="00B5411D" w:rsidRPr="00B123A1" w:rsidRDefault="00CF5E2E" w:rsidP="003050F9">
      <w:pPr>
        <w:spacing w:line="240" w:lineRule="auto"/>
        <w:ind w:firstLine="420"/>
        <w:jc w:val="center"/>
      </w:pPr>
      <w:r>
        <w:rPr>
          <w:noProof/>
        </w:rPr>
        <w:drawing>
          <wp:inline distT="0" distB="0" distL="0" distR="0" wp14:anchorId="237B952B" wp14:editId="5716656A">
            <wp:extent cx="3913705" cy="324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rotWithShape="1">
                    <a:blip r:embed="rId343" cstate="print">
                      <a:extLst>
                        <a:ext uri="{28A0092B-C50C-407E-A947-70E740481C1C}">
                          <a14:useLocalDpi xmlns:a14="http://schemas.microsoft.com/office/drawing/2010/main" val="0"/>
                        </a:ext>
                      </a:extLst>
                    </a:blip>
                    <a:srcRect l="6322" t="8260" r="11690" b="3005"/>
                    <a:stretch/>
                  </pic:blipFill>
                  <pic:spPr bwMode="auto">
                    <a:xfrm>
                      <a:off x="0" y="0"/>
                      <a:ext cx="3913705" cy="3240000"/>
                    </a:xfrm>
                    <a:prstGeom prst="rect">
                      <a:avLst/>
                    </a:prstGeom>
                    <a:ln>
                      <a:noFill/>
                    </a:ln>
                    <a:extLst>
                      <a:ext uri="{53640926-AAD7-44D8-BBD7-CCE9431645EC}">
                        <a14:shadowObscured xmlns:a14="http://schemas.microsoft.com/office/drawing/2010/main"/>
                      </a:ext>
                    </a:extLst>
                  </pic:spPr>
                </pic:pic>
              </a:graphicData>
            </a:graphic>
          </wp:inline>
        </w:drawing>
      </w:r>
    </w:p>
    <w:p w:rsidR="0038385E" w:rsidRDefault="00716838" w:rsidP="009A401F">
      <w:pPr>
        <w:pStyle w:val="a7"/>
      </w:pPr>
      <w:r w:rsidRPr="00B123A1">
        <w:rPr>
          <w:rFonts w:hint="eastAsia"/>
        </w:rPr>
        <w:t>图</w:t>
      </w:r>
      <w:r w:rsidRPr="00B123A1">
        <w:rPr>
          <w:rFonts w:hint="eastAsia"/>
        </w:rPr>
        <w:t>4</w:t>
      </w:r>
      <w:r w:rsidR="009A401F">
        <w:rPr>
          <w:rFonts w:hint="eastAsia"/>
        </w:rPr>
        <w:t>-</w:t>
      </w:r>
      <w:r w:rsidRPr="00B123A1">
        <w:rPr>
          <w:rFonts w:hint="eastAsia"/>
        </w:rPr>
        <w:t xml:space="preserve">8 </w:t>
      </w:r>
      <w:r w:rsidR="0038385E" w:rsidRPr="00B123A1">
        <w:rPr>
          <w:rFonts w:hint="eastAsia"/>
        </w:rPr>
        <w:t>不同跑道长度的微环</w:t>
      </w:r>
      <w:r w:rsidRPr="00B123A1">
        <w:rPr>
          <w:rFonts w:hint="eastAsia"/>
        </w:rPr>
        <w:t>耦合系数与波导间距</w:t>
      </w:r>
      <w:r w:rsidR="0038385E" w:rsidRPr="00B123A1">
        <w:rPr>
          <w:rFonts w:hint="eastAsia"/>
        </w:rPr>
        <w:t>的</w:t>
      </w:r>
      <w:r w:rsidRPr="00B123A1">
        <w:rPr>
          <w:rFonts w:hint="eastAsia"/>
        </w:rPr>
        <w:t>关系</w:t>
      </w:r>
    </w:p>
    <w:p w:rsidR="009A401F" w:rsidRDefault="00F62F11" w:rsidP="009A401F">
      <w:pPr>
        <w:ind w:firstLineChars="200" w:firstLine="480"/>
      </w:pPr>
      <w:r w:rsidRPr="00B123A1">
        <w:t>图</w:t>
      </w:r>
      <w:r w:rsidR="0038385E" w:rsidRPr="00B123A1">
        <w:t>4</w:t>
      </w:r>
      <w:r w:rsidR="009A401F">
        <w:rPr>
          <w:rFonts w:hint="eastAsia"/>
        </w:rPr>
        <w:t>-</w:t>
      </w:r>
      <w:r w:rsidR="0038385E" w:rsidRPr="00B123A1">
        <w:t>9</w:t>
      </w:r>
      <w:r w:rsidRPr="00B123A1">
        <w:rPr>
          <w:rFonts w:hint="eastAsia"/>
        </w:rPr>
        <w:t>所示为</w:t>
      </w:r>
      <w:r w:rsidR="009A401F" w:rsidRPr="00B123A1">
        <w:t>耦合系数与跑道长度的关系</w:t>
      </w:r>
      <w:r w:rsidR="009A401F" w:rsidRPr="00B123A1">
        <w:rPr>
          <w:rFonts w:hint="eastAsia"/>
        </w:rPr>
        <w:t>，当</w:t>
      </w:r>
      <w:r w:rsidR="009A401F" w:rsidRPr="00B123A1">
        <w:t>直波导</w:t>
      </w:r>
      <w:r w:rsidR="009A401F" w:rsidRPr="00B123A1">
        <w:rPr>
          <w:rFonts w:hint="eastAsia"/>
        </w:rPr>
        <w:t>-</w:t>
      </w:r>
      <w:r w:rsidR="009A401F" w:rsidRPr="00B123A1">
        <w:rPr>
          <w:rFonts w:hint="eastAsia"/>
        </w:rPr>
        <w:t>谐振腔间距</w:t>
      </w:r>
      <w:r w:rsidR="009A401F" w:rsidRPr="00B123A1">
        <w:rPr>
          <w:rFonts w:hint="eastAsia"/>
        </w:rPr>
        <w:t>g</w:t>
      </w:r>
      <w:r w:rsidR="009A401F" w:rsidRPr="00B123A1">
        <w:rPr>
          <w:rFonts w:hint="eastAsia"/>
        </w:rPr>
        <w:t>分别为</w:t>
      </w:r>
      <w:r w:rsidR="009A401F" w:rsidRPr="00B123A1">
        <w:t>100</w:t>
      </w:r>
      <w:r w:rsidR="009A401F" w:rsidRPr="00B123A1">
        <w:rPr>
          <w:rFonts w:hint="eastAsia"/>
        </w:rPr>
        <w:t>、</w:t>
      </w:r>
      <w:r w:rsidR="009A401F" w:rsidRPr="00B123A1">
        <w:rPr>
          <w:rFonts w:hint="eastAsia"/>
        </w:rPr>
        <w:t>2</w:t>
      </w:r>
      <w:r w:rsidR="009A401F" w:rsidRPr="00B123A1">
        <w:t>00</w:t>
      </w:r>
      <w:r w:rsidR="009A401F" w:rsidRPr="00B123A1">
        <w:rPr>
          <w:rFonts w:hint="eastAsia"/>
        </w:rPr>
        <w:t>、</w:t>
      </w:r>
      <w:r w:rsidR="009A401F" w:rsidRPr="00B123A1">
        <w:rPr>
          <w:rFonts w:hint="eastAsia"/>
        </w:rPr>
        <w:t>3</w:t>
      </w:r>
      <w:r w:rsidR="009A401F" w:rsidRPr="00B123A1">
        <w:t>00</w:t>
      </w:r>
      <w:r w:rsidR="009A401F" w:rsidRPr="00B123A1">
        <w:rPr>
          <w:rFonts w:hint="eastAsia"/>
        </w:rPr>
        <w:t>和</w:t>
      </w:r>
      <w:r w:rsidR="009A401F" w:rsidRPr="00B123A1">
        <w:rPr>
          <w:rFonts w:hint="eastAsia"/>
        </w:rPr>
        <w:t>4</w:t>
      </w:r>
      <w:r w:rsidR="009A401F" w:rsidRPr="00B123A1">
        <w:t xml:space="preserve">00 </w:t>
      </w:r>
      <w:r w:rsidR="009A401F" w:rsidRPr="00B123A1">
        <w:rPr>
          <w:rFonts w:hint="eastAsia"/>
        </w:rPr>
        <w:t>nm</w:t>
      </w:r>
      <w:r w:rsidR="009A401F" w:rsidRPr="00B123A1">
        <w:rPr>
          <w:rFonts w:hint="eastAsia"/>
        </w:rPr>
        <w:t>时</w:t>
      </w:r>
      <w:r w:rsidR="009A401F" w:rsidRPr="00B123A1">
        <w:t>，</w:t>
      </w:r>
      <w:r w:rsidR="009A401F" w:rsidRPr="00B123A1">
        <w:rPr>
          <w:rFonts w:hint="eastAsia"/>
        </w:rPr>
        <w:t>不难看出耦合系数随着</w:t>
      </w:r>
      <w:r w:rsidR="009A401F" w:rsidRPr="00B123A1">
        <w:t>跑道长</w:t>
      </w:r>
      <w:r w:rsidR="009A401F" w:rsidRPr="00B123A1">
        <w:rPr>
          <w:rFonts w:hint="eastAsia"/>
        </w:rPr>
        <w:t>度的变化没有明显的变化。例如当</w:t>
      </w:r>
      <w:r w:rsidR="009A401F" w:rsidRPr="00B123A1">
        <w:rPr>
          <w:rFonts w:hint="eastAsia"/>
        </w:rPr>
        <w:t>g</w:t>
      </w:r>
      <w:r w:rsidR="009A401F" w:rsidRPr="00B123A1">
        <w:t>=200</w:t>
      </w:r>
      <w:r w:rsidR="009A401F" w:rsidRPr="00B123A1">
        <w:rPr>
          <w:rFonts w:hint="eastAsia"/>
        </w:rPr>
        <w:t xml:space="preserve"> n</w:t>
      </w:r>
      <w:r w:rsidR="009A401F" w:rsidRPr="00B123A1">
        <w:t>m</w:t>
      </w:r>
      <w:r w:rsidR="009A401F" w:rsidRPr="00B123A1">
        <w:rPr>
          <w:rFonts w:hint="eastAsia"/>
        </w:rPr>
        <w:t>时</w:t>
      </w:r>
      <w:r w:rsidR="009A401F" w:rsidRPr="00B123A1">
        <w:t>，跑道长度由</w:t>
      </w:r>
      <w:r w:rsidR="009A401F" w:rsidRPr="00B123A1">
        <w:rPr>
          <w:rFonts w:hint="eastAsia"/>
        </w:rPr>
        <w:t>0.1</w:t>
      </w:r>
      <w:r w:rsidR="009A401F" w:rsidRPr="00B123A1">
        <w:t>变化到</w:t>
      </w:r>
      <w:r w:rsidR="009A401F" w:rsidRPr="00B123A1">
        <w:rPr>
          <w:rFonts w:hint="eastAsia"/>
        </w:rPr>
        <w:t>1um</w:t>
      </w:r>
      <w:r w:rsidR="009A401F" w:rsidRPr="00B123A1">
        <w:t>，则耦合</w:t>
      </w:r>
      <w:r w:rsidR="009A401F" w:rsidRPr="00B123A1">
        <w:rPr>
          <w:rFonts w:hint="eastAsia"/>
        </w:rPr>
        <w:t>系数由</w:t>
      </w:r>
      <w:r w:rsidR="009A401F" w:rsidRPr="00B123A1">
        <w:rPr>
          <w:rFonts w:hint="eastAsia"/>
        </w:rPr>
        <w:t>0.087</w:t>
      </w:r>
      <w:r w:rsidR="009A401F" w:rsidRPr="00B123A1">
        <w:rPr>
          <w:rFonts w:hint="eastAsia"/>
        </w:rPr>
        <w:t>变化到</w:t>
      </w:r>
      <w:r w:rsidR="009A401F" w:rsidRPr="00B123A1">
        <w:rPr>
          <w:rFonts w:hint="eastAsia"/>
        </w:rPr>
        <w:t>0.1</w:t>
      </w:r>
      <w:r w:rsidR="009A401F">
        <w:t>09</w:t>
      </w:r>
      <w:r w:rsidR="009A401F" w:rsidRPr="00B123A1">
        <w:t>，变化</w:t>
      </w:r>
      <w:r w:rsidR="009A401F">
        <w:rPr>
          <w:rFonts w:hint="eastAsia"/>
        </w:rPr>
        <w:t>不明显</w:t>
      </w:r>
      <w:r w:rsidR="009A401F" w:rsidRPr="00B123A1">
        <w:t>，</w:t>
      </w:r>
      <w:r w:rsidR="009A401F">
        <w:rPr>
          <w:rFonts w:hint="eastAsia"/>
        </w:rPr>
        <w:t>因此当耦合系数需要微调时，可以通过调整</w:t>
      </w:r>
      <w:r w:rsidR="009A401F" w:rsidRPr="00B123A1">
        <w:t>跑道长度</w:t>
      </w:r>
      <w:r w:rsidR="009A401F">
        <w:rPr>
          <w:rFonts w:hint="eastAsia"/>
        </w:rPr>
        <w:t>来得到</w:t>
      </w:r>
      <w:r w:rsidR="009A401F" w:rsidRPr="00B123A1">
        <w:rPr>
          <w:rFonts w:hint="eastAsia"/>
        </w:rPr>
        <w:t>。最终</w:t>
      </w:r>
      <w:r w:rsidR="009A401F" w:rsidRPr="00B123A1">
        <w:t>，</w:t>
      </w:r>
      <w:r w:rsidR="009A401F" w:rsidRPr="00B123A1">
        <w:rPr>
          <w:rFonts w:hint="eastAsia"/>
        </w:rPr>
        <w:t>我们</w:t>
      </w:r>
      <w:r w:rsidR="009A401F" w:rsidRPr="00B123A1">
        <w:t>选取跑道长度为</w:t>
      </w:r>
      <w:r w:rsidR="009A401F" w:rsidRPr="00B123A1">
        <w:t>5</w:t>
      </w:r>
      <w:r w:rsidR="009A401F" w:rsidRPr="00B123A1">
        <w:rPr>
          <w:rFonts w:hint="eastAsia"/>
        </w:rPr>
        <w:t>u</w:t>
      </w:r>
      <w:r w:rsidR="009A401F" w:rsidRPr="00B123A1">
        <w:t>m</w:t>
      </w:r>
      <w:r w:rsidR="009A401F" w:rsidRPr="00B123A1">
        <w:t>和直波导</w:t>
      </w:r>
      <w:r w:rsidR="009A401F" w:rsidRPr="00B123A1">
        <w:rPr>
          <w:rFonts w:hint="eastAsia"/>
        </w:rPr>
        <w:t>-</w:t>
      </w:r>
      <w:r w:rsidR="009A401F" w:rsidRPr="00B123A1">
        <w:rPr>
          <w:rFonts w:hint="eastAsia"/>
        </w:rPr>
        <w:t>谐振腔</w:t>
      </w:r>
      <w:r w:rsidR="009A401F" w:rsidRPr="00B123A1">
        <w:t>间距为</w:t>
      </w:r>
      <w:r w:rsidR="009A401F" w:rsidRPr="00B123A1">
        <w:t xml:space="preserve">200 </w:t>
      </w:r>
      <w:r w:rsidR="009A401F" w:rsidRPr="00B123A1">
        <w:rPr>
          <w:rFonts w:hint="eastAsia"/>
        </w:rPr>
        <w:t>nm</w:t>
      </w:r>
      <w:r w:rsidR="009A401F" w:rsidRPr="00B123A1">
        <w:t>，此时对应</w:t>
      </w:r>
      <w:r w:rsidR="009A401F" w:rsidRPr="00B123A1">
        <w:rPr>
          <w:rFonts w:hint="eastAsia"/>
        </w:rPr>
        <w:t>的耦合系数为</w:t>
      </w:r>
      <w:r w:rsidR="009A401F" w:rsidRPr="00B123A1">
        <w:rPr>
          <w:rFonts w:hint="eastAsia"/>
        </w:rPr>
        <w:t>0.09</w:t>
      </w:r>
      <w:r w:rsidR="009A401F" w:rsidRPr="00B123A1">
        <w:t>81</w:t>
      </w:r>
      <w:r w:rsidR="009A401F" w:rsidRPr="00B123A1">
        <w:rPr>
          <w:rFonts w:hint="eastAsia"/>
        </w:rPr>
        <w:t>。</w:t>
      </w:r>
    </w:p>
    <w:p w:rsidR="00B5411D" w:rsidRPr="00B123A1" w:rsidRDefault="00CF5E2E" w:rsidP="003050F9">
      <w:pPr>
        <w:spacing w:line="240" w:lineRule="auto"/>
        <w:ind w:firstLine="420"/>
        <w:jc w:val="center"/>
      </w:pPr>
      <w:r>
        <w:rPr>
          <w:noProof/>
        </w:rPr>
        <w:drawing>
          <wp:inline distT="0" distB="0" distL="0" distR="0">
            <wp:extent cx="3986127" cy="32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rotWithShape="1">
                    <a:blip r:embed="rId344" cstate="print">
                      <a:extLst>
                        <a:ext uri="{28A0092B-C50C-407E-A947-70E740481C1C}">
                          <a14:useLocalDpi xmlns:a14="http://schemas.microsoft.com/office/drawing/2010/main" val="0"/>
                        </a:ext>
                      </a:extLst>
                    </a:blip>
                    <a:srcRect l="6501" t="7316" r="10426" b="4421"/>
                    <a:stretch/>
                  </pic:blipFill>
                  <pic:spPr bwMode="auto">
                    <a:xfrm>
                      <a:off x="0" y="0"/>
                      <a:ext cx="3986127" cy="3240000"/>
                    </a:xfrm>
                    <a:prstGeom prst="rect">
                      <a:avLst/>
                    </a:prstGeom>
                    <a:ln>
                      <a:noFill/>
                    </a:ln>
                    <a:extLst>
                      <a:ext uri="{53640926-AAD7-44D8-BBD7-CCE9431645EC}">
                        <a14:shadowObscured xmlns:a14="http://schemas.microsoft.com/office/drawing/2010/main"/>
                      </a:ext>
                    </a:extLst>
                  </pic:spPr>
                </pic:pic>
              </a:graphicData>
            </a:graphic>
          </wp:inline>
        </w:drawing>
      </w:r>
    </w:p>
    <w:p w:rsidR="00CB6D7E" w:rsidRPr="00B123A1" w:rsidRDefault="00CB6D7E" w:rsidP="00CF5E2E">
      <w:pPr>
        <w:pStyle w:val="a7"/>
      </w:pPr>
      <w:r w:rsidRPr="00B123A1">
        <w:rPr>
          <w:rFonts w:hint="eastAsia"/>
        </w:rPr>
        <w:t>图</w:t>
      </w:r>
      <w:r w:rsidRPr="00B123A1">
        <w:t>4</w:t>
      </w:r>
      <w:r w:rsidR="00CF5E2E">
        <w:rPr>
          <w:rFonts w:hint="eastAsia"/>
        </w:rPr>
        <w:t>-</w:t>
      </w:r>
      <w:r w:rsidRPr="00B123A1">
        <w:t>9</w:t>
      </w:r>
      <w:r w:rsidRPr="00B123A1">
        <w:rPr>
          <w:rFonts w:hint="eastAsia"/>
        </w:rPr>
        <w:t xml:space="preserve"> </w:t>
      </w:r>
      <w:r w:rsidRPr="00B123A1">
        <w:rPr>
          <w:rFonts w:hint="eastAsia"/>
        </w:rPr>
        <w:t>不同直波导与环波导间隔时耦合系数直波导长度的关系</w:t>
      </w:r>
    </w:p>
    <w:p w:rsidR="00CF5E2E" w:rsidRPr="00B123A1" w:rsidRDefault="00CF5E2E" w:rsidP="00CF5E2E">
      <w:pPr>
        <w:ind w:firstLineChars="175" w:firstLine="420"/>
      </w:pPr>
      <w:r w:rsidRPr="00B123A1">
        <w:rPr>
          <w:rFonts w:hint="eastAsia"/>
        </w:rPr>
        <w:t>在实际的微环设计过程中</w:t>
      </w:r>
      <w:r w:rsidRPr="00B123A1">
        <w:t>，</w:t>
      </w:r>
      <w:r>
        <w:rPr>
          <w:rFonts w:hint="eastAsia"/>
        </w:rPr>
        <w:t>光器件的参数应当按照实际需求来选择，而且</w:t>
      </w:r>
      <w:r>
        <w:t>参数的选择并不是独立的。</w:t>
      </w:r>
      <w:r>
        <w:rPr>
          <w:rFonts w:hint="eastAsia"/>
        </w:rPr>
        <w:t>波导有效折射率由波导几何结构确定</w:t>
      </w:r>
      <w:r w:rsidRPr="00B123A1">
        <w:rPr>
          <w:rFonts w:hint="eastAsia"/>
        </w:rPr>
        <w:t>，</w:t>
      </w:r>
      <w:r>
        <w:rPr>
          <w:rFonts w:hint="eastAsia"/>
        </w:rPr>
        <w:t>因此</w:t>
      </w:r>
      <w:r>
        <w:t>波导</w:t>
      </w:r>
      <w:r>
        <w:rPr>
          <w:rFonts w:hint="eastAsia"/>
        </w:rPr>
        <w:t>尺寸</w:t>
      </w:r>
      <w:r>
        <w:t>的选择至关重要</w:t>
      </w:r>
      <w:r>
        <w:rPr>
          <w:rFonts w:hint="eastAsia"/>
        </w:rPr>
        <w:t>，然后按照实际信息处理所需要的滤波器以及耦合状态</w:t>
      </w:r>
      <w:r>
        <w:t>等</w:t>
      </w:r>
      <w:r w:rsidRPr="00B123A1">
        <w:rPr>
          <w:rFonts w:hint="eastAsia"/>
        </w:rPr>
        <w:t>，</w:t>
      </w:r>
      <w:r w:rsidRPr="00B123A1">
        <w:t>设计跑道长度和</w:t>
      </w:r>
      <w:r>
        <w:rPr>
          <w:rFonts w:hint="eastAsia"/>
        </w:rPr>
        <w:t>谐振腔</w:t>
      </w:r>
      <w:r w:rsidRPr="00B123A1">
        <w:rPr>
          <w:rFonts w:hint="eastAsia"/>
        </w:rPr>
        <w:t>-</w:t>
      </w:r>
      <w:r w:rsidRPr="00B123A1">
        <w:t>直波导间距</w:t>
      </w:r>
      <w:r>
        <w:rPr>
          <w:rFonts w:hint="eastAsia"/>
        </w:rPr>
        <w:t>，</w:t>
      </w:r>
      <w:r w:rsidRPr="00B123A1">
        <w:t>设计过程中需要反复修正以达到各种需求的平衡。</w:t>
      </w:r>
    </w:p>
    <w:p w:rsidR="00B5411D" w:rsidRPr="00CF5E2E" w:rsidRDefault="00B5411D" w:rsidP="00CF5E2E">
      <w:pPr>
        <w:ind w:firstLineChars="175" w:firstLine="420"/>
      </w:pPr>
    </w:p>
    <w:p w:rsidR="00B5411D" w:rsidRDefault="00B5411D" w:rsidP="00B5411D">
      <w:pPr>
        <w:pStyle w:val="2"/>
      </w:pPr>
      <w:bookmarkStart w:id="185" w:name="_Toc486943601"/>
      <w:bookmarkStart w:id="186" w:name="_Toc501121535"/>
      <w:r w:rsidRPr="00B123A1">
        <w:rPr>
          <w:rFonts w:hint="eastAsia"/>
        </w:rPr>
        <w:t>4.</w:t>
      </w:r>
      <w:r w:rsidRPr="00B123A1">
        <w:t>3</w:t>
      </w:r>
      <w:r w:rsidRPr="00B123A1">
        <w:rPr>
          <w:rFonts w:hint="eastAsia"/>
        </w:rPr>
        <w:t xml:space="preserve"> </w:t>
      </w:r>
      <w:r w:rsidRPr="00B123A1">
        <w:rPr>
          <w:rFonts w:hint="eastAsia"/>
        </w:rPr>
        <w:t>基于跑道型微环谐振器的全光微分器的实现</w:t>
      </w:r>
      <w:bookmarkEnd w:id="185"/>
      <w:bookmarkEnd w:id="186"/>
    </w:p>
    <w:p w:rsidR="00CF5E2E" w:rsidRDefault="00CF5E2E" w:rsidP="00CF5E2E">
      <w:pPr>
        <w:ind w:firstLine="357"/>
      </w:pPr>
      <w:r>
        <w:rPr>
          <w:rFonts w:hint="eastAsia"/>
        </w:rPr>
        <w:t>本节选取跑道型微环谐振腔的参数如下：跑道长度</w:t>
      </w:r>
      <w:r>
        <w:rPr>
          <w:rFonts w:hint="eastAsia"/>
        </w:rPr>
        <w:t>5um</w:t>
      </w:r>
      <w:r>
        <w:rPr>
          <w:rFonts w:hint="eastAsia"/>
        </w:rPr>
        <w:t>，完全半径</w:t>
      </w:r>
      <w:r>
        <w:rPr>
          <w:rFonts w:hint="eastAsia"/>
        </w:rPr>
        <w:t>10um</w:t>
      </w:r>
      <w:r>
        <w:rPr>
          <w:rFonts w:hint="eastAsia"/>
        </w:rPr>
        <w:t>，波导横截面积</w:t>
      </w:r>
      <w:r>
        <w:rPr>
          <w:rFonts w:hint="eastAsia"/>
        </w:rPr>
        <w:t>450x200nm</w:t>
      </w:r>
      <w:r>
        <w:rPr>
          <w:rFonts w:hint="eastAsia"/>
        </w:rPr>
        <w:t>，固定直波导与跑道之间的间隙为</w:t>
      </w:r>
      <w:r>
        <w:rPr>
          <w:rFonts w:hint="eastAsia"/>
        </w:rPr>
        <w:t>200nm</w:t>
      </w:r>
      <w:r>
        <w:rPr>
          <w:rFonts w:hint="eastAsia"/>
        </w:rPr>
        <w:t>，此时微环传输系数</w:t>
      </w:r>
      <w:r w:rsidRPr="00D64364">
        <w:rPr>
          <w:rFonts w:hint="eastAsia"/>
          <w:i/>
        </w:rPr>
        <w:t>r</w:t>
      </w:r>
      <w:r>
        <w:rPr>
          <w:rFonts w:hint="eastAsia"/>
        </w:rPr>
        <w:t>为</w:t>
      </w:r>
      <w:r>
        <w:rPr>
          <w:rFonts w:hint="eastAsia"/>
        </w:rPr>
        <w:t>0.98</w:t>
      </w:r>
      <w:r>
        <w:rPr>
          <w:rFonts w:hint="eastAsia"/>
        </w:rPr>
        <w:t>，输入信号为半高全宽为</w:t>
      </w:r>
      <w:r>
        <w:rPr>
          <w:rFonts w:hint="eastAsia"/>
        </w:rPr>
        <w:t>50ps</w:t>
      </w:r>
      <w:r>
        <w:rPr>
          <w:rFonts w:hint="eastAsia"/>
        </w:rPr>
        <w:t>的高斯脉冲。改变微环损耗系数的大小，跑道型微环微分器可以输出</w:t>
      </w:r>
      <w:proofErr w:type="gramStart"/>
      <w:r>
        <w:rPr>
          <w:rFonts w:hint="eastAsia"/>
        </w:rPr>
        <w:t>不同阶数的</w:t>
      </w:r>
      <w:proofErr w:type="gramEnd"/>
      <w:r>
        <w:rPr>
          <w:rFonts w:hint="eastAsia"/>
        </w:rPr>
        <w:t>微分信号。</w:t>
      </w:r>
    </w:p>
    <w:p w:rsidR="001215D0" w:rsidRPr="00596D7B" w:rsidRDefault="00CF5E2E" w:rsidP="00AB76F0">
      <w:pPr>
        <w:ind w:firstLine="357"/>
        <w:rPr>
          <w:rFonts w:hint="eastAsia"/>
        </w:rPr>
      </w:pPr>
      <w:r>
        <w:rPr>
          <w:rFonts w:hint="eastAsia"/>
        </w:rPr>
        <w:t>图</w:t>
      </w:r>
      <w:r w:rsidR="001215D0">
        <w:t>4</w:t>
      </w:r>
      <w:r w:rsidR="001215D0">
        <w:rPr>
          <w:rFonts w:hint="eastAsia"/>
        </w:rPr>
        <w:t>-</w:t>
      </w:r>
      <w:r w:rsidR="001215D0">
        <w:t>10</w:t>
      </w:r>
      <w:r>
        <w:rPr>
          <w:rFonts w:hint="eastAsia"/>
        </w:rPr>
        <w:t>（</w:t>
      </w:r>
      <w:r>
        <w:rPr>
          <w:rFonts w:hint="eastAsia"/>
        </w:rPr>
        <w:t>a</w:t>
      </w:r>
      <w:r>
        <w:rPr>
          <w:rFonts w:hint="eastAsia"/>
        </w:rPr>
        <w:t>）所示为跑道型微环谐振腔在不同传输系数</w:t>
      </w:r>
      <w:r w:rsidRPr="00072F31">
        <w:rPr>
          <w:position w:val="-6"/>
        </w:rPr>
        <w:object w:dxaOrig="200" w:dyaOrig="220">
          <v:shape id="_x0000_i14638" type="#_x0000_t75" style="width:9.75pt;height:11.25pt" o:ole="">
            <v:imagedata r:id="rId345" o:title=""/>
          </v:shape>
          <o:OLEObject Type="Embed" ProgID="Equation.DSMT4" ShapeID="_x0000_i14638" DrawAspect="Content" ObjectID="_1574882452" r:id="rId346"/>
        </w:object>
      </w:r>
      <w:r>
        <w:rPr>
          <w:rFonts w:hint="eastAsia"/>
        </w:rPr>
        <w:t>时的幅度响应和相位响应。不难看出，透射</w:t>
      </w:r>
      <w:proofErr w:type="gramStart"/>
      <w:r>
        <w:rPr>
          <w:rFonts w:hint="eastAsia"/>
        </w:rPr>
        <w:t>谱关于</w:t>
      </w:r>
      <w:proofErr w:type="gramEnd"/>
      <w:r>
        <w:rPr>
          <w:rFonts w:hint="eastAsia"/>
        </w:rPr>
        <w:t>谐振波长对称，且半</w:t>
      </w:r>
      <w:proofErr w:type="gramStart"/>
      <w:r>
        <w:rPr>
          <w:rFonts w:hint="eastAsia"/>
        </w:rPr>
        <w:t>高宽随</w:t>
      </w:r>
      <w:proofErr w:type="gramEnd"/>
      <w:r w:rsidRPr="00072F31">
        <w:rPr>
          <w:position w:val="-6"/>
        </w:rPr>
        <w:object w:dxaOrig="200" w:dyaOrig="220">
          <v:shape id="_x0000_i14639" type="#_x0000_t75" style="width:9.75pt;height:11.25pt" o:ole="">
            <v:imagedata r:id="rId345" o:title=""/>
          </v:shape>
          <o:OLEObject Type="Embed" ProgID="Equation.DSMT4" ShapeID="_x0000_i14639" DrawAspect="Content" ObjectID="_1574882453" r:id="rId347"/>
        </w:object>
      </w:r>
      <w:r>
        <w:rPr>
          <w:rFonts w:hint="eastAsia"/>
        </w:rPr>
        <w:t>的增大而减小，在谐振波长处，只有</w:t>
      </w:r>
      <w:r w:rsidRPr="00072F31">
        <w:rPr>
          <w:position w:val="-6"/>
        </w:rPr>
        <w:object w:dxaOrig="200" w:dyaOrig="220">
          <v:shape id="_x0000_i14640" type="#_x0000_t75" style="width:9.75pt;height:11.25pt" o:ole="">
            <v:imagedata r:id="rId345" o:title=""/>
          </v:shape>
          <o:OLEObject Type="Embed" ProgID="Equation.DSMT4" ShapeID="_x0000_i14640" DrawAspect="Content" ObjectID="_1574882454" r:id="rId348"/>
        </w:object>
      </w:r>
      <w:r>
        <w:t>=</w:t>
      </w:r>
      <w:r w:rsidRPr="00072F31">
        <w:rPr>
          <w:position w:val="-4"/>
        </w:rPr>
        <w:object w:dxaOrig="180" w:dyaOrig="200">
          <v:shape id="_x0000_i14641" type="#_x0000_t75" style="width:9pt;height:9.75pt" o:ole="">
            <v:imagedata r:id="rId349" o:title=""/>
          </v:shape>
          <o:OLEObject Type="Embed" ProgID="Equation.DSMT4" ShapeID="_x0000_i14641" DrawAspect="Content" ObjectID="_1574882455" r:id="rId350"/>
        </w:object>
      </w:r>
      <w:r>
        <w:t>=0.98</w:t>
      </w:r>
      <w:r>
        <w:rPr>
          <w:rFonts w:hint="eastAsia"/>
        </w:rPr>
        <w:t>时，也就是微环谐振腔处于严格耦合状态，透射</w:t>
      </w:r>
      <w:proofErr w:type="gramStart"/>
      <w:r>
        <w:rPr>
          <w:rFonts w:hint="eastAsia"/>
        </w:rPr>
        <w:t>谱能够</w:t>
      </w:r>
      <w:proofErr w:type="gramEnd"/>
      <w:r>
        <w:rPr>
          <w:rFonts w:hint="eastAsia"/>
        </w:rPr>
        <w:t>衰减到</w:t>
      </w:r>
      <w:r>
        <w:rPr>
          <w:rFonts w:hint="eastAsia"/>
        </w:rPr>
        <w:t>0</w:t>
      </w:r>
      <w:r>
        <w:rPr>
          <w:rFonts w:hint="eastAsia"/>
        </w:rPr>
        <w:t>。</w:t>
      </w:r>
      <w:r w:rsidRPr="00596D7B">
        <w:rPr>
          <w:position w:val="-6"/>
        </w:rPr>
        <w:object w:dxaOrig="200" w:dyaOrig="220">
          <v:shape id="_x0000_i14642" type="#_x0000_t75" style="width:9.75pt;height:11.25pt" o:ole="">
            <v:imagedata r:id="rId345" o:title=""/>
          </v:shape>
          <o:OLEObject Type="Embed" ProgID="Equation.DSMT4" ShapeID="_x0000_i14642" DrawAspect="Content" ObjectID="_1574882456" r:id="rId351"/>
        </w:object>
      </w:r>
      <w:r w:rsidRPr="00596D7B">
        <w:rPr>
          <w:rFonts w:hint="eastAsia"/>
        </w:rPr>
        <w:t>和</w:t>
      </w:r>
      <w:r w:rsidRPr="00596D7B">
        <w:rPr>
          <w:rFonts w:hint="eastAsia"/>
        </w:rPr>
        <w:t xml:space="preserve"> </w:t>
      </w:r>
      <w:r w:rsidRPr="00596D7B">
        <w:rPr>
          <w:position w:val="-4"/>
        </w:rPr>
        <w:object w:dxaOrig="180" w:dyaOrig="200">
          <v:shape id="_x0000_i14643" type="#_x0000_t75" style="width:9pt;height:9.75pt" o:ole="">
            <v:imagedata r:id="rId349" o:title=""/>
          </v:shape>
          <o:OLEObject Type="Embed" ProgID="Equation.DSMT4" ShapeID="_x0000_i14643" DrawAspect="Content" ObjectID="_1574882457" r:id="rId352"/>
        </w:object>
      </w:r>
      <w:r w:rsidRPr="00596D7B">
        <w:rPr>
          <w:rFonts w:hint="eastAsia"/>
        </w:rPr>
        <w:t>的值越接近，谐振波长处的相位响应斜率越大。</w:t>
      </w:r>
    </w:p>
    <w:p w:rsidR="00CF5E2E" w:rsidRDefault="00AB76F0" w:rsidP="00CF5E2E">
      <w:pPr>
        <w:spacing w:line="240" w:lineRule="auto"/>
        <w:ind w:firstLine="357"/>
        <w:jc w:val="center"/>
      </w:pPr>
      <w:r>
        <w:rPr>
          <w:noProof/>
        </w:rPr>
        <mc:AlternateContent>
          <mc:Choice Requires="wpg">
            <w:drawing>
              <wp:inline distT="0" distB="0" distL="0" distR="0" wp14:anchorId="278F542D" wp14:editId="409D1CF0">
                <wp:extent cx="4921250" cy="2339340"/>
                <wp:effectExtent l="0" t="0" r="0" b="22860"/>
                <wp:docPr id="23" name="组合 23"/>
                <wp:cNvGraphicFramePr/>
                <a:graphic xmlns:a="http://schemas.openxmlformats.org/drawingml/2006/main">
                  <a:graphicData uri="http://schemas.microsoft.com/office/word/2010/wordprocessingGroup">
                    <wpg:wgp>
                      <wpg:cNvGrpSpPr/>
                      <wpg:grpSpPr>
                        <a:xfrm>
                          <a:off x="0" y="0"/>
                          <a:ext cx="4921250" cy="2339340"/>
                          <a:chOff x="0" y="0"/>
                          <a:chExt cx="4921250" cy="2339519"/>
                        </a:xfrm>
                      </wpg:grpSpPr>
                      <wpg:grpSp>
                        <wpg:cNvPr id="24" name="组合 24"/>
                        <wpg:cNvGrpSpPr/>
                        <wpg:grpSpPr>
                          <a:xfrm>
                            <a:off x="0" y="38100"/>
                            <a:ext cx="2438400" cy="2291894"/>
                            <a:chOff x="0" y="0"/>
                            <a:chExt cx="2438400" cy="2291894"/>
                          </a:xfrm>
                        </wpg:grpSpPr>
                        <wps:wsp>
                          <wps:cNvPr id="29" name="文本框 29"/>
                          <wps:cNvSpPr txBox="1"/>
                          <wps:spPr>
                            <a:xfrm>
                              <a:off x="1152525" y="1971675"/>
                              <a:ext cx="380243" cy="320219"/>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图片 31"/>
                            <pic:cNvPicPr>
                              <a:picLocks noChangeAspect="1"/>
                            </pic:cNvPicPr>
                          </pic:nvPicPr>
                          <pic:blipFill>
                            <a:blip r:embed="rId353" cstate="print">
                              <a:extLst>
                                <a:ext uri="{28A0092B-C50C-407E-A947-70E740481C1C}">
                                  <a14:useLocalDpi xmlns:a14="http://schemas.microsoft.com/office/drawing/2010/main" val="0"/>
                                </a:ext>
                              </a:extLst>
                            </a:blip>
                            <a:srcRect l="5061" t="8467" r="12309" b="3670"/>
                            <a:stretch>
                              <a:fillRect/>
                            </a:stretch>
                          </pic:blipFill>
                          <pic:spPr bwMode="auto">
                            <a:xfrm>
                              <a:off x="0" y="0"/>
                              <a:ext cx="2438400" cy="1983740"/>
                            </a:xfrm>
                            <a:prstGeom prst="rect">
                              <a:avLst/>
                            </a:prstGeom>
                            <a:noFill/>
                            <a:ln>
                              <a:noFill/>
                            </a:ln>
                          </pic:spPr>
                        </pic:pic>
                      </wpg:grpSp>
                      <wpg:grpSp>
                        <wpg:cNvPr id="34" name="组合 34"/>
                        <wpg:cNvGrpSpPr/>
                        <wpg:grpSpPr>
                          <a:xfrm>
                            <a:off x="2419350" y="0"/>
                            <a:ext cx="2501900" cy="2339519"/>
                            <a:chOff x="0" y="0"/>
                            <a:chExt cx="2501900" cy="2339519"/>
                          </a:xfrm>
                        </wpg:grpSpPr>
                        <pic:pic xmlns:pic="http://schemas.openxmlformats.org/drawingml/2006/picture">
                          <pic:nvPicPr>
                            <pic:cNvPr id="35" name="图片 936"/>
                            <pic:cNvPicPr>
                              <a:picLocks noChangeAspect="1"/>
                            </pic:cNvPicPr>
                          </pic:nvPicPr>
                          <pic:blipFill rotWithShape="1">
                            <a:blip r:embed="rId354" cstate="print">
                              <a:extLst>
                                <a:ext uri="{28A0092B-C50C-407E-A947-70E740481C1C}">
                                  <a14:useLocalDpi xmlns:a14="http://schemas.microsoft.com/office/drawing/2010/main" val="0"/>
                                </a:ext>
                              </a:extLst>
                            </a:blip>
                            <a:srcRect l="5371" t="7457" r="10702" b="3919"/>
                            <a:stretch/>
                          </pic:blipFill>
                          <pic:spPr bwMode="auto">
                            <a:xfrm>
                              <a:off x="0" y="0"/>
                              <a:ext cx="2501900" cy="2021840"/>
                            </a:xfrm>
                            <a:prstGeom prst="rect">
                              <a:avLst/>
                            </a:prstGeom>
                            <a:noFill/>
                            <a:ln>
                              <a:noFill/>
                            </a:ln>
                            <a:extLst>
                              <a:ext uri="{53640926-AAD7-44D8-BBD7-CCE9431645EC}">
                                <a14:shadowObscured xmlns:a14="http://schemas.microsoft.com/office/drawing/2010/main"/>
                              </a:ext>
                            </a:extLst>
                          </pic:spPr>
                        </pic:pic>
                        <wps:wsp>
                          <wps:cNvPr id="37" name="文本框 37"/>
                          <wps:cNvSpPr txBox="1"/>
                          <wps:spPr>
                            <a:xfrm>
                              <a:off x="1276350" y="2019300"/>
                              <a:ext cx="380243" cy="320219"/>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78F542D" id="组合 23" o:spid="_x0000_s1146" style="width:387.5pt;height:184.2pt;mso-position-horizontal-relative:char;mso-position-vertical-relative:line" coordsize="49212,2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eOXwAAAAJcEhZcwAALiMAAC4jAXilP3YA&#10;APyZSURBVHhe7P3tlurMmS3a2uvdtT29j+uHvZfdznKrU3bZ93+PB8RACgl9IxIC9f5jzgwhSIjI&#10;gGcQEvzu3wAAAG8i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">
                <v:group id="组合 24" o:spid="_x0000_s1147" style="position:absolute;top:381;width:24384;height:22918" coordsize="24384,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文本框 29" o:spid="_x0000_s1148" type="#_x0000_t202" style="position:absolute;left:11525;top:19716;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XxAAAANsAAAAPAAAAZHJzL2Rvd25yZXYueG1sRI9Ba8JA&#10;FITvBf/D8gredFOVkqa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FP1tVfEAAAA2wAAAA8A&#10;AAAAAAAAAAAAAAAABwIAAGRycy9kb3ducmV2LnhtbFBLBQYAAAAAAwADALcAAAD4Ag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shape id="图片 31" o:spid="_x0000_s1149" type="#_x0000_t75" style="position:absolute;width:24384;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">
                    <v:imagedata r:id="rId355" o:title="" croptop="5549f" cropbottom="2405f" cropleft="3317f" cropright="8067f"/>
                    <v:path arrowok="t"/>
                  </v:shape>
                </v:group>
                <v:group id="组合 34" o:spid="_x0000_s1150" style="position:absolute;left:24193;width:25019;height:23395" coordsize="25019,2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图片 936" o:spid="_x0000_s1151" type="#_x0000_t75" style="position:absolute;width:25019;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">
                    <v:imagedata r:id="rId356" o:title="" croptop="4887f" cropbottom="2568f" cropleft="3520f" cropright="7014f"/>
                    <v:path arrowok="t"/>
                  </v:shape>
                  <v:shape id="文本框 37" o:spid="_x0000_s1152" type="#_x0000_t202" style="position:absolute;left:12763;top:2019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Pr="00AB76F0" w:rsidRDefault="00AB76F0" w:rsidP="00386FC1">
      <w:pPr>
        <w:pStyle w:val="a7"/>
      </w:pPr>
      <w:r w:rsidRPr="00FC7AAE">
        <w:rPr>
          <w:rFonts w:hint="eastAsia"/>
        </w:rPr>
        <w:t>图</w:t>
      </w:r>
      <w:r>
        <w:t>4</w:t>
      </w:r>
      <w:r>
        <w:rPr>
          <w:rFonts w:hint="eastAsia"/>
        </w:rPr>
        <w:t>-</w:t>
      </w:r>
      <w:r>
        <w:t>10</w:t>
      </w:r>
      <w:r w:rsidRPr="00FC7AAE">
        <w:t xml:space="preserve"> </w:t>
      </w:r>
      <w:r w:rsidRPr="00FC7AAE">
        <w:rPr>
          <w:rFonts w:hint="eastAsia"/>
        </w:rPr>
        <w:t xml:space="preserve"> </w:t>
      </w:r>
      <w:r w:rsidRPr="00FC7AAE">
        <w:rPr>
          <w:rFonts w:hint="eastAsia"/>
        </w:rPr>
        <w:t>跑道型微环微分器的（</w:t>
      </w:r>
      <w:r w:rsidRPr="00FC7AAE">
        <w:rPr>
          <w:rFonts w:hint="eastAsia"/>
        </w:rPr>
        <w:t>a</w:t>
      </w:r>
      <w:r w:rsidRPr="00FC7AAE">
        <w:rPr>
          <w:rFonts w:hint="eastAsia"/>
        </w:rPr>
        <w:t>）透射率谱，和（</w:t>
      </w:r>
      <w:r w:rsidRPr="00FC7AAE">
        <w:rPr>
          <w:rFonts w:hint="eastAsia"/>
        </w:rPr>
        <w:t>b</w:t>
      </w:r>
      <w:r w:rsidRPr="00FC7AAE">
        <w:rPr>
          <w:rFonts w:hint="eastAsia"/>
        </w:rPr>
        <w:t>）相位响应</w:t>
      </w:r>
    </w:p>
    <w:p w:rsidR="00AB76F0" w:rsidRPr="001A5AC6" w:rsidRDefault="00AB76F0" w:rsidP="00AB76F0">
      <w:pPr>
        <w:ind w:firstLineChars="200" w:firstLine="480"/>
        <w:rPr>
          <w:sz w:val="18"/>
          <w:szCs w:val="18"/>
        </w:rPr>
      </w:pPr>
      <w:r w:rsidRPr="001A5AC6">
        <w:rPr>
          <w:rFonts w:hint="eastAsia"/>
        </w:rPr>
        <w:t>图</w:t>
      </w:r>
      <w:r>
        <w:t>4</w:t>
      </w:r>
      <w:r>
        <w:rPr>
          <w:rFonts w:hint="eastAsia"/>
        </w:rPr>
        <w:t>-</w:t>
      </w:r>
      <w:r>
        <w:t>11</w:t>
      </w:r>
      <w:r w:rsidRPr="001A5AC6">
        <w:rPr>
          <w:rFonts w:hint="eastAsia"/>
        </w:rPr>
        <w:t>展示了该微分器输出的</w:t>
      </w:r>
      <w:r w:rsidRPr="001A5AC6">
        <w:rPr>
          <w:rFonts w:hint="eastAsia"/>
        </w:rPr>
        <w:t>0.7</w:t>
      </w:r>
      <w:r w:rsidRPr="001A5AC6">
        <w:rPr>
          <w:rFonts w:hint="eastAsia"/>
        </w:rPr>
        <w:t>、</w:t>
      </w:r>
      <w:r w:rsidRPr="001A5AC6">
        <w:rPr>
          <w:rFonts w:hint="eastAsia"/>
        </w:rPr>
        <w:t>1</w:t>
      </w:r>
      <w:r w:rsidRPr="001A5AC6">
        <w:rPr>
          <w:rFonts w:hint="eastAsia"/>
        </w:rPr>
        <w:t>、</w:t>
      </w:r>
      <w:r w:rsidRPr="001A5AC6">
        <w:rPr>
          <w:rFonts w:hint="eastAsia"/>
        </w:rPr>
        <w:t>1.2</w:t>
      </w:r>
      <w:r w:rsidRPr="001A5AC6">
        <w:rPr>
          <w:rFonts w:hint="eastAsia"/>
        </w:rPr>
        <w:t>和</w:t>
      </w:r>
      <w:r w:rsidRPr="001A5AC6">
        <w:rPr>
          <w:rFonts w:hint="eastAsia"/>
        </w:rPr>
        <w:t>1.5</w:t>
      </w:r>
      <w:r w:rsidRPr="001A5AC6">
        <w:rPr>
          <w:rFonts w:hint="eastAsia"/>
        </w:rPr>
        <w:t>阶微分信号，其中绿色</w:t>
      </w:r>
      <w:proofErr w:type="gramStart"/>
      <w:r w:rsidRPr="001A5AC6">
        <w:rPr>
          <w:rFonts w:hint="eastAsia"/>
        </w:rPr>
        <w:t>虚线位</w:t>
      </w:r>
      <w:proofErr w:type="gramEnd"/>
      <w:r w:rsidRPr="001A5AC6">
        <w:rPr>
          <w:rFonts w:hint="eastAsia"/>
        </w:rPr>
        <w:t>输入脉冲，红色虚线为理论输出结果，蓝色实线为跑道型微环微分器输出结果。不难看出，跑道型微环微分器的输出结果</w:t>
      </w:r>
      <w:proofErr w:type="gramStart"/>
      <w:r w:rsidRPr="001A5AC6">
        <w:rPr>
          <w:rFonts w:hint="eastAsia"/>
        </w:rPr>
        <w:t>跟理论</w:t>
      </w:r>
      <w:proofErr w:type="gramEnd"/>
      <w:r w:rsidRPr="001A5AC6">
        <w:rPr>
          <w:rFonts w:hint="eastAsia"/>
        </w:rPr>
        <w:t>输出相比误差较小，输出偏差的大小与</w:t>
      </w:r>
      <w:proofErr w:type="gramStart"/>
      <w:r w:rsidRPr="001A5AC6">
        <w:rPr>
          <w:rFonts w:hint="eastAsia"/>
        </w:rPr>
        <w:t>微分阶数相关</w:t>
      </w:r>
      <w:proofErr w:type="gramEnd"/>
      <w:r w:rsidRPr="001A5AC6">
        <w:rPr>
          <w:rFonts w:hint="eastAsia"/>
        </w:rPr>
        <w:t>。当</w:t>
      </w:r>
      <w:proofErr w:type="gramStart"/>
      <w:r w:rsidRPr="001A5AC6">
        <w:rPr>
          <w:rFonts w:hint="eastAsia"/>
        </w:rPr>
        <w:t>微分阶数为</w:t>
      </w:r>
      <w:proofErr w:type="gramEnd"/>
      <w:r w:rsidRPr="001A5AC6">
        <w:rPr>
          <w:rFonts w:hint="eastAsia"/>
        </w:rPr>
        <w:t>1</w:t>
      </w:r>
      <w:r w:rsidRPr="001A5AC6">
        <w:rPr>
          <w:rFonts w:hint="eastAsia"/>
        </w:rPr>
        <w:t>阶时，该跑道型微环微分器的输出波形与理想的微分结果输出波形几乎重合，此时偏差比</w:t>
      </w:r>
      <w:proofErr w:type="gramStart"/>
      <w:r w:rsidRPr="001A5AC6">
        <w:rPr>
          <w:rFonts w:hint="eastAsia"/>
        </w:rPr>
        <w:t>微分阶数大于</w:t>
      </w:r>
      <w:proofErr w:type="gramEnd"/>
      <w:r w:rsidRPr="001A5AC6">
        <w:rPr>
          <w:rFonts w:hint="eastAsia"/>
        </w:rPr>
        <w:t>1</w:t>
      </w:r>
      <w:r w:rsidRPr="001A5AC6">
        <w:rPr>
          <w:rFonts w:hint="eastAsia"/>
        </w:rPr>
        <w:t>或者小于</w:t>
      </w:r>
      <w:r w:rsidRPr="001A5AC6">
        <w:rPr>
          <w:rFonts w:hint="eastAsia"/>
        </w:rPr>
        <w:t>1</w:t>
      </w:r>
      <w:r w:rsidRPr="001A5AC6">
        <w:rPr>
          <w:rFonts w:hint="eastAsia"/>
        </w:rPr>
        <w:t>时要小。</w:t>
      </w:r>
    </w:p>
    <w:p w:rsidR="00AB76F0" w:rsidRDefault="00AB76F0" w:rsidP="00AB76F0">
      <w:pPr>
        <w:ind w:firstLine="420"/>
        <w:rPr>
          <w:rFonts w:hint="eastAsia"/>
        </w:rPr>
      </w:pPr>
      <w:r w:rsidRPr="001A5AC6">
        <w:rPr>
          <w:rFonts w:hint="eastAsia"/>
        </w:rPr>
        <w:t>如图</w:t>
      </w:r>
      <w:r>
        <w:t>4</w:t>
      </w:r>
      <w:r>
        <w:rPr>
          <w:rFonts w:hint="eastAsia"/>
        </w:rPr>
        <w:t>-</w:t>
      </w:r>
      <w:r>
        <w:t>11</w:t>
      </w:r>
      <w:r w:rsidRPr="001A5AC6">
        <w:rPr>
          <w:rFonts w:hint="eastAsia"/>
        </w:rPr>
        <w:t>（</w:t>
      </w:r>
      <w:r w:rsidRPr="001A5AC6">
        <w:rPr>
          <w:rFonts w:hint="eastAsia"/>
        </w:rPr>
        <w:t>b</w:t>
      </w:r>
      <w:r w:rsidRPr="001A5AC6">
        <w:rPr>
          <w:rFonts w:hint="eastAsia"/>
        </w:rPr>
        <w:t>）所示，当微环微分器</w:t>
      </w:r>
      <w:proofErr w:type="gramStart"/>
      <w:r w:rsidRPr="001A5AC6">
        <w:rPr>
          <w:rFonts w:hint="eastAsia"/>
        </w:rPr>
        <w:t>微分阶数等于</w:t>
      </w:r>
      <w:proofErr w:type="gramEnd"/>
      <w:r w:rsidRPr="001A5AC6">
        <w:rPr>
          <w:rFonts w:hint="eastAsia"/>
        </w:rPr>
        <w:t>1</w:t>
      </w:r>
      <w:r w:rsidRPr="001A5AC6">
        <w:rPr>
          <w:rFonts w:hint="eastAsia"/>
        </w:rPr>
        <w:t>时，输出结果为对称的双峰结构，此时微环处于严格耦合状态时，微环谐振腔的幅度响应和相位响应与理想微分器最为接似，因此输出的平均偏差取得最小值。图</w:t>
      </w:r>
      <w:r>
        <w:t>4</w:t>
      </w:r>
      <w:r>
        <w:rPr>
          <w:rFonts w:hint="eastAsia"/>
        </w:rPr>
        <w:t>-</w:t>
      </w:r>
      <w:r>
        <w:t>11</w:t>
      </w:r>
      <w:r w:rsidRPr="001A5AC6">
        <w:rPr>
          <w:rFonts w:hint="eastAsia"/>
        </w:rPr>
        <w:t>（</w:t>
      </w:r>
      <w:r w:rsidRPr="001A5AC6">
        <w:rPr>
          <w:rFonts w:hint="eastAsia"/>
        </w:rPr>
        <w:t>a</w:t>
      </w:r>
      <w:r w:rsidRPr="001A5AC6">
        <w:rPr>
          <w:rFonts w:hint="eastAsia"/>
        </w:rPr>
        <w:t>）所示为跑</w:t>
      </w: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roofErr w:type="gramStart"/>
      <w:r w:rsidRPr="001A5AC6">
        <w:rPr>
          <w:rFonts w:hint="eastAsia"/>
        </w:rPr>
        <w:t>道型微环</w:t>
      </w:r>
      <w:proofErr w:type="gramEnd"/>
      <w:r w:rsidRPr="001A5AC6">
        <w:rPr>
          <w:rFonts w:hint="eastAsia"/>
        </w:rPr>
        <w:t>微分器</w:t>
      </w:r>
      <w:proofErr w:type="gramStart"/>
      <w:r w:rsidRPr="001A5AC6">
        <w:rPr>
          <w:rFonts w:hint="eastAsia"/>
        </w:rPr>
        <w:t>的阶数小于</w:t>
      </w:r>
      <w:proofErr w:type="gramEnd"/>
      <w:r w:rsidRPr="001A5AC6">
        <w:rPr>
          <w:rFonts w:hint="eastAsia"/>
        </w:rPr>
        <w:t>1</w:t>
      </w:r>
      <w:r w:rsidRPr="001A5AC6">
        <w:rPr>
          <w:rFonts w:hint="eastAsia"/>
        </w:rPr>
        <w:t>时的时域输出波形，可以看出，当</w:t>
      </w:r>
      <w:proofErr w:type="gramStart"/>
      <w:r w:rsidRPr="001A5AC6">
        <w:rPr>
          <w:rFonts w:hint="eastAsia"/>
        </w:rPr>
        <w:t>微分阶数小于</w:t>
      </w:r>
      <w:proofErr w:type="gramEnd"/>
      <w:r w:rsidRPr="001A5AC6">
        <w:rPr>
          <w:rFonts w:hint="eastAsia"/>
        </w:rPr>
        <w:t>1</w:t>
      </w:r>
      <w:r w:rsidRPr="001A5AC6">
        <w:rPr>
          <w:rFonts w:hint="eastAsia"/>
        </w:rPr>
        <w:t>时，输出波形中有两个不对称的峰，左边的峰值小于右边，且随着</w:t>
      </w:r>
      <w:proofErr w:type="gramStart"/>
      <w:r w:rsidRPr="001A5AC6">
        <w:rPr>
          <w:rFonts w:hint="eastAsia"/>
        </w:rPr>
        <w:t>微分阶数的</w:t>
      </w:r>
      <w:proofErr w:type="gramEnd"/>
      <w:r w:rsidRPr="001A5AC6">
        <w:rPr>
          <w:rFonts w:hint="eastAsia"/>
        </w:rPr>
        <w:t>增大，小峰的峰值逐渐增大。与理想输出波形相比，主峰的拟合程度更好，而输出偏差主要来源于小峰与理想输出的偏差。图</w:t>
      </w:r>
      <w:r w:rsidRPr="001A5AC6">
        <w:t>6</w:t>
      </w:r>
      <w:r w:rsidRPr="001A5AC6">
        <w:rPr>
          <w:rFonts w:hint="eastAsia"/>
        </w:rPr>
        <w:t>（</w:t>
      </w:r>
      <w:r w:rsidRPr="001A5AC6">
        <w:rPr>
          <w:rFonts w:hint="eastAsia"/>
        </w:rPr>
        <w:t>c</w:t>
      </w:r>
      <w:r w:rsidRPr="001A5AC6">
        <w:rPr>
          <w:rFonts w:hint="eastAsia"/>
        </w:rPr>
        <w:t>）与图</w:t>
      </w:r>
      <w:r w:rsidRPr="001A5AC6">
        <w:t>6</w:t>
      </w:r>
      <w:r w:rsidRPr="001A5AC6">
        <w:rPr>
          <w:rFonts w:hint="eastAsia"/>
        </w:rPr>
        <w:t>（</w:t>
      </w:r>
      <w:r w:rsidRPr="001A5AC6">
        <w:rPr>
          <w:rFonts w:hint="eastAsia"/>
        </w:rPr>
        <w:t>d</w:t>
      </w:r>
      <w:r w:rsidRPr="001A5AC6">
        <w:rPr>
          <w:rFonts w:hint="eastAsia"/>
        </w:rPr>
        <w:t>）为微分</w:t>
      </w:r>
      <w:proofErr w:type="gramStart"/>
      <w:r w:rsidRPr="001A5AC6">
        <w:rPr>
          <w:rFonts w:hint="eastAsia"/>
        </w:rPr>
        <w:t>器阶数</w:t>
      </w:r>
      <w:proofErr w:type="gramEnd"/>
      <w:r w:rsidRPr="001A5AC6">
        <w:rPr>
          <w:rFonts w:hint="eastAsia"/>
        </w:rPr>
        <w:t>大于</w:t>
      </w:r>
      <w:r w:rsidRPr="001A5AC6">
        <w:rPr>
          <w:rFonts w:hint="eastAsia"/>
        </w:rPr>
        <w:t>1</w:t>
      </w:r>
      <w:r w:rsidRPr="001A5AC6">
        <w:rPr>
          <w:rFonts w:hint="eastAsia"/>
        </w:rPr>
        <w:t>的输出波形，与</w:t>
      </w:r>
      <w:proofErr w:type="gramStart"/>
      <w:r w:rsidRPr="001A5AC6">
        <w:rPr>
          <w:rFonts w:hint="eastAsia"/>
        </w:rPr>
        <w:t>微分阶数小于</w:t>
      </w:r>
      <w:proofErr w:type="gramEnd"/>
      <w:r w:rsidRPr="001A5AC6">
        <w:rPr>
          <w:rFonts w:hint="eastAsia"/>
        </w:rPr>
        <w:t>1</w:t>
      </w:r>
      <w:r w:rsidRPr="001A5AC6">
        <w:rPr>
          <w:rFonts w:hint="eastAsia"/>
        </w:rPr>
        <w:t>类似，此时微分输出结果也有两个峰，且相对位置与</w:t>
      </w:r>
      <w:proofErr w:type="gramStart"/>
      <w:r w:rsidRPr="001A5AC6">
        <w:rPr>
          <w:rFonts w:hint="eastAsia"/>
        </w:rPr>
        <w:t>微分阶数小于</w:t>
      </w:r>
      <w:proofErr w:type="gramEnd"/>
      <w:r w:rsidRPr="001A5AC6">
        <w:t>1</w:t>
      </w:r>
      <w:r w:rsidRPr="001A5AC6">
        <w:rPr>
          <w:rFonts w:hint="eastAsia"/>
        </w:rPr>
        <w:t xml:space="preserve"> </w:t>
      </w:r>
      <w:r w:rsidRPr="001A5AC6">
        <w:rPr>
          <w:rFonts w:hint="eastAsia"/>
        </w:rPr>
        <w:t>相反。同时我们也可以发现，此时小峰与理想情况下拟合较好，而偏差主要来自于主峰与理想输出的偏差，且</w:t>
      </w:r>
      <w:proofErr w:type="gramStart"/>
      <w:r w:rsidRPr="001A5AC6">
        <w:rPr>
          <w:rFonts w:hint="eastAsia"/>
        </w:rPr>
        <w:t>微分阶数越</w:t>
      </w:r>
      <w:proofErr w:type="gramEnd"/>
      <w:r w:rsidRPr="001A5AC6">
        <w:rPr>
          <w:rFonts w:hint="eastAsia"/>
        </w:rPr>
        <w:t>大，偏差随着越大。</w:t>
      </w:r>
    </w:p>
    <w:p w:rsidR="00AB76F0" w:rsidRPr="008F3559" w:rsidRDefault="00AB76F0" w:rsidP="00AB76F0">
      <w:pPr>
        <w:rPr>
          <w:sz w:val="18"/>
          <w:szCs w:val="18"/>
        </w:rPr>
      </w:pPr>
      <w:r>
        <w:rPr>
          <w:rFonts w:hint="eastAsia"/>
          <w:noProof/>
        </w:rPr>
        <mc:AlternateContent>
          <mc:Choice Requires="wpg">
            <w:drawing>
              <wp:inline distT="0" distB="0" distL="0" distR="0" wp14:anchorId="41C48953" wp14:editId="2BD513B7">
                <wp:extent cx="5278120" cy="3911764"/>
                <wp:effectExtent l="0" t="0" r="0" b="0"/>
                <wp:docPr id="39" name="组合 39"/>
                <wp:cNvGraphicFramePr/>
                <a:graphic xmlns:a="http://schemas.openxmlformats.org/drawingml/2006/main">
                  <a:graphicData uri="http://schemas.microsoft.com/office/word/2010/wordprocessingGroup">
                    <wpg:wgp>
                      <wpg:cNvGrpSpPr/>
                      <wpg:grpSpPr>
                        <a:xfrm>
                          <a:off x="0" y="0"/>
                          <a:ext cx="5278120" cy="3911764"/>
                          <a:chOff x="0" y="0"/>
                          <a:chExt cx="5279388" cy="3912525"/>
                        </a:xfrm>
                      </wpg:grpSpPr>
                      <wpg:grpSp>
                        <wpg:cNvPr id="40" name="组合 40"/>
                        <wpg:cNvGrpSpPr/>
                        <wpg:grpSpPr>
                          <a:xfrm>
                            <a:off x="0" y="0"/>
                            <a:ext cx="2681958" cy="1968984"/>
                            <a:chOff x="0" y="0"/>
                            <a:chExt cx="2696845" cy="1979930"/>
                          </a:xfrm>
                        </wpg:grpSpPr>
                        <pic:pic xmlns:pic="http://schemas.openxmlformats.org/drawingml/2006/picture">
                          <pic:nvPicPr>
                            <pic:cNvPr id="41" name="图片 41"/>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696845" cy="1979930"/>
                            </a:xfrm>
                            <a:prstGeom prst="rect">
                              <a:avLst/>
                            </a:prstGeom>
                          </pic:spPr>
                        </pic:pic>
                        <wps:wsp>
                          <wps:cNvPr id="50" name="文本框 50"/>
                          <wps:cNvSpPr txBox="1"/>
                          <wps:spPr>
                            <a:xfrm>
                              <a:off x="495300" y="133350"/>
                              <a:ext cx="380243" cy="320219"/>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组合 52"/>
                        <wpg:cNvGrpSpPr/>
                        <wpg:grpSpPr>
                          <a:xfrm>
                            <a:off x="2619375" y="0"/>
                            <a:ext cx="2618740" cy="1929130"/>
                            <a:chOff x="0" y="0"/>
                            <a:chExt cx="2618740" cy="1929130"/>
                          </a:xfrm>
                        </wpg:grpSpPr>
                        <pic:pic xmlns:pic="http://schemas.openxmlformats.org/drawingml/2006/picture">
                          <pic:nvPicPr>
                            <pic:cNvPr id="53" name="图片 53"/>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618740" cy="1929130"/>
                            </a:xfrm>
                            <a:prstGeom prst="rect">
                              <a:avLst/>
                            </a:prstGeom>
                          </pic:spPr>
                        </pic:pic>
                        <wps:wsp>
                          <wps:cNvPr id="56" name="文本框 56"/>
                          <wps:cNvSpPr txBox="1"/>
                          <wps:spPr>
                            <a:xfrm>
                              <a:off x="447675" y="95250"/>
                              <a:ext cx="377634" cy="318271"/>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组合 57"/>
                        <wpg:cNvGrpSpPr/>
                        <wpg:grpSpPr>
                          <a:xfrm>
                            <a:off x="0" y="1943100"/>
                            <a:ext cx="2645331" cy="1968984"/>
                            <a:chOff x="0" y="0"/>
                            <a:chExt cx="2660015" cy="1979930"/>
                          </a:xfrm>
                        </wpg:grpSpPr>
                        <pic:pic xmlns:pic="http://schemas.openxmlformats.org/drawingml/2006/picture">
                          <pic:nvPicPr>
                            <pic:cNvPr id="59" name="图片 59"/>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660015" cy="1979930"/>
                            </a:xfrm>
                            <a:prstGeom prst="rect">
                              <a:avLst/>
                            </a:prstGeom>
                          </pic:spPr>
                        </pic:pic>
                        <wps:wsp>
                          <wps:cNvPr id="60" name="文本框 60"/>
                          <wps:cNvSpPr txBox="1"/>
                          <wps:spPr>
                            <a:xfrm>
                              <a:off x="495300" y="114300"/>
                              <a:ext cx="380243" cy="320219"/>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组合 61"/>
                        <wpg:cNvGrpSpPr/>
                        <wpg:grpSpPr>
                          <a:xfrm>
                            <a:off x="2647950" y="1914525"/>
                            <a:ext cx="2631438" cy="1998000"/>
                            <a:chOff x="0" y="38100"/>
                            <a:chExt cx="2646045" cy="1990725"/>
                          </a:xfrm>
                        </wpg:grpSpPr>
                        <pic:pic xmlns:pic="http://schemas.openxmlformats.org/drawingml/2006/picture">
                          <pic:nvPicPr>
                            <pic:cNvPr id="939" name="图片 939"/>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38100"/>
                              <a:ext cx="2646045" cy="1990725"/>
                            </a:xfrm>
                            <a:prstGeom prst="rect">
                              <a:avLst/>
                            </a:prstGeom>
                          </pic:spPr>
                        </pic:pic>
                        <wps:wsp>
                          <wps:cNvPr id="940" name="文本框 940"/>
                          <wps:cNvSpPr txBox="1"/>
                          <wps:spPr>
                            <a:xfrm>
                              <a:off x="466725" y="152400"/>
                              <a:ext cx="380243" cy="320219"/>
                            </a:xfrm>
                            <a:prstGeom prst="rect">
                              <a:avLst/>
                            </a:prstGeom>
                            <a:solidFill>
                              <a:schemeClr val="lt1"/>
                            </a:solidFill>
                            <a:ln w="6350">
                              <a:solidFill>
                                <a:schemeClr val="bg1"/>
                              </a:solidFill>
                            </a:ln>
                          </wps:spPr>
                          <wps:txb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1C48953" id="组合 39" o:spid="_x0000_s1153" style="width:415.6pt;height:308pt;mso-position-horizontal-relative:char;mso-position-vertical-relative:line" coordsize="52793,39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">
                <v:group id="组合 40" o:spid="_x0000_s1154" style="position:absolute;width:26819;height:19689" coordsize="26968,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155" type="#_x0000_t75" style="position:absolute;width:26968;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">
                    <v:imagedata r:id="rId361" o:title=""/>
                    <v:path arrowok="t"/>
                  </v:shape>
                  <v:shape id="文本框 50" o:spid="_x0000_s1156" type="#_x0000_t202" style="position:absolute;left:4953;top:133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group>
                <v:group id="组合 52" o:spid="_x0000_s1157" style="position:absolute;left:26193;width:26188;height:19291" coordsize="26187,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图片 53" o:spid="_x0000_s1158" type="#_x0000_t75" style="position:absolute;width:26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">
                    <v:imagedata r:id="rId362" o:title=""/>
                    <v:path arrowok="t"/>
                  </v:shape>
                  <v:shape id="文本框 56" o:spid="_x0000_s1159" type="#_x0000_t202" style="position:absolute;left:4476;top:952;width:3777;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v:group id="组合 57" o:spid="_x0000_s1160" style="position:absolute;top:19431;width:26453;height:19689" coordsize="26600,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图片 59" o:spid="_x0000_s1161" type="#_x0000_t75" style="position:absolute;width:2660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">
                    <v:imagedata r:id="rId363" o:title=""/>
                    <v:path arrowok="t"/>
                  </v:shape>
                  <v:shape id="文本框 60" o:spid="_x0000_s1162" type="#_x0000_t202" style="position:absolute;left:4953;top:114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v:textbox>
                  </v:shape>
                </v:group>
                <v:group id="组合 61" o:spid="_x0000_s1163" style="position:absolute;left:26479;top:19145;width:26314;height:19980" coordorigin=",381" coordsize="264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939" o:spid="_x0000_s1164" type="#_x0000_t75" style="position:absolute;top:381;width:26460;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">
                    <v:imagedata r:id="rId364" o:title=""/>
                    <v:path arrowok="t"/>
                  </v:shape>
                  <v:shape id="文本框 940" o:spid="_x0000_s1165" type="#_x0000_t202" style="position:absolute;left:4667;top:1524;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" fillcolor="white [3201]" strokecolor="white [3212]" strokeweight=".5pt">
                    <v:textbox>
                      <w:txbxContent>
                        <w:p w:rsidR="00B74F9C" w:rsidRPr="00E020AD" w:rsidRDefault="00B74F9C"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Default="00AB76F0" w:rsidP="00AB76F0">
      <w:pPr>
        <w:pStyle w:val="a7"/>
      </w:pPr>
      <w:r w:rsidRPr="003F6938">
        <w:rPr>
          <w:rFonts w:hint="eastAsia"/>
        </w:rPr>
        <w:t>图</w:t>
      </w:r>
      <w:r>
        <w:t>4</w:t>
      </w:r>
      <w:r>
        <w:rPr>
          <w:rFonts w:hint="eastAsia"/>
        </w:rPr>
        <w:t>-</w:t>
      </w:r>
      <w:r>
        <w:t>11</w:t>
      </w:r>
      <w:r w:rsidRPr="003F6938">
        <w:rPr>
          <w:rFonts w:hint="eastAsia"/>
        </w:rPr>
        <w:t xml:space="preserve"> </w:t>
      </w:r>
      <w:r>
        <w:rPr>
          <w:rFonts w:hint="eastAsia"/>
        </w:rPr>
        <w:t>跑道型</w:t>
      </w:r>
      <w:r w:rsidRPr="003F6938">
        <w:rPr>
          <w:rFonts w:hint="eastAsia"/>
        </w:rPr>
        <w:t>微环微分</w:t>
      </w:r>
      <w:proofErr w:type="gramStart"/>
      <w:r w:rsidRPr="003F6938">
        <w:rPr>
          <w:rFonts w:hint="eastAsia"/>
        </w:rPr>
        <w:t>器理想</w:t>
      </w:r>
      <w:proofErr w:type="gramEnd"/>
      <w:r w:rsidRPr="003F6938">
        <w:rPr>
          <w:rFonts w:hint="eastAsia"/>
        </w:rPr>
        <w:t>微分器输出波形</w:t>
      </w:r>
      <w:r>
        <w:rPr>
          <w:rFonts w:hint="eastAsia"/>
        </w:rPr>
        <w:t>的</w:t>
      </w:r>
      <w:r w:rsidRPr="003F6938">
        <w:rPr>
          <w:rFonts w:hint="eastAsia"/>
        </w:rPr>
        <w:t>比较。</w:t>
      </w:r>
      <w:proofErr w:type="gramStart"/>
      <w:r w:rsidRPr="003F6938">
        <w:rPr>
          <w:rFonts w:hint="eastAsia"/>
        </w:rPr>
        <w:t>微分阶数分别</w:t>
      </w:r>
      <w:proofErr w:type="gramEnd"/>
      <w:r w:rsidRPr="003F6938">
        <w:rPr>
          <w:rFonts w:hint="eastAsia"/>
        </w:rPr>
        <w:t>为（</w:t>
      </w:r>
      <w:r w:rsidRPr="003F6938">
        <w:rPr>
          <w:rFonts w:hint="eastAsia"/>
        </w:rPr>
        <w:t>a</w:t>
      </w:r>
      <w:r w:rsidRPr="003F6938">
        <w:rPr>
          <w:rFonts w:hint="eastAsia"/>
        </w:rPr>
        <w:t>）</w:t>
      </w:r>
      <w:r w:rsidRPr="003F6938">
        <w:rPr>
          <w:rFonts w:hint="eastAsia"/>
        </w:rPr>
        <w:t>0.7</w:t>
      </w:r>
      <w:r w:rsidRPr="003F6938">
        <w:rPr>
          <w:rFonts w:hint="eastAsia"/>
        </w:rPr>
        <w:t>阶、（</w:t>
      </w:r>
      <w:r>
        <w:rPr>
          <w:rFonts w:hint="eastAsia"/>
        </w:rPr>
        <w:t>b</w:t>
      </w:r>
      <w:r w:rsidRPr="003F6938">
        <w:rPr>
          <w:rFonts w:hint="eastAsia"/>
        </w:rPr>
        <w:t>）</w:t>
      </w:r>
      <w:r w:rsidRPr="003F6938">
        <w:rPr>
          <w:rFonts w:hint="eastAsia"/>
        </w:rPr>
        <w:t>1</w:t>
      </w:r>
      <w:r>
        <w:rPr>
          <w:rFonts w:hint="eastAsia"/>
        </w:rPr>
        <w:t>阶、</w:t>
      </w:r>
      <w:r w:rsidRPr="003F6938">
        <w:rPr>
          <w:rFonts w:hint="eastAsia"/>
        </w:rPr>
        <w:t>（</w:t>
      </w:r>
      <w:r>
        <w:t>c</w:t>
      </w:r>
      <w:r w:rsidRPr="003F6938">
        <w:rPr>
          <w:rFonts w:hint="eastAsia"/>
        </w:rPr>
        <w:t>）</w:t>
      </w:r>
      <w:r w:rsidRPr="003F6938">
        <w:rPr>
          <w:rFonts w:hint="eastAsia"/>
        </w:rPr>
        <w:t>1</w:t>
      </w:r>
      <w:r>
        <w:t>.2</w:t>
      </w:r>
      <w:r>
        <w:rPr>
          <w:rFonts w:hint="eastAsia"/>
        </w:rPr>
        <w:t>阶</w:t>
      </w:r>
      <w:r w:rsidRPr="003F6938">
        <w:rPr>
          <w:rFonts w:hint="eastAsia"/>
        </w:rPr>
        <w:t>以及（</w:t>
      </w:r>
      <w:r>
        <w:t>d</w:t>
      </w:r>
      <w:r w:rsidRPr="003F6938">
        <w:rPr>
          <w:rFonts w:hint="eastAsia"/>
        </w:rPr>
        <w:t>）</w:t>
      </w:r>
      <w:r w:rsidRPr="003F6938">
        <w:rPr>
          <w:rFonts w:hint="eastAsia"/>
        </w:rPr>
        <w:t>1.5</w:t>
      </w:r>
      <w:r w:rsidRPr="003F6938">
        <w:rPr>
          <w:rFonts w:hint="eastAsia"/>
        </w:rPr>
        <w:t>阶。输入高斯脉冲的宽度为</w:t>
      </w:r>
      <w:r w:rsidRPr="003F6938">
        <w:rPr>
          <w:rFonts w:hint="eastAsia"/>
        </w:rPr>
        <w:t>FWHM=50 ps</w:t>
      </w:r>
      <w:r w:rsidRPr="003F6938">
        <w:rPr>
          <w:rFonts w:hint="eastAsia"/>
        </w:rPr>
        <w:t>。</w:t>
      </w:r>
    </w:p>
    <w:p w:rsidR="00AB76F0" w:rsidRPr="003F6938" w:rsidRDefault="00AB76F0" w:rsidP="00AB76F0">
      <w:pPr>
        <w:jc w:val="center"/>
        <w:rPr>
          <w:sz w:val="18"/>
          <w:szCs w:val="18"/>
        </w:rPr>
      </w:pPr>
    </w:p>
    <w:p w:rsidR="00AB76F0" w:rsidRPr="001A5AC6" w:rsidRDefault="00AB76F0" w:rsidP="00AB76F0">
      <w:pPr>
        <w:ind w:firstLine="420"/>
        <w:rPr>
          <w:lang w:val="zu-ZA"/>
        </w:rPr>
      </w:pPr>
      <w:r w:rsidRPr="001A5AC6">
        <w:rPr>
          <w:rFonts w:hint="eastAsia"/>
        </w:rPr>
        <w:t>为了能定量评价跑道型微环微分器的性能，我们以均方根误差（</w:t>
      </w:r>
      <w:r w:rsidRPr="00AB76F0">
        <w:rPr>
          <w:rStyle w:val="fontstyle01"/>
          <w:rFonts w:ascii="Times New Roman" w:eastAsia="楷体" w:hAnsi="Times New Roman" w:cs="Times New Roman" w:hint="default"/>
          <w:sz w:val="21"/>
        </w:rPr>
        <w:t xml:space="preserve">The root mean square error </w:t>
      </w:r>
      <w:r w:rsidRPr="00AB76F0">
        <w:rPr>
          <w:rStyle w:val="fontstyle01"/>
          <w:rFonts w:ascii="Times New Roman" w:eastAsia="楷体" w:hAnsi="Times New Roman" w:cs="Times New Roman" w:hint="default"/>
          <w:sz w:val="21"/>
        </w:rPr>
        <w:t>，</w:t>
      </w:r>
      <w:r w:rsidRPr="00AB76F0">
        <w:rPr>
          <w:rStyle w:val="fontstyle01"/>
          <w:rFonts w:ascii="Times New Roman" w:eastAsia="楷体" w:hAnsi="Times New Roman" w:cs="Times New Roman" w:hint="default"/>
          <w:sz w:val="21"/>
        </w:rPr>
        <w:t>RMSE</w:t>
      </w:r>
      <w:r w:rsidRPr="001A5AC6">
        <w:rPr>
          <w:rStyle w:val="fontstyle01"/>
          <w:rFonts w:eastAsia="楷体" w:hint="default"/>
        </w:rPr>
        <w:t>）</w:t>
      </w:r>
      <w:r w:rsidRPr="001A5AC6">
        <w:rPr>
          <w:rFonts w:hint="eastAsia"/>
        </w:rPr>
        <w:t>作为输出的平均偏差，即：</w:t>
      </w:r>
    </w:p>
    <w:p w:rsidR="00AB76F0" w:rsidRPr="001A5AC6" w:rsidRDefault="00AB76F0" w:rsidP="00AB76F0">
      <w:pPr>
        <w:wordWrap w:val="0"/>
        <w:spacing w:line="240" w:lineRule="auto"/>
        <w:ind w:firstLine="420"/>
        <w:jc w:val="right"/>
        <w:rPr>
          <w:lang w:val="zu-ZA"/>
        </w:rPr>
      </w:pPr>
      <w:r w:rsidRPr="001A5AC6">
        <w:rPr>
          <w:position w:val="-26"/>
        </w:rPr>
        <w:object w:dxaOrig="3240" w:dyaOrig="820">
          <v:shape id="_x0000_i14644" type="#_x0000_t75" style="width:162pt;height:41.25pt" o:ole="">
            <v:imagedata r:id="rId365" o:title=""/>
          </v:shape>
          <o:OLEObject Type="Embed" ProgID="Equation.DSMT4" ShapeID="_x0000_i14644" DrawAspect="Content" ObjectID="_1574882458" r:id="rId366"/>
        </w:object>
      </w:r>
      <w:r w:rsidRPr="001A5AC6">
        <w:rPr>
          <w:lang w:val="zu-ZA"/>
        </w:rPr>
        <w:t xml:space="preserve">                       </w:t>
      </w:r>
      <w:r w:rsidRPr="001A5AC6">
        <w:rPr>
          <w:rFonts w:hint="eastAsia"/>
          <w:lang w:val="zu-ZA"/>
        </w:rPr>
        <w:t>(</w:t>
      </w:r>
      <w:r w:rsidR="009C6F52">
        <w:rPr>
          <w:lang w:val="zu-ZA"/>
        </w:rPr>
        <w:t>4.</w:t>
      </w:r>
      <w:r w:rsidRPr="001A5AC6">
        <w:rPr>
          <w:lang w:val="zu-ZA"/>
        </w:rPr>
        <w:t>7</w:t>
      </w:r>
      <w:r w:rsidRPr="001A5AC6">
        <w:rPr>
          <w:rFonts w:hint="eastAsia"/>
          <w:lang w:val="zu-ZA"/>
        </w:rPr>
        <w:t>)</w:t>
      </w:r>
    </w:p>
    <w:p w:rsidR="00AB76F0" w:rsidRPr="001A5AC6" w:rsidRDefault="00AB76F0" w:rsidP="00AB76F0">
      <w:pPr>
        <w:rPr>
          <w:lang w:val="zu-ZA"/>
        </w:rPr>
      </w:pPr>
      <w:r w:rsidRPr="001A5AC6">
        <w:rPr>
          <w:rFonts w:hint="eastAsia"/>
        </w:rPr>
        <w:t>其中，</w:t>
      </w:r>
      <m:oMath>
        <m:sSub>
          <m:sSubPr>
            <m:ctrlPr>
              <w:rPr>
                <w:rFonts w:ascii="Cambria Math" w:hAnsi="Cambria Math"/>
              </w:rPr>
            </m:ctrlPr>
          </m:sSubPr>
          <m:e>
            <m:acc>
              <m:accPr>
                <m:ctrlPr>
                  <w:rPr>
                    <w:rFonts w:ascii="Cambria Math" w:hAnsi="Cambria Math"/>
                  </w:rPr>
                </m:ctrlPr>
              </m:accPr>
              <m:e>
                <m:r>
                  <w:rPr>
                    <w:rFonts w:ascii="Cambria Math" w:hAnsi="Cambria Math"/>
                    <w:lang w:val="zu-ZA"/>
                  </w:rPr>
                  <m:t>y</m:t>
                </m:r>
              </m:e>
            </m:acc>
          </m:e>
          <m:sub>
            <m:r>
              <w:rPr>
                <w:rFonts w:ascii="Cambria Math" w:hAnsi="Cambria Math"/>
                <w:lang w:val="zu-ZA"/>
              </w:rPr>
              <m:t>t</m:t>
            </m:r>
          </m:sub>
        </m:sSub>
      </m:oMath>
      <w:r w:rsidRPr="001A5AC6">
        <w:rPr>
          <w:rFonts w:hint="eastAsia"/>
        </w:rPr>
        <w:t>是跑道型微环微分器时域输出值，</w:t>
      </w:r>
      <m:oMath>
        <m:sSub>
          <m:sSubPr>
            <m:ctrlPr>
              <w:rPr>
                <w:rFonts w:ascii="Cambria Math" w:hAnsi="Cambria Math"/>
              </w:rPr>
            </m:ctrlPr>
          </m:sSubPr>
          <m:e>
            <m:r>
              <w:rPr>
                <w:rFonts w:ascii="Cambria Math" w:hAnsi="Cambria Math"/>
                <w:lang w:val="zu-ZA"/>
              </w:rPr>
              <m:t>y</m:t>
            </m:r>
          </m:e>
          <m:sub>
            <m:r>
              <w:rPr>
                <w:rFonts w:ascii="Cambria Math" w:hAnsi="Cambria Math"/>
                <w:lang w:val="zu-ZA"/>
              </w:rPr>
              <m:t>t</m:t>
            </m:r>
          </m:sub>
        </m:sSub>
      </m:oMath>
      <w:r w:rsidRPr="001A5AC6">
        <w:rPr>
          <w:rFonts w:hint="eastAsia"/>
        </w:rPr>
        <w:t>是理想微分器的理论输出值。</w:t>
      </w:r>
    </w:p>
    <w:p w:rsidR="00AB76F0" w:rsidRDefault="00AB76F0" w:rsidP="00AB76F0">
      <w:pPr>
        <w:spacing w:line="240" w:lineRule="atLeast"/>
        <w:ind w:firstLine="420"/>
        <w:jc w:val="center"/>
        <w:rPr>
          <w:lang w:val="zu-ZA"/>
        </w:rPr>
      </w:pPr>
      <w:r>
        <w:rPr>
          <w:noProof/>
        </w:rPr>
        <w:drawing>
          <wp:inline distT="0" distB="0" distL="0" distR="0" wp14:anchorId="28620FCD" wp14:editId="5504E76A">
            <wp:extent cx="3247609" cy="2736000"/>
            <wp:effectExtent l="0" t="0" r="0" b="762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17.tif"/>
                    <pic:cNvPicPr/>
                  </pic:nvPicPr>
                  <pic:blipFill rotWithShape="1">
                    <a:blip r:embed="rId367" cstate="print">
                      <a:extLst>
                        <a:ext uri="{28A0092B-C50C-407E-A947-70E740481C1C}">
                          <a14:useLocalDpi xmlns:a14="http://schemas.microsoft.com/office/drawing/2010/main" val="0"/>
                        </a:ext>
                      </a:extLst>
                    </a:blip>
                    <a:srcRect l="9752" t="8260" r="11149" b="4657"/>
                    <a:stretch/>
                  </pic:blipFill>
                  <pic:spPr bwMode="auto">
                    <a:xfrm>
                      <a:off x="0" y="0"/>
                      <a:ext cx="3247609" cy="2736000"/>
                    </a:xfrm>
                    <a:prstGeom prst="rect">
                      <a:avLst/>
                    </a:prstGeom>
                    <a:ln>
                      <a:noFill/>
                    </a:ln>
                    <a:extLst>
                      <a:ext uri="{53640926-AAD7-44D8-BBD7-CCE9431645EC}">
                        <a14:shadowObscured xmlns:a14="http://schemas.microsoft.com/office/drawing/2010/main"/>
                      </a:ext>
                    </a:extLst>
                  </pic:spPr>
                </pic:pic>
              </a:graphicData>
            </a:graphic>
          </wp:inline>
        </w:drawing>
      </w:r>
    </w:p>
    <w:p w:rsidR="00AB76F0" w:rsidRDefault="00AB76F0" w:rsidP="00AB76F0">
      <w:pPr>
        <w:pStyle w:val="a7"/>
        <w:rPr>
          <w:lang w:val="zu-ZA"/>
        </w:rPr>
      </w:pPr>
      <w:r w:rsidRPr="00D64364">
        <w:rPr>
          <w:rFonts w:hint="eastAsia"/>
          <w:lang w:val="zu-ZA"/>
        </w:rPr>
        <w:t>图</w:t>
      </w:r>
      <w:r>
        <w:rPr>
          <w:lang w:val="zu-ZA"/>
        </w:rPr>
        <w:t>4</w:t>
      </w:r>
      <w:r>
        <w:rPr>
          <w:rFonts w:hint="eastAsia"/>
          <w:lang w:val="zu-ZA"/>
        </w:rPr>
        <w:t>-</w:t>
      </w:r>
      <w:r>
        <w:rPr>
          <w:lang w:val="zu-ZA"/>
        </w:rPr>
        <w:t>12</w:t>
      </w:r>
      <w:r w:rsidRPr="00D64364">
        <w:rPr>
          <w:rFonts w:hint="eastAsia"/>
          <w:lang w:val="zu-ZA"/>
        </w:rPr>
        <w:t xml:space="preserve"> </w:t>
      </w:r>
      <w:r>
        <w:rPr>
          <w:rFonts w:hint="eastAsia"/>
          <w:lang w:val="zu-ZA"/>
        </w:rPr>
        <w:t>输入信号</w:t>
      </w:r>
      <w:r>
        <w:rPr>
          <w:rFonts w:hint="eastAsia"/>
          <w:lang w:val="zu-ZA"/>
        </w:rPr>
        <w:t>FWHM=50ps</w:t>
      </w:r>
      <w:r>
        <w:rPr>
          <w:rFonts w:hint="eastAsia"/>
          <w:lang w:val="zu-ZA"/>
        </w:rPr>
        <w:t>时，</w:t>
      </w:r>
      <w:proofErr w:type="gramStart"/>
      <w:r>
        <w:rPr>
          <w:rFonts w:hint="eastAsia"/>
          <w:lang w:val="zu-ZA"/>
        </w:rPr>
        <w:t>各阶微分</w:t>
      </w:r>
      <w:proofErr w:type="gramEnd"/>
      <w:r>
        <w:rPr>
          <w:rFonts w:hint="eastAsia"/>
          <w:lang w:val="zu-ZA"/>
        </w:rPr>
        <w:t>结果输出平均误差</w:t>
      </w:r>
    </w:p>
    <w:p w:rsidR="00AD5839" w:rsidRDefault="00AD5839" w:rsidP="00AD5839">
      <w:pPr>
        <w:pStyle w:val="2"/>
      </w:pPr>
      <w:bookmarkStart w:id="187" w:name="_Toc501121536"/>
      <w:r w:rsidRPr="00B123A1">
        <w:rPr>
          <w:rFonts w:hint="eastAsia"/>
        </w:rPr>
        <w:t>4.</w:t>
      </w:r>
      <w:r w:rsidRPr="00B123A1">
        <w:t>4</w:t>
      </w:r>
      <w:r w:rsidRPr="00B123A1">
        <w:rPr>
          <w:rFonts w:hint="eastAsia"/>
        </w:rPr>
        <w:t xml:space="preserve"> </w:t>
      </w:r>
      <w:r w:rsidRPr="00B123A1">
        <w:rPr>
          <w:rFonts w:hint="eastAsia"/>
        </w:rPr>
        <w:t>本章小结</w:t>
      </w:r>
      <w:bookmarkEnd w:id="187"/>
    </w:p>
    <w:p w:rsidR="00386FC1" w:rsidRPr="00386FC1" w:rsidRDefault="00386FC1" w:rsidP="00386FC1">
      <w:pPr>
        <w:ind w:firstLine="420"/>
        <w:rPr>
          <w:rFonts w:hint="eastAsia"/>
        </w:rPr>
      </w:pPr>
      <w:r>
        <w:rPr>
          <w:rFonts w:ascii="宋体" w:hAnsi="宋体" w:hint="eastAsia"/>
        </w:rPr>
        <w:t>本章对</w:t>
      </w:r>
      <w:r w:rsidRPr="00DE0E70">
        <w:rPr>
          <w:rFonts w:ascii="宋体" w:hAnsi="宋体" w:hint="eastAsia"/>
        </w:rPr>
        <w:t>基于跑道型微环谐振腔</w:t>
      </w:r>
      <w:r>
        <w:rPr>
          <w:rFonts w:ascii="宋体" w:hAnsi="宋体" w:hint="eastAsia"/>
        </w:rPr>
        <w:t>的</w:t>
      </w:r>
      <w:r w:rsidRPr="00DE0E70">
        <w:rPr>
          <w:rFonts w:ascii="宋体" w:hAnsi="宋体" w:hint="eastAsia"/>
        </w:rPr>
        <w:t>全光分数阶微分器</w:t>
      </w:r>
      <w:r>
        <w:rPr>
          <w:rFonts w:ascii="宋体" w:hAnsi="宋体" w:hint="eastAsia"/>
        </w:rPr>
        <w:t>进行了研究</w:t>
      </w:r>
      <w:r w:rsidRPr="00DE0E70">
        <w:rPr>
          <w:rFonts w:ascii="宋体" w:hAnsi="宋体" w:hint="eastAsia"/>
        </w:rPr>
        <w:t>，</w:t>
      </w:r>
      <w:r>
        <w:rPr>
          <w:rFonts w:ascii="宋体" w:hAnsi="宋体" w:hint="eastAsia"/>
        </w:rPr>
        <w:t>该跑道型微环分数阶微分器与</w:t>
      </w:r>
      <w:r>
        <w:rPr>
          <w:rFonts w:ascii="宋体" w:hAnsi="宋体"/>
        </w:rPr>
        <w:t>普通的微环谐振腔相比，具有</w:t>
      </w:r>
      <w:r w:rsidRPr="00DE0E70">
        <w:rPr>
          <w:rFonts w:ascii="宋体" w:hAnsi="宋体" w:hint="eastAsia"/>
        </w:rPr>
        <w:t>耦合</w:t>
      </w:r>
      <w:r>
        <w:rPr>
          <w:rFonts w:ascii="宋体" w:hAnsi="宋体" w:hint="eastAsia"/>
        </w:rPr>
        <w:t>区长</w:t>
      </w:r>
      <w:r w:rsidRPr="00DE0E70">
        <w:rPr>
          <w:rFonts w:ascii="宋体" w:hAnsi="宋体" w:hint="eastAsia"/>
        </w:rPr>
        <w:t>、耦合效率</w:t>
      </w:r>
      <w:r>
        <w:rPr>
          <w:rFonts w:ascii="宋体" w:hAnsi="宋体" w:hint="eastAsia"/>
        </w:rPr>
        <w:t>高</w:t>
      </w:r>
      <w:r w:rsidRPr="00DE0E70">
        <w:rPr>
          <w:rFonts w:ascii="宋体" w:hAnsi="宋体" w:hint="eastAsia"/>
        </w:rPr>
        <w:t>的</w:t>
      </w:r>
      <w:r>
        <w:rPr>
          <w:rFonts w:ascii="宋体" w:hAnsi="宋体" w:hint="eastAsia"/>
        </w:rPr>
        <w:t>优势</w:t>
      </w:r>
      <w:r w:rsidRPr="00DE0E70">
        <w:rPr>
          <w:rFonts w:ascii="宋体" w:hAnsi="宋体" w:hint="eastAsia"/>
        </w:rPr>
        <w:t>，</w:t>
      </w:r>
      <w:r>
        <w:rPr>
          <w:rFonts w:ascii="宋体" w:hAnsi="宋体" w:hint="eastAsia"/>
        </w:rPr>
        <w:t>同时</w:t>
      </w:r>
      <w:r>
        <w:rPr>
          <w:rFonts w:ascii="宋体" w:hAnsi="宋体"/>
        </w:rPr>
        <w:t>也</w:t>
      </w:r>
      <w:r w:rsidRPr="00DE0E70">
        <w:rPr>
          <w:rFonts w:ascii="宋体" w:hAnsi="宋体" w:hint="eastAsia"/>
        </w:rPr>
        <w:t>降低了微环微分器制作工艺中对耦合间隙的要求。</w:t>
      </w:r>
      <w:r>
        <w:rPr>
          <w:rFonts w:ascii="宋体" w:hAnsi="宋体" w:hint="eastAsia"/>
        </w:rPr>
        <w:t>本文</w:t>
      </w:r>
      <w:r w:rsidRPr="00DE0E70">
        <w:rPr>
          <w:rFonts w:ascii="宋体" w:hAnsi="宋体" w:hint="eastAsia"/>
        </w:rPr>
        <w:t>对跑道型微环微分器</w:t>
      </w:r>
      <w:r>
        <w:rPr>
          <w:rFonts w:ascii="宋体" w:hAnsi="宋体" w:hint="eastAsia"/>
        </w:rPr>
        <w:t>进行了</w:t>
      </w:r>
      <w:r w:rsidRPr="00DE0E70">
        <w:rPr>
          <w:rFonts w:ascii="宋体" w:hAnsi="宋体" w:hint="eastAsia"/>
        </w:rPr>
        <w:t>设计</w:t>
      </w:r>
      <w:r>
        <w:rPr>
          <w:rFonts w:ascii="宋体" w:hAnsi="宋体" w:hint="eastAsia"/>
        </w:rPr>
        <w:t>与</w:t>
      </w:r>
      <w:r w:rsidRPr="00DE0E70">
        <w:rPr>
          <w:rFonts w:ascii="宋体" w:hAnsi="宋体" w:hint="eastAsia"/>
        </w:rPr>
        <w:t>仿真，最终实现了</w:t>
      </w:r>
      <w:r w:rsidRPr="00DE0E70">
        <w:rPr>
          <w:rFonts w:ascii="宋体" w:hAnsi="宋体"/>
        </w:rPr>
        <w:t>0.4</w:t>
      </w:r>
      <w:r w:rsidRPr="00072F31">
        <w:rPr>
          <w:position w:val="-4"/>
        </w:rPr>
        <w:object w:dxaOrig="260" w:dyaOrig="180">
          <v:shape id="_x0000_i14637" type="#_x0000_t75" style="width:12.75pt;height:9pt" o:ole="">
            <v:imagedata r:id="rId368" o:title=""/>
          </v:shape>
          <o:OLEObject Type="Embed" ProgID="Equation.DSMT4" ShapeID="_x0000_i14637" DrawAspect="Content" ObjectID="_1574882459" r:id="rId369"/>
        </w:object>
      </w:r>
      <w:r w:rsidRPr="00DE0E70">
        <w:rPr>
          <w:rFonts w:ascii="宋体" w:hAnsi="宋体"/>
        </w:rPr>
        <w:t>1.5</w:t>
      </w:r>
      <w:r w:rsidRPr="00DE0E70">
        <w:rPr>
          <w:rFonts w:ascii="宋体" w:hAnsi="宋体" w:hint="eastAsia"/>
        </w:rPr>
        <w:t>阶的微分且误差</w:t>
      </w:r>
      <w:r>
        <w:rPr>
          <w:rFonts w:ascii="宋体" w:hAnsi="宋体"/>
        </w:rPr>
        <w:t>&lt;</w:t>
      </w:r>
      <w:r w:rsidRPr="00DE0E70">
        <w:rPr>
          <w:rFonts w:ascii="宋体" w:hAnsi="宋体"/>
        </w:rPr>
        <w:t>5%。</w:t>
      </w:r>
    </w:p>
    <w:p w:rsidR="001972BE" w:rsidRPr="00B123A1" w:rsidRDefault="001972BE" w:rsidP="00AD5839"/>
    <w:p w:rsidR="001972BE" w:rsidRPr="00B123A1" w:rsidRDefault="001972BE" w:rsidP="001972BE">
      <w:r w:rsidRPr="00B123A1">
        <w:br w:type="page"/>
      </w:r>
    </w:p>
    <w:p w:rsidR="001972BE" w:rsidRPr="00B123A1" w:rsidRDefault="002D4F3E" w:rsidP="001972BE">
      <w:pPr>
        <w:pStyle w:val="1"/>
      </w:pPr>
      <w:bookmarkStart w:id="188" w:name="_Toc486943603"/>
      <w:bookmarkStart w:id="189" w:name="_Toc501121537"/>
      <w:r>
        <w:rPr>
          <w:rFonts w:hint="eastAsia"/>
        </w:rPr>
        <w:t>第五章</w:t>
      </w:r>
      <w:r w:rsidR="001972BE" w:rsidRPr="00B123A1">
        <w:t xml:space="preserve"> 总结与展望</w:t>
      </w:r>
      <w:bookmarkEnd w:id="188"/>
      <w:bookmarkEnd w:id="189"/>
    </w:p>
    <w:p w:rsidR="001972BE" w:rsidRPr="00B123A1" w:rsidRDefault="001972BE" w:rsidP="001972BE">
      <w:pPr>
        <w:pStyle w:val="2"/>
      </w:pPr>
      <w:bookmarkStart w:id="190" w:name="_Toc486943604"/>
      <w:bookmarkStart w:id="191" w:name="_Toc501121538"/>
      <w:r w:rsidRPr="00B123A1">
        <w:rPr>
          <w:rFonts w:hint="eastAsia"/>
        </w:rPr>
        <w:t xml:space="preserve">5.1 </w:t>
      </w:r>
      <w:r w:rsidRPr="00B123A1">
        <w:rPr>
          <w:rFonts w:hint="eastAsia"/>
        </w:rPr>
        <w:t>总结</w:t>
      </w:r>
      <w:bookmarkEnd w:id="190"/>
      <w:bookmarkEnd w:id="191"/>
    </w:p>
    <w:p w:rsidR="001972BE" w:rsidRPr="00B123A1" w:rsidRDefault="001972BE" w:rsidP="001972BE">
      <w:pPr>
        <w:ind w:firstLine="420"/>
      </w:pPr>
      <w:r w:rsidRPr="00B123A1">
        <w:rPr>
          <w:rFonts w:hint="eastAsia"/>
        </w:rPr>
        <w:t>全光信号处理可以克服电信号处理在速率和带宽上的局限性，因而越来越受到人们的关注。本论文的主要工作围绕光学信息处理中的微分运算展开，主要有两方面的研究内容：基于微环谐振腔的常系数可调的微分方程全光求解和基于跑道型微环谐振腔的全光微分器的研究。全光微分方程求解器与全光微分器是当前光信息处理领域研究最多、与实际应用结合最为密切的器件之一。</w:t>
      </w:r>
    </w:p>
    <w:p w:rsidR="001972BE" w:rsidRPr="00B123A1" w:rsidRDefault="001972BE" w:rsidP="001972BE"/>
    <w:p w:rsidR="001972BE" w:rsidRPr="00B123A1" w:rsidRDefault="001972BE" w:rsidP="001972BE">
      <w:pPr>
        <w:ind w:firstLine="420"/>
      </w:pPr>
      <w:r w:rsidRPr="00B123A1">
        <w:rPr>
          <w:rFonts w:hint="eastAsia"/>
        </w:rPr>
        <w:t>常系数微分方程的求解在许多描述现象的动态变化的工程领域应用广泛。而在全光微分方程求解方面尤其是系数可调的全光微分方程求解方面，仍处于探索阶段。现有的实现系数可调的微分方程的求解方案中依然需要电压或者电压的调节，在调节速率方面仍然存在巨大的提升空间。本研究提出一种</w:t>
      </w:r>
      <w:bookmarkStart w:id="192" w:name="OLE_LINK41"/>
      <w:bookmarkStart w:id="193" w:name="OLE_LINK42"/>
      <w:r w:rsidRPr="00B123A1">
        <w:t>基于</w:t>
      </w:r>
      <w:r w:rsidRPr="00B123A1">
        <w:rPr>
          <w:rFonts w:hint="eastAsia"/>
        </w:rPr>
        <w:t>SOI</w:t>
      </w:r>
      <w:r w:rsidRPr="00B123A1">
        <w:t>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w:t>
      </w:r>
      <w:bookmarkEnd w:id="192"/>
      <w:bookmarkEnd w:id="193"/>
      <w:r w:rsidRPr="00B123A1">
        <w:rPr>
          <w:rFonts w:hint="eastAsia"/>
        </w:rPr>
        <w:t>方案。在逆</w:t>
      </w:r>
      <w:proofErr w:type="gramStart"/>
      <w:r w:rsidRPr="00B123A1">
        <w:rPr>
          <w:rFonts w:hint="eastAsia"/>
        </w:rPr>
        <w:t>喇曼</w:t>
      </w:r>
      <w:proofErr w:type="gramEnd"/>
      <w:r w:rsidRPr="00B123A1">
        <w:rPr>
          <w:rFonts w:hint="eastAsia"/>
        </w:rPr>
        <w:t>散射效应的作用下，通过调整输入上下载型微环的泵浦光功率影响微环内的光损耗，使微环的</w:t>
      </w:r>
      <w:r w:rsidRPr="00B123A1">
        <w:rPr>
          <w:rFonts w:hint="eastAsia"/>
        </w:rPr>
        <w:t>D</w:t>
      </w:r>
      <w:r w:rsidRPr="00B123A1">
        <w:t>rop</w:t>
      </w:r>
      <w:r w:rsidRPr="00B123A1">
        <w:rPr>
          <w:rFonts w:hint="eastAsia"/>
        </w:rPr>
        <w:t>端品质因数</w:t>
      </w:r>
      <w:r w:rsidRPr="00B123A1">
        <w:rPr>
          <w:rFonts w:hint="eastAsia"/>
        </w:rPr>
        <w:t>Q</w:t>
      </w:r>
      <w:r w:rsidRPr="00B123A1">
        <w:rPr>
          <w:rFonts w:hint="eastAsia"/>
        </w:rPr>
        <w:t>随之发生变化，从而实现了一阶微分方程常系数</w:t>
      </w:r>
      <w:r w:rsidRPr="00B123A1">
        <w:rPr>
          <w:rFonts w:hint="eastAsia"/>
        </w:rPr>
        <w:t>k</w:t>
      </w:r>
      <w:r w:rsidRPr="00B123A1">
        <w:rPr>
          <w:rFonts w:hint="eastAsia"/>
        </w:rPr>
        <w:t>的连续可调。</w:t>
      </w:r>
      <w:bookmarkStart w:id="194" w:name="OLE_LINK303"/>
      <w:bookmarkStart w:id="195" w:name="OLE_LINK304"/>
      <w:r w:rsidRPr="00B123A1">
        <w:rPr>
          <w:rFonts w:hint="eastAsia"/>
        </w:rPr>
        <w:t>本文探究</w:t>
      </w:r>
      <w:r w:rsidRPr="00B123A1">
        <w:t>了输入</w:t>
      </w:r>
      <w:r w:rsidRPr="00B123A1">
        <w:rPr>
          <w:rFonts w:hint="eastAsia"/>
        </w:rPr>
        <w:t>泵浦功率与微环谐振器内逆</w:t>
      </w:r>
      <w:proofErr w:type="gramStart"/>
      <w:r w:rsidRPr="00B123A1">
        <w:rPr>
          <w:rFonts w:hint="eastAsia"/>
        </w:rPr>
        <w:t>喇曼</w:t>
      </w:r>
      <w:proofErr w:type="gramEnd"/>
      <w:r w:rsidRPr="00B123A1">
        <w:rPr>
          <w:rFonts w:hint="eastAsia"/>
        </w:rPr>
        <w:t>散射效应的关系，仿真分析了泵浦功率与</w:t>
      </w:r>
      <w:r w:rsidRPr="00B123A1">
        <w:t>信号的脉冲宽度对</w:t>
      </w:r>
      <w:r w:rsidRPr="00B123A1">
        <w:rPr>
          <w:rFonts w:hint="eastAsia"/>
        </w:rPr>
        <w:t>常系数</w:t>
      </w:r>
      <w:r w:rsidRPr="00B123A1">
        <w:rPr>
          <w:rFonts w:hint="eastAsia"/>
        </w:rPr>
        <w:t>k</w:t>
      </w:r>
      <w:r w:rsidRPr="00B123A1">
        <w:rPr>
          <w:rFonts w:hint="eastAsia"/>
        </w:rPr>
        <w:t>的调节范围以及</w:t>
      </w:r>
      <w:r w:rsidRPr="00B123A1">
        <w:t>计算偏差的影响</w:t>
      </w:r>
      <w:r w:rsidRPr="00B123A1">
        <w:rPr>
          <w:rFonts w:hint="eastAsia"/>
        </w:rPr>
        <w:t>，最终，该方案利用微环</w:t>
      </w:r>
      <w:r w:rsidRPr="00B123A1">
        <w:rPr>
          <w:rFonts w:hint="eastAsia"/>
        </w:rPr>
        <w:t>IRS</w:t>
      </w:r>
      <w:r w:rsidRPr="00B123A1">
        <w:rPr>
          <w:rFonts w:hint="eastAsia"/>
        </w:rPr>
        <w:t>效应可以实现常系数</w:t>
      </w:r>
      <w:r w:rsidRPr="00B123A1">
        <w:rPr>
          <w:rFonts w:hint="eastAsia"/>
        </w:rPr>
        <w:t>k</w:t>
      </w:r>
      <w:r w:rsidRPr="00B123A1">
        <w:rPr>
          <w:rFonts w:hint="eastAsia"/>
        </w:rPr>
        <w:t>在</w:t>
      </w:r>
      <w:r w:rsidRPr="00B123A1">
        <w:rPr>
          <w:rFonts w:hint="eastAsia"/>
        </w:rPr>
        <w:t>0.035/ps~0.102/ps</w:t>
      </w:r>
      <w:r w:rsidRPr="00B123A1">
        <w:rPr>
          <w:rFonts w:hint="eastAsia"/>
        </w:rPr>
        <w:t>的范围内连续可调，误差不大于</w:t>
      </w:r>
      <w:r w:rsidRPr="00B123A1">
        <w:rPr>
          <w:rFonts w:hint="eastAsia"/>
        </w:rPr>
        <w:t>5%</w:t>
      </w:r>
      <w:bookmarkEnd w:id="194"/>
      <w:bookmarkEnd w:id="195"/>
      <w:r w:rsidRPr="00B123A1">
        <w:rPr>
          <w:rFonts w:hint="eastAsia"/>
        </w:rPr>
        <w:t>，实现了光控光</w:t>
      </w:r>
      <w:r w:rsidR="00F62E69">
        <w:rPr>
          <w:rFonts w:hint="eastAsia"/>
        </w:rPr>
        <w:t>的</w:t>
      </w:r>
      <w:r w:rsidRPr="00B123A1">
        <w:rPr>
          <w:rFonts w:hint="eastAsia"/>
        </w:rPr>
        <w:t>微分方程系数可调，一定程度克服了之前研究的不足，也给后面的研究提供一定的启发。</w:t>
      </w:r>
    </w:p>
    <w:p w:rsidR="001972BE" w:rsidRPr="00B123A1" w:rsidRDefault="001972BE" w:rsidP="001972BE">
      <w:pPr>
        <w:ind w:firstLine="480"/>
      </w:pPr>
    </w:p>
    <w:p w:rsidR="001972BE" w:rsidRPr="00B123A1" w:rsidRDefault="001972BE" w:rsidP="001972BE">
      <w:pPr>
        <w:ind w:firstLine="420"/>
      </w:pPr>
      <w:r w:rsidRPr="00B123A1">
        <w:rPr>
          <w:rFonts w:hint="eastAsia"/>
        </w:rPr>
        <w:t>微分方程的全光求解在特定波形产生以及脉冲整形方面应用广泛。一般的全通型微环谐振腔环形谐振腔与直波导的耦合长度较短，因此耦合效率较低，如果想要提高耦合效率，只能减小环形谐振腔与直波导之间的间隙，而这对制作工艺的要求提出了很高的挑战。本论文研究了基于跑道型谐振腔的全光微分器，其中微环谐振的腔环形谐振腔由两个半圆的弯曲波导与一条直波导连接而成，直波导与外界进行耦合，因此大大增加了耦合区长度，可以降低对</w:t>
      </w:r>
      <w:proofErr w:type="gramStart"/>
      <w:r w:rsidRPr="00B123A1">
        <w:rPr>
          <w:rFonts w:hint="eastAsia"/>
        </w:rPr>
        <w:t>耦合区</w:t>
      </w:r>
      <w:proofErr w:type="gramEnd"/>
      <w:r w:rsidRPr="00B123A1">
        <w:rPr>
          <w:rFonts w:hint="eastAsia"/>
        </w:rPr>
        <w:t>间隙的要求。对于跑道型微环结构的选择，本文针对跑道型微环谐振腔的参量模型进行了推导，利用耦合莫理论，得到了微环谐振腔的透射率</w:t>
      </w:r>
      <w:proofErr w:type="gramStart"/>
      <w:r w:rsidRPr="00B123A1">
        <w:rPr>
          <w:rFonts w:hint="eastAsia"/>
        </w:rPr>
        <w:t>谱以及</w:t>
      </w:r>
      <w:proofErr w:type="gramEnd"/>
      <w:r w:rsidRPr="00B123A1">
        <w:rPr>
          <w:rFonts w:hint="eastAsia"/>
        </w:rPr>
        <w:t>相位</w:t>
      </w:r>
      <w:r w:rsidR="00DF7897" w:rsidRPr="00B123A1">
        <w:rPr>
          <w:rFonts w:hint="eastAsia"/>
        </w:rPr>
        <w:t>响应</w:t>
      </w:r>
      <w:r w:rsidRPr="00B123A1">
        <w:rPr>
          <w:rFonts w:hint="eastAsia"/>
        </w:rPr>
        <w:t>，论证了利用跑道型微环谐振腔实现对输入光信号进行微分的可行性。同时，波导的模式及其有效折射率、波导的横截面高度与宽度、完全波导的弯曲半径大小与有效折射率以及耦合系数等进行详细的数值仿真，确定了最符合要求的波导结构与尺寸。利用微环谐振腔实现特定的滤波器，从而可以实现对输入光信号的微分。</w:t>
      </w:r>
    </w:p>
    <w:p w:rsidR="001972BE" w:rsidRPr="00B123A1" w:rsidRDefault="001972BE" w:rsidP="001972BE">
      <w:pPr>
        <w:ind w:firstLine="420"/>
      </w:pPr>
    </w:p>
    <w:p w:rsidR="001972BE" w:rsidRPr="00B123A1" w:rsidRDefault="001972BE" w:rsidP="001972BE">
      <w:pPr>
        <w:pStyle w:val="2"/>
      </w:pPr>
      <w:bookmarkStart w:id="196" w:name="_Toc486943605"/>
      <w:bookmarkStart w:id="197" w:name="_Toc501121539"/>
      <w:r w:rsidRPr="00B123A1">
        <w:rPr>
          <w:rFonts w:hint="eastAsia"/>
        </w:rPr>
        <w:t xml:space="preserve">5.2 </w:t>
      </w:r>
      <w:r w:rsidRPr="00B123A1">
        <w:rPr>
          <w:rFonts w:hint="eastAsia"/>
        </w:rPr>
        <w:t>展望</w:t>
      </w:r>
      <w:bookmarkEnd w:id="196"/>
      <w:bookmarkEnd w:id="197"/>
    </w:p>
    <w:p w:rsidR="001972BE" w:rsidRPr="00B123A1" w:rsidRDefault="001972BE" w:rsidP="00312F40">
      <w:pPr>
        <w:ind w:firstLine="420"/>
        <w:rPr>
          <w:rFonts w:eastAsiaTheme="minorEastAsia"/>
        </w:rPr>
      </w:pPr>
      <w:r w:rsidRPr="00B123A1">
        <w:rPr>
          <w:rFonts w:hint="eastAsia"/>
        </w:rPr>
        <w:t>本论文主要有两方面的研究内容：基于微环谐振腔的常系数可调的微分方程全光求解和基于跑道型微环谐振腔的全光微分器的研究，虽然取得一定的成果，但仍有许多工作需要完善。</w:t>
      </w:r>
    </w:p>
    <w:p w:rsidR="001972BE" w:rsidRPr="00B123A1" w:rsidRDefault="001972BE" w:rsidP="00F62E69">
      <w:pPr>
        <w:ind w:firstLine="420"/>
        <w:rPr>
          <w:rFonts w:ascii="宋体" w:cs="宋体"/>
          <w:sz w:val="23"/>
          <w:szCs w:val="23"/>
        </w:rPr>
      </w:pPr>
      <w:r w:rsidRPr="00B123A1">
        <w:rPr>
          <w:rFonts w:ascii="宋体" w:cs="宋体" w:hint="eastAsia"/>
          <w:sz w:val="23"/>
          <w:szCs w:val="23"/>
        </w:rPr>
        <w:t>1、本文讨论了微环谐振腔中逆拉曼散射效应引入损耗，通过改变泵浦功率可以改变微环内损耗的大小，从而改变了微环谐振腔的传输系数，但是分析过程中假设微环谐振腔的耦合状态对结果没有影响。至于耦合状态对微分方程求解结果的影响，有待于进一步的研究。</w:t>
      </w:r>
    </w:p>
    <w:p w:rsidR="001972BE" w:rsidRPr="00B123A1" w:rsidRDefault="001972BE" w:rsidP="00F62E69">
      <w:pPr>
        <w:ind w:firstLine="420"/>
        <w:rPr>
          <w:rFonts w:eastAsiaTheme="minorEastAsia"/>
          <w:szCs w:val="22"/>
        </w:rPr>
      </w:pPr>
      <w:r w:rsidRPr="00B123A1">
        <w:rPr>
          <w:rFonts w:ascii="宋体" w:cs="宋体" w:hint="eastAsia"/>
          <w:sz w:val="23"/>
          <w:szCs w:val="23"/>
        </w:rPr>
        <w:t>2、</w:t>
      </w:r>
      <w:r w:rsidRPr="00B123A1">
        <w:rPr>
          <w:rFonts w:hint="eastAsia"/>
        </w:rPr>
        <w:t>本文求解微分方程输入信号仅选取了理想的高斯脉冲，没有考虑啁啾等情况，以及其他的输入波形。实际应用中会存在啁啾等因素，</w:t>
      </w:r>
      <w:r w:rsidRPr="00B123A1">
        <w:rPr>
          <w:rFonts w:ascii="宋体" w:cs="宋体" w:hint="eastAsia"/>
          <w:sz w:val="23"/>
          <w:szCs w:val="23"/>
        </w:rPr>
        <w:t>如何考虑多种综合因素对结果的影响有待于进一步的研究。</w:t>
      </w:r>
    </w:p>
    <w:p w:rsidR="001972BE" w:rsidRPr="00B123A1" w:rsidRDefault="001972BE" w:rsidP="00F62E69">
      <w:pPr>
        <w:ind w:firstLine="420"/>
        <w:rPr>
          <w:rFonts w:ascii="宋体" w:cs="宋体"/>
          <w:sz w:val="23"/>
          <w:szCs w:val="23"/>
        </w:rPr>
      </w:pPr>
      <w:r w:rsidRPr="00B123A1">
        <w:rPr>
          <w:rFonts w:ascii="宋体" w:cs="宋体"/>
          <w:sz w:val="23"/>
          <w:szCs w:val="23"/>
        </w:rPr>
        <w:t>3、</w:t>
      </w:r>
      <w:r w:rsidRPr="00B123A1">
        <w:rPr>
          <w:rFonts w:ascii="宋体" w:cs="宋体" w:hint="eastAsia"/>
          <w:sz w:val="23"/>
          <w:szCs w:val="23"/>
        </w:rPr>
        <w:t>本文对波导的仿真因为实际条件的限制，只能局限于二维仿真，跟实际情况更为接近的三维仿真，需要进一步实现。</w:t>
      </w:r>
    </w:p>
    <w:p w:rsidR="00D62655" w:rsidRDefault="001972BE" w:rsidP="00312F40">
      <w:pPr>
        <w:rPr>
          <w:rFonts w:ascii="宋体" w:cs="宋体"/>
          <w:sz w:val="23"/>
          <w:szCs w:val="23"/>
        </w:rPr>
      </w:pPr>
      <w:r w:rsidRPr="00B123A1">
        <w:rPr>
          <w:rFonts w:ascii="宋体" w:cs="宋体" w:hint="eastAsia"/>
          <w:sz w:val="23"/>
          <w:szCs w:val="23"/>
        </w:rPr>
        <w:t>总之，本文基于微环谐振腔IRS效应的常系数可调的微分方程的全光求解方案实现了真正意义上的光控光的调谐，不再需要电压或者电流的调节，实现了高速、大范围的调节，为后续的研究提供了新的思路。基于跑道型微环谐振腔的全光微分器的研究，使得微环微分器通过加大耦合区域长度，降低对直波导与环波导之间间隙的要求，在实际应用中更加实用，便于制作加工。</w:t>
      </w:r>
    </w:p>
    <w:p w:rsidR="00D62655" w:rsidRDefault="00D62655">
      <w:pPr>
        <w:widowControl/>
        <w:spacing w:line="240" w:lineRule="auto"/>
        <w:jc w:val="left"/>
        <w:rPr>
          <w:rFonts w:ascii="宋体" w:cs="宋体"/>
          <w:sz w:val="23"/>
          <w:szCs w:val="23"/>
        </w:rPr>
      </w:pPr>
      <w:r>
        <w:rPr>
          <w:rFonts w:ascii="宋体" w:cs="宋体"/>
          <w:sz w:val="23"/>
          <w:szCs w:val="23"/>
        </w:rPr>
        <w:br w:type="page"/>
      </w:r>
    </w:p>
    <w:p w:rsidR="00D62655" w:rsidRDefault="00D62655" w:rsidP="00D62655">
      <w:pPr>
        <w:pStyle w:val="1"/>
        <w:ind w:firstLine="640"/>
        <w:rPr>
          <w:szCs w:val="44"/>
        </w:rPr>
      </w:pPr>
      <w:bookmarkStart w:id="198" w:name="_Toc477198858"/>
      <w:bookmarkStart w:id="199" w:name="_Toc501121540"/>
      <w:r>
        <w:rPr>
          <w:rFonts w:hint="eastAsia"/>
        </w:rPr>
        <w:t>参考文献</w:t>
      </w:r>
      <w:bookmarkEnd w:id="198"/>
      <w:bookmarkEnd w:id="199"/>
    </w:p>
    <w:p w:rsidR="00D62655" w:rsidRDefault="00D62655" w:rsidP="00D62655">
      <w:pPr>
        <w:numPr>
          <w:ilvl w:val="0"/>
          <w:numId w:val="11"/>
        </w:numPr>
      </w:pPr>
      <w:bookmarkStart w:id="200" w:name="_Ref471833634"/>
      <w:bookmarkStart w:id="201" w:name="_Ref434712602"/>
      <w:r>
        <w:t xml:space="preserve">Hitz C B, Ewing J J, Hecht J. Introduction to laser </w:t>
      </w:r>
      <w:proofErr w:type="gramStart"/>
      <w:r>
        <w:t>technology[</w:t>
      </w:r>
      <w:proofErr w:type="gramEnd"/>
      <w:r>
        <w:t>M]. John Wiley &amp; Sons, 2012.</w:t>
      </w:r>
      <w:bookmarkEnd w:id="200"/>
    </w:p>
    <w:p w:rsidR="00D62655" w:rsidRDefault="00D62655" w:rsidP="00D62655">
      <w:pPr>
        <w:numPr>
          <w:ilvl w:val="0"/>
          <w:numId w:val="11"/>
        </w:numPr>
      </w:pPr>
      <w:bookmarkStart w:id="202" w:name="_Ref471833706"/>
      <w:r>
        <w:t xml:space="preserve">Venuvinod P K, Ma W. Rapid prototyping: laser-based and other </w:t>
      </w:r>
      <w:proofErr w:type="gramStart"/>
      <w:r>
        <w:t>technologies[</w:t>
      </w:r>
      <w:proofErr w:type="gramEnd"/>
      <w:r>
        <w:t>M]. Springer Science &amp; Business Media, 2013.</w:t>
      </w:r>
      <w:bookmarkEnd w:id="202"/>
    </w:p>
    <w:p w:rsidR="00D62655" w:rsidRDefault="00D62655" w:rsidP="00D62655">
      <w:pPr>
        <w:numPr>
          <w:ilvl w:val="0"/>
          <w:numId w:val="11"/>
        </w:numPr>
        <w:jc w:val="left"/>
      </w:pPr>
      <w:bookmarkStart w:id="203" w:name="_Ref435022768"/>
      <w:r>
        <w:t xml:space="preserve">Agrawal G P. Nonlinear fiber </w:t>
      </w:r>
      <w:proofErr w:type="gramStart"/>
      <w:r>
        <w:t>optics[</w:t>
      </w:r>
      <w:proofErr w:type="gramEnd"/>
      <w:r>
        <w:t>M]. Academic press, 2007.</w:t>
      </w:r>
      <w:bookmarkEnd w:id="203"/>
    </w:p>
    <w:p w:rsidR="00D62655" w:rsidRDefault="00D62655" w:rsidP="00D62655">
      <w:pPr>
        <w:numPr>
          <w:ilvl w:val="0"/>
          <w:numId w:val="11"/>
        </w:numPr>
      </w:pPr>
      <w:r>
        <w:t>Wang Z, Liu H, Huang N, et al. Influence of spectral broadening on femtosecond wavelength conversion based on four-wave mixing in silicon waveguides[J]. Applied optics, 2011, 50(28): 5430-5436.</w:t>
      </w:r>
    </w:p>
    <w:p w:rsidR="00D62655" w:rsidRDefault="00D62655" w:rsidP="00D62655">
      <w:pPr>
        <w:numPr>
          <w:ilvl w:val="0"/>
          <w:numId w:val="11"/>
        </w:numPr>
      </w:pPr>
      <w:bookmarkStart w:id="204" w:name="_Ref477198991"/>
      <w:r>
        <w:t xml:space="preserve">Wang Z, Liu H, Huang N, et al. Impact of dispersion profiles of silicon waveguides on optical parametric amplification in the femtosecond </w:t>
      </w:r>
      <w:proofErr w:type="gramStart"/>
      <w:r>
        <w:t>regime[</w:t>
      </w:r>
      <w:proofErr w:type="gramEnd"/>
      <w:r>
        <w:t xml:space="preserve">J]. Optics express, 2011, 19(24): 24730-24737. </w:t>
      </w:r>
    </w:p>
    <w:p w:rsidR="00D62655" w:rsidRDefault="00D62655" w:rsidP="00D62655">
      <w:pPr>
        <w:numPr>
          <w:ilvl w:val="0"/>
          <w:numId w:val="11"/>
        </w:numPr>
      </w:pPr>
      <w:r>
        <w:t xml:space="preserve">Hasse R W. A general method for the solution of nonlinear soliton and kink Schrödinger </w:t>
      </w:r>
      <w:proofErr w:type="gramStart"/>
      <w:r>
        <w:t>equations[</w:t>
      </w:r>
      <w:proofErr w:type="gramEnd"/>
      <w:r>
        <w:t>J]. Zeitschrift für Physik B Condensed Matter, 1980, 37(1): 83-87.</w:t>
      </w:r>
      <w:bookmarkEnd w:id="204"/>
    </w:p>
    <w:p w:rsidR="00D62655" w:rsidRDefault="00D62655" w:rsidP="00D62655">
      <w:pPr>
        <w:numPr>
          <w:ilvl w:val="0"/>
          <w:numId w:val="11"/>
        </w:numPr>
      </w:pPr>
      <w:bookmarkStart w:id="205" w:name="_Ref471834059"/>
      <w:r>
        <w:t xml:space="preserve">Nisoli M, De Silvestri S, Svelto O. Generation of high energy 10 fs pulses by a new pulse compression </w:t>
      </w:r>
      <w:proofErr w:type="gramStart"/>
      <w:r>
        <w:t>technique[</w:t>
      </w:r>
      <w:proofErr w:type="gramEnd"/>
      <w:r>
        <w:t>J]. Applied Physics Letters, 1996, 68(20): 2793-2795.</w:t>
      </w:r>
      <w:bookmarkEnd w:id="205"/>
    </w:p>
    <w:p w:rsidR="00D62655" w:rsidRDefault="00D62655" w:rsidP="00D62655">
      <w:pPr>
        <w:numPr>
          <w:ilvl w:val="0"/>
          <w:numId w:val="11"/>
        </w:numPr>
      </w:pPr>
      <w:bookmarkStart w:id="206" w:name="_Ref471834187"/>
      <w:r>
        <w:t>Alfano, R. R., and S. L. Shapiro, 1970b, “Observation of selfphase modulation and small-scale filaments in crystals and glasses,” Phys. Rev. Lett. 24, 592–594.</w:t>
      </w:r>
      <w:bookmarkEnd w:id="206"/>
    </w:p>
    <w:p w:rsidR="00D62655" w:rsidRDefault="00D62655" w:rsidP="00D62655">
      <w:pPr>
        <w:numPr>
          <w:ilvl w:val="0"/>
          <w:numId w:val="11"/>
        </w:numPr>
      </w:pPr>
      <w:bookmarkStart w:id="207" w:name="_Ref471834199"/>
      <w:r>
        <w:t xml:space="preserve">Savchenkov A A, Matsko A B, Ilchenko V S, et al. Tunable optical frequency comb with a crystalline whispering gallery mode </w:t>
      </w:r>
      <w:proofErr w:type="gramStart"/>
      <w:r>
        <w:t>resonator[</w:t>
      </w:r>
      <w:proofErr w:type="gramEnd"/>
      <w:r>
        <w:t>J]. Physical Review Letters, 2008, 101(9): 093902.</w:t>
      </w:r>
      <w:bookmarkEnd w:id="207"/>
    </w:p>
    <w:p w:rsidR="00D62655" w:rsidRDefault="00D62655" w:rsidP="00D62655">
      <w:pPr>
        <w:numPr>
          <w:ilvl w:val="0"/>
          <w:numId w:val="11"/>
        </w:numPr>
      </w:pPr>
      <w:bookmarkStart w:id="208" w:name="_Ref471834212"/>
      <w:r>
        <w:t>Pelusi, M. D., Ta'eed, V. G., Fu, L., Mägi, E., Lamont, M. R., Madden, S</w:t>
      </w:r>
      <w:proofErr w:type="gramStart"/>
      <w:r>
        <w:t>., ...</w:t>
      </w:r>
      <w:proofErr w:type="gramEnd"/>
      <w:r>
        <w:t xml:space="preserve"> &amp; Eggleton, B. J. (2008). Applications of highly-nonlinear chalcogenide glass devices tailored for high-speed all-optical signal processing. Selected Topics in Quantum Electronics, IEEE Journal of, 14(3), 529-539.</w:t>
      </w:r>
      <w:bookmarkEnd w:id="208"/>
    </w:p>
    <w:p w:rsidR="00D62655" w:rsidRDefault="00D62655" w:rsidP="00D62655">
      <w:pPr>
        <w:numPr>
          <w:ilvl w:val="0"/>
          <w:numId w:val="11"/>
        </w:numPr>
      </w:pPr>
      <w:bookmarkStart w:id="209" w:name="_Ref471834221"/>
      <w:r>
        <w:t xml:space="preserve">Bloembergen N. Nonlinear optics: past, present, and </w:t>
      </w:r>
      <w:proofErr w:type="gramStart"/>
      <w:r>
        <w:t>future[</w:t>
      </w:r>
      <w:proofErr w:type="gramEnd"/>
      <w:r>
        <w:t>J]. IEEE Journal of Selected Topics in Quantum Electronics, 2000, 6(6): 876-880.</w:t>
      </w:r>
      <w:bookmarkEnd w:id="209"/>
    </w:p>
    <w:p w:rsidR="00D62655" w:rsidRDefault="00D62655" w:rsidP="00D62655">
      <w:pPr>
        <w:numPr>
          <w:ilvl w:val="0"/>
          <w:numId w:val="11"/>
        </w:numPr>
      </w:pPr>
      <w:r>
        <w:t>Dudley J M, Genty G, Coen S, et al. Supercontinuum generation in photonic crystal fiber[J]. Rev. Mod. Phys., 2007, 14: 11997-12007.</w:t>
      </w:r>
    </w:p>
    <w:p w:rsidR="00D62655" w:rsidRDefault="00D62655" w:rsidP="00D62655">
      <w:pPr>
        <w:numPr>
          <w:ilvl w:val="0"/>
          <w:numId w:val="11"/>
        </w:numPr>
      </w:pPr>
      <w:bookmarkStart w:id="210" w:name="_Ref471834242"/>
      <w:r>
        <w:t xml:space="preserve">Nishizawa N. Generation and application of high-quality supercontinuum </w:t>
      </w:r>
      <w:proofErr w:type="gramStart"/>
      <w:r>
        <w:t>sources[</w:t>
      </w:r>
      <w:proofErr w:type="gramEnd"/>
      <w:r>
        <w:t>J]. Optical Fiber Technology, 2012, 18(5): 394-402.</w:t>
      </w:r>
      <w:bookmarkEnd w:id="210"/>
    </w:p>
    <w:p w:rsidR="00D62655" w:rsidRDefault="00D62655" w:rsidP="00D62655">
      <w:pPr>
        <w:numPr>
          <w:ilvl w:val="0"/>
          <w:numId w:val="11"/>
        </w:numPr>
      </w:pPr>
      <w:bookmarkStart w:id="211" w:name="_Ref471834279"/>
      <w:r>
        <w:t xml:space="preserve">Dudley J M, Coen S. Numerical simulations and coherence properties of supercontinuum generation in photonic crystal and tapered optical </w:t>
      </w:r>
      <w:proofErr w:type="gramStart"/>
      <w:r>
        <w:t>fibers[</w:t>
      </w:r>
      <w:proofErr w:type="gramEnd"/>
      <w:r>
        <w:t>J]. Selected Topics in Quantum Electronics, IEEE Journal of, 2002, 8(3): 651-659.</w:t>
      </w:r>
      <w:bookmarkEnd w:id="211"/>
    </w:p>
    <w:p w:rsidR="00D62655" w:rsidRDefault="00D62655" w:rsidP="00D62655">
      <w:pPr>
        <w:pStyle w:val="a3"/>
        <w:numPr>
          <w:ilvl w:val="0"/>
          <w:numId w:val="11"/>
        </w:numPr>
        <w:spacing w:line="240" w:lineRule="auto"/>
        <w:ind w:firstLineChars="0"/>
        <w:rPr>
          <w:rFonts w:eastAsiaTheme="minorEastAsia"/>
        </w:rPr>
      </w:pPr>
      <w:bookmarkStart w:id="212" w:name="_Ref471834353"/>
      <w:r>
        <w:rPr>
          <w:rFonts w:eastAsiaTheme="minorEastAsia"/>
        </w:rPr>
        <w:t xml:space="preserve">Kuyken B, Liu X, Osgood R M, et al. Mid-infrared to telecom-band supercontinuum generation in highly nonlinear silicon-on-insulator wire </w:t>
      </w:r>
      <w:proofErr w:type="gramStart"/>
      <w:r>
        <w:rPr>
          <w:rFonts w:eastAsiaTheme="minorEastAsia"/>
        </w:rPr>
        <w:t>waveguides[</w:t>
      </w:r>
      <w:proofErr w:type="gramEnd"/>
      <w:r>
        <w:rPr>
          <w:rFonts w:eastAsiaTheme="minorEastAsia"/>
        </w:rPr>
        <w:t>J]. Optics Express, 2011, 19(21): 20172-20181.</w:t>
      </w:r>
      <w:bookmarkEnd w:id="212"/>
    </w:p>
    <w:p w:rsidR="00D62655" w:rsidRDefault="00D62655" w:rsidP="00D62655">
      <w:pPr>
        <w:numPr>
          <w:ilvl w:val="0"/>
          <w:numId w:val="11"/>
        </w:numPr>
        <w:rPr>
          <w:rFonts w:eastAsiaTheme="minorEastAsia"/>
        </w:rPr>
      </w:pPr>
      <w:bookmarkStart w:id="213" w:name="_Ref471834365"/>
      <w:r>
        <w:t>Zhang L, Agarwal A M, Kimerling L C, et al. Nonlinear Group IV photonics based on silicon and germanium: from near-infrared to mid-infrared[J]. Nanophotonics, 2014, 3(4-5): 247-268.</w:t>
      </w:r>
      <w:bookmarkEnd w:id="213"/>
    </w:p>
    <w:p w:rsidR="00D62655" w:rsidRDefault="00D62655" w:rsidP="00D62655">
      <w:pPr>
        <w:pStyle w:val="a3"/>
        <w:numPr>
          <w:ilvl w:val="0"/>
          <w:numId w:val="11"/>
        </w:numPr>
        <w:spacing w:line="240" w:lineRule="auto"/>
        <w:ind w:firstLineChars="0"/>
        <w:rPr>
          <w:rFonts w:eastAsiaTheme="minorEastAsia"/>
        </w:rPr>
      </w:pPr>
      <w:bookmarkStart w:id="214" w:name="_Ref471834459"/>
      <w:r>
        <w:rPr>
          <w:rFonts w:eastAsiaTheme="minorEastAsia"/>
        </w:rPr>
        <w:t xml:space="preserve">Yin L, Lin Q, Agrawal G P. Soliton fission and supercontinuum generation in silicon </w:t>
      </w:r>
      <w:proofErr w:type="gramStart"/>
      <w:r>
        <w:rPr>
          <w:rFonts w:eastAsiaTheme="minorEastAsia"/>
        </w:rPr>
        <w:t>waveguides[</w:t>
      </w:r>
      <w:proofErr w:type="gramEnd"/>
      <w:r>
        <w:rPr>
          <w:rFonts w:eastAsiaTheme="minorEastAsia"/>
        </w:rPr>
        <w:t>J]. Optics letters, 2007, 32(4): 391-393.</w:t>
      </w:r>
      <w:bookmarkEnd w:id="214"/>
    </w:p>
    <w:p w:rsidR="00D62655" w:rsidRDefault="00D62655" w:rsidP="00D62655">
      <w:pPr>
        <w:pStyle w:val="a3"/>
        <w:numPr>
          <w:ilvl w:val="0"/>
          <w:numId w:val="11"/>
        </w:numPr>
        <w:spacing w:line="240" w:lineRule="auto"/>
        <w:ind w:firstLineChars="0"/>
        <w:rPr>
          <w:rFonts w:eastAsiaTheme="minorEastAsia"/>
        </w:rPr>
      </w:pPr>
      <w:bookmarkStart w:id="215" w:name="_Ref471834476"/>
      <w:r>
        <w:rPr>
          <w:rFonts w:eastAsiaTheme="minorEastAsia"/>
        </w:rPr>
        <w:t xml:space="preserve">Kuyken B, Liu X, Osgood R M, et al. Mid-infrared to telecom-band supercontinuum generation in highly nonlinear silicon-on-insulator wire </w:t>
      </w:r>
      <w:proofErr w:type="gramStart"/>
      <w:r>
        <w:rPr>
          <w:rFonts w:eastAsiaTheme="minorEastAsia"/>
        </w:rPr>
        <w:t>waveguides[</w:t>
      </w:r>
      <w:proofErr w:type="gramEnd"/>
      <w:r>
        <w:rPr>
          <w:rFonts w:eastAsiaTheme="minorEastAsia"/>
        </w:rPr>
        <w:t>J]. Optics Express, 2011, 19(21): 20172-20181.</w:t>
      </w:r>
      <w:bookmarkEnd w:id="215"/>
    </w:p>
    <w:p w:rsidR="00D62655" w:rsidRDefault="00D62655" w:rsidP="00D62655">
      <w:pPr>
        <w:pStyle w:val="a3"/>
        <w:numPr>
          <w:ilvl w:val="0"/>
          <w:numId w:val="11"/>
        </w:numPr>
        <w:spacing w:line="240" w:lineRule="auto"/>
        <w:ind w:firstLineChars="0"/>
        <w:rPr>
          <w:rFonts w:eastAsiaTheme="minorEastAsia"/>
        </w:rPr>
      </w:pPr>
      <w:r>
        <w:rPr>
          <w:rFonts w:eastAsiaTheme="minorEastAsia"/>
        </w:rPr>
        <w:t>Colley C S, Hebden J C, Delpy D T, et al. Mid-infrared optical coherence tomography[J]. The Review of scientific instruments, 2007, 78(12): 123108-123108.</w:t>
      </w:r>
    </w:p>
    <w:p w:rsidR="00D62655" w:rsidRDefault="00D62655" w:rsidP="00D62655">
      <w:pPr>
        <w:numPr>
          <w:ilvl w:val="0"/>
          <w:numId w:val="11"/>
        </w:numPr>
        <w:rPr>
          <w:rFonts w:eastAsiaTheme="minorEastAsia"/>
        </w:rPr>
      </w:pPr>
      <w:bookmarkStart w:id="216" w:name="_Ref471834501"/>
      <w:r>
        <w:t xml:space="preserve">Bogaerts W, Baets R, Dumon P, et al. Nanophotonic waveguides in silicon-on-insulator fabricated with CMOS </w:t>
      </w:r>
      <w:proofErr w:type="gramStart"/>
      <w:r>
        <w:t>technology[</w:t>
      </w:r>
      <w:proofErr w:type="gramEnd"/>
      <w:r>
        <w:t>J]. Journal of Lightwave Technology, 2005, 23(1): 401-412.</w:t>
      </w:r>
      <w:bookmarkEnd w:id="216"/>
    </w:p>
    <w:p w:rsidR="00D62655" w:rsidRDefault="00D62655" w:rsidP="00D62655">
      <w:pPr>
        <w:numPr>
          <w:ilvl w:val="0"/>
          <w:numId w:val="11"/>
        </w:numPr>
      </w:pPr>
      <w:bookmarkStart w:id="217" w:name="_Ref471834510"/>
      <w:r>
        <w:t xml:space="preserve">Ferdous F, Miao H, Leaird D E, et al. Spectral line-by-line pulse shaping of on-chip microresonator frequency </w:t>
      </w:r>
      <w:proofErr w:type="gramStart"/>
      <w:r>
        <w:t>combs[</w:t>
      </w:r>
      <w:proofErr w:type="gramEnd"/>
      <w:r>
        <w:t>J]. Nature Photonics, 2011, 5(12): 770-776.</w:t>
      </w:r>
      <w:bookmarkEnd w:id="217"/>
    </w:p>
    <w:p w:rsidR="00D62655" w:rsidRDefault="00D62655" w:rsidP="00D62655">
      <w:pPr>
        <w:numPr>
          <w:ilvl w:val="0"/>
          <w:numId w:val="11"/>
        </w:numPr>
      </w:pPr>
      <w:r>
        <w:t xml:space="preserve">Zakery A, Ruan Y, Rode A V, et al. Low-loss waveguides in ultrafast laser-deposited As 2 S 3 chalcogenide </w:t>
      </w:r>
      <w:proofErr w:type="gramStart"/>
      <w:r>
        <w:t>films[</w:t>
      </w:r>
      <w:proofErr w:type="gramEnd"/>
      <w:r>
        <w:t>J]. JOSA B, 2003, 20(9): 1844-1852.</w:t>
      </w:r>
    </w:p>
    <w:p w:rsidR="00D62655" w:rsidRDefault="00D62655" w:rsidP="00D62655">
      <w:pPr>
        <w:numPr>
          <w:ilvl w:val="0"/>
          <w:numId w:val="11"/>
        </w:numPr>
      </w:pPr>
      <w:r>
        <w:t>Bindra K S, Bookey H T, Kar A K, et al. Nonlinear optical properties of chalcogenide glasses: Observation of multiphoton absorption[J]. Applied Physics Letters, 2001, 79(13): 1939-1941.</w:t>
      </w:r>
    </w:p>
    <w:p w:rsidR="00D62655" w:rsidRDefault="00D62655" w:rsidP="00D62655">
      <w:pPr>
        <w:numPr>
          <w:ilvl w:val="0"/>
          <w:numId w:val="11"/>
        </w:numPr>
      </w:pPr>
      <w:bookmarkStart w:id="218" w:name="_Ref471834542"/>
      <w:r>
        <w:t xml:space="preserve">Zhang, L., Yue, Y., Xiao-Li, Y., Wang, J., Beausoleil, R. G., &amp; Willner, A. E. (2010). Flat and low dispersion in highly nonlinear slot waveguides. Optics Express, 18(12), 13187–13193. </w:t>
      </w:r>
      <w:hyperlink r:id="rId370" w:history="1">
        <w:r>
          <w:rPr>
            <w:rStyle w:val="af1"/>
          </w:rPr>
          <w:t>http://doi.org/10.1364/OE.18.013187</w:t>
        </w:r>
      </w:hyperlink>
      <w:bookmarkEnd w:id="201"/>
      <w:bookmarkEnd w:id="218"/>
    </w:p>
    <w:p w:rsidR="00D62655" w:rsidRDefault="00D62655" w:rsidP="00D62655">
      <w:pPr>
        <w:pStyle w:val="a3"/>
        <w:numPr>
          <w:ilvl w:val="0"/>
          <w:numId w:val="11"/>
        </w:numPr>
        <w:spacing w:line="240" w:lineRule="auto"/>
        <w:ind w:firstLineChars="0"/>
        <w:rPr>
          <w:rFonts w:eastAsiaTheme="minorEastAsia"/>
        </w:rPr>
      </w:pPr>
      <w:bookmarkStart w:id="219" w:name="_Ref471834691"/>
      <w:r>
        <w:rPr>
          <w:rFonts w:eastAsiaTheme="minorEastAsia"/>
        </w:rPr>
        <w:t>Hu, J., Menyuk, C. R., Shaw, L. B., Sanghera, J. S., &amp; Aggarwal, I. D. (2010). Maximizing the bandwidth of supercontinuum generation in As 2 Se 3 chalcogenide fibers. Optics express, 18(7), 6722-6739.</w:t>
      </w:r>
      <w:bookmarkEnd w:id="219"/>
    </w:p>
    <w:p w:rsidR="00D62655" w:rsidRDefault="00D62655" w:rsidP="00D62655">
      <w:pPr>
        <w:numPr>
          <w:ilvl w:val="0"/>
          <w:numId w:val="11"/>
        </w:numPr>
        <w:rPr>
          <w:rFonts w:eastAsiaTheme="minorEastAsia"/>
        </w:rPr>
      </w:pPr>
      <w:bookmarkStart w:id="220" w:name="_Ref434714548"/>
      <w:r>
        <w:t>Gai, X., Han, T., Prasad, A., Madden, S., Choi, D. Y., Wang, R</w:t>
      </w:r>
      <w:proofErr w:type="gramStart"/>
      <w:r>
        <w:t>., ...</w:t>
      </w:r>
      <w:proofErr w:type="gramEnd"/>
      <w:r>
        <w:t xml:space="preserve"> &amp; Luther-Davies, B. (2010). Progress in optical waveguides fabricated from chalcogenide glasses. Optics express, 18(25), 26635-26646.</w:t>
      </w:r>
      <w:bookmarkEnd w:id="220"/>
    </w:p>
    <w:p w:rsidR="00D62655" w:rsidRDefault="00D62655" w:rsidP="00D62655">
      <w:pPr>
        <w:numPr>
          <w:ilvl w:val="0"/>
          <w:numId w:val="11"/>
        </w:numPr>
      </w:pPr>
      <w:bookmarkStart w:id="221" w:name="_Ref471834760"/>
      <w:r>
        <w:t>Lamont M R E, Luther-Davies B, Choi D Y, et al. Supercontinuum generation in dispersion engineered highly nonlinear (γ= 10/W/m) As 2 S 3 chalcogenide planar waveguide[J]. Optics Express, 2008, 16(19): 14938-14944.</w:t>
      </w:r>
      <w:bookmarkEnd w:id="221"/>
    </w:p>
    <w:p w:rsidR="00D62655" w:rsidRDefault="00D62655" w:rsidP="00D62655">
      <w:pPr>
        <w:pStyle w:val="a3"/>
        <w:numPr>
          <w:ilvl w:val="0"/>
          <w:numId w:val="11"/>
        </w:numPr>
        <w:spacing w:line="240" w:lineRule="auto"/>
        <w:ind w:firstLineChars="0"/>
        <w:rPr>
          <w:rFonts w:eastAsiaTheme="minorEastAsia"/>
        </w:rPr>
      </w:pPr>
      <w:bookmarkStart w:id="222" w:name="_Ref471834777"/>
      <w:r>
        <w:rPr>
          <w:rFonts w:eastAsiaTheme="minorEastAsia"/>
        </w:rPr>
        <w:t xml:space="preserve">Gai X, Choi D Y, Madden S, et al. Supercontinuum generation in the mid-infrared from a dispersion-engineered As 2 S 3 glass rib </w:t>
      </w:r>
      <w:proofErr w:type="gramStart"/>
      <w:r>
        <w:rPr>
          <w:rFonts w:eastAsiaTheme="minorEastAsia"/>
        </w:rPr>
        <w:t>waveguide[</w:t>
      </w:r>
      <w:proofErr w:type="gramEnd"/>
      <w:r>
        <w:rPr>
          <w:rFonts w:eastAsiaTheme="minorEastAsia"/>
        </w:rPr>
        <w:t>J]. Optics letters, 2012, 37(18): 3870-3872.</w:t>
      </w:r>
      <w:bookmarkEnd w:id="222"/>
    </w:p>
    <w:p w:rsidR="00D62655" w:rsidRDefault="00D62655" w:rsidP="00D62655">
      <w:pPr>
        <w:pStyle w:val="a3"/>
        <w:numPr>
          <w:ilvl w:val="0"/>
          <w:numId w:val="11"/>
        </w:numPr>
        <w:spacing w:line="240" w:lineRule="auto"/>
        <w:ind w:firstLineChars="0"/>
        <w:rPr>
          <w:rFonts w:eastAsiaTheme="minorEastAsia"/>
        </w:rPr>
      </w:pPr>
      <w:r>
        <w:rPr>
          <w:rFonts w:eastAsiaTheme="minorEastAsia"/>
        </w:rPr>
        <w:t xml:space="preserve">Zhang X, Hu H, Li W, et al. Mid-infrared supercontinuum generation in tapered As2S3 chalcogenide planar </w:t>
      </w:r>
      <w:proofErr w:type="gramStart"/>
      <w:r>
        <w:rPr>
          <w:rFonts w:eastAsiaTheme="minorEastAsia"/>
        </w:rPr>
        <w:t>waveguide[</w:t>
      </w:r>
      <w:proofErr w:type="gramEnd"/>
      <w:r>
        <w:rPr>
          <w:rFonts w:eastAsiaTheme="minorEastAsia"/>
        </w:rPr>
        <w:t>J]. Journal of Modern Optics, 2016, 63(19): 1965-1971.</w:t>
      </w:r>
    </w:p>
    <w:p w:rsidR="00D62655" w:rsidRDefault="00D62655" w:rsidP="00D62655">
      <w:pPr>
        <w:numPr>
          <w:ilvl w:val="0"/>
          <w:numId w:val="11"/>
        </w:numPr>
        <w:jc w:val="left"/>
        <w:rPr>
          <w:rFonts w:eastAsiaTheme="minorEastAsia"/>
        </w:rPr>
      </w:pPr>
      <w:r>
        <w:t>Jordana E, Fedeli J M, Lyan P, et al. Deep-UV lithography fabrication of slot waveguides and sandwiched waveguides for nonlinear applications[C]//Group IV Photonics, 2007 4th IEEE International Conference on. IEEE, 2007: 1-3.</w:t>
      </w:r>
    </w:p>
    <w:p w:rsidR="00D62655" w:rsidRDefault="00D62655" w:rsidP="00D62655">
      <w:pPr>
        <w:numPr>
          <w:ilvl w:val="0"/>
          <w:numId w:val="11"/>
        </w:numPr>
        <w:jc w:val="left"/>
      </w:pPr>
      <w:bookmarkStart w:id="223" w:name="_Ref471834996"/>
      <w:r>
        <w:t>Ranka J K, Windeler R S, Stentz A J. Visible continuum generation in air-silica microstructure optical fibers with anomalous dispersion at 800 nm[J]. Optics letters, 2000, 25(1): 25-27.</w:t>
      </w:r>
      <w:bookmarkEnd w:id="223"/>
    </w:p>
    <w:p w:rsidR="00D62655" w:rsidRDefault="00D62655" w:rsidP="00D62655">
      <w:pPr>
        <w:pStyle w:val="a3"/>
        <w:numPr>
          <w:ilvl w:val="0"/>
          <w:numId w:val="11"/>
        </w:numPr>
        <w:spacing w:line="240" w:lineRule="auto"/>
        <w:ind w:firstLineChars="0"/>
        <w:rPr>
          <w:rFonts w:eastAsiaTheme="minorEastAsia"/>
        </w:rPr>
      </w:pPr>
      <w:bookmarkStart w:id="224" w:name="_Ref471835031"/>
      <w:r>
        <w:rPr>
          <w:rFonts w:eastAsiaTheme="minorEastAsia"/>
        </w:rPr>
        <w:t xml:space="preserve">Birks T A, Wadsworth W J, Russell P S J. Supercontinuum generation in tapered </w:t>
      </w:r>
      <w:proofErr w:type="gramStart"/>
      <w:r>
        <w:rPr>
          <w:rFonts w:eastAsiaTheme="minorEastAsia"/>
        </w:rPr>
        <w:t>fibers[</w:t>
      </w:r>
      <w:proofErr w:type="gramEnd"/>
      <w:r>
        <w:rPr>
          <w:rFonts w:eastAsiaTheme="minorEastAsia"/>
        </w:rPr>
        <w:t>J]. Optics letters, 2000, 25(19): 1415-1417.</w:t>
      </w:r>
      <w:bookmarkEnd w:id="224"/>
    </w:p>
    <w:p w:rsidR="00D62655" w:rsidRDefault="00D62655" w:rsidP="00D62655">
      <w:pPr>
        <w:numPr>
          <w:ilvl w:val="0"/>
          <w:numId w:val="11"/>
        </w:numPr>
        <w:jc w:val="left"/>
        <w:rPr>
          <w:rFonts w:eastAsiaTheme="minorEastAsia"/>
        </w:rPr>
      </w:pPr>
      <w:bookmarkStart w:id="225" w:name="_Ref435298317"/>
      <w:bookmarkStart w:id="226" w:name="_Ref434867128"/>
      <w:r>
        <w:t xml:space="preserve">Brambilla G, Koizumi F, Finazzi V, et al. Supercontinuum generation in tapered bismuth silicate </w:t>
      </w:r>
      <w:proofErr w:type="gramStart"/>
      <w:r>
        <w:t>fibres[</w:t>
      </w:r>
      <w:proofErr w:type="gramEnd"/>
      <w:r>
        <w:t>J]. Electronics Letters, 2005, 41(14): 795-797.</w:t>
      </w:r>
      <w:bookmarkEnd w:id="225"/>
    </w:p>
    <w:p w:rsidR="00D62655" w:rsidRDefault="00D62655" w:rsidP="00D62655">
      <w:pPr>
        <w:numPr>
          <w:ilvl w:val="0"/>
          <w:numId w:val="11"/>
        </w:numPr>
        <w:jc w:val="left"/>
      </w:pPr>
      <w:r>
        <w:t xml:space="preserve">Leong J Y Y, Petropoulos P, Price J H V, et al. High-nonlinearity dispersion-shifted lead-silicate holey fibers for efficient 1-/spl mu/m pumped supercontinuum </w:t>
      </w:r>
      <w:proofErr w:type="gramStart"/>
      <w:r>
        <w:t>generation[</w:t>
      </w:r>
      <w:proofErr w:type="gramEnd"/>
      <w:r>
        <w:t>J]. Journal of lightwave Technology, 2006, 24(1): 183-190.</w:t>
      </w:r>
    </w:p>
    <w:p w:rsidR="00D62655" w:rsidRDefault="00D62655" w:rsidP="00D62655">
      <w:pPr>
        <w:numPr>
          <w:ilvl w:val="0"/>
          <w:numId w:val="11"/>
        </w:numPr>
        <w:jc w:val="left"/>
      </w:pPr>
      <w:bookmarkStart w:id="227" w:name="_Ref435298510"/>
      <w:r>
        <w:t xml:space="preserve">Mägi E C, Fu L B, Nguyen H C, et al. Enhanced Kerr nonlinearity in sub-wavelength diameter As 2 Se 3 chalcogenide fiber </w:t>
      </w:r>
      <w:proofErr w:type="gramStart"/>
      <w:r>
        <w:t>tapers[</w:t>
      </w:r>
      <w:proofErr w:type="gramEnd"/>
      <w:r>
        <w:t>J]. Optics Express, 2007, 15(16): 10324-10329.</w:t>
      </w:r>
      <w:bookmarkEnd w:id="227"/>
    </w:p>
    <w:p w:rsidR="00D62655" w:rsidRDefault="00D62655" w:rsidP="00D62655">
      <w:pPr>
        <w:numPr>
          <w:ilvl w:val="0"/>
          <w:numId w:val="11"/>
        </w:numPr>
        <w:jc w:val="left"/>
      </w:pPr>
      <w:bookmarkStart w:id="228" w:name="_Ref435298999"/>
      <w:r>
        <w:t xml:space="preserve">Boyraz O, Indukuri T, Jalali B. Self-phase-modulation induced spectral broadening in silicon </w:t>
      </w:r>
      <w:proofErr w:type="gramStart"/>
      <w:r>
        <w:t>waveguides[</w:t>
      </w:r>
      <w:proofErr w:type="gramEnd"/>
      <w:r>
        <w:t>J]. Optics Express, 2004, 12(5): 829-834.</w:t>
      </w:r>
      <w:bookmarkEnd w:id="228"/>
    </w:p>
    <w:p w:rsidR="00D62655" w:rsidRDefault="00D62655" w:rsidP="00D62655">
      <w:pPr>
        <w:numPr>
          <w:ilvl w:val="0"/>
          <w:numId w:val="11"/>
        </w:numPr>
        <w:jc w:val="left"/>
      </w:pPr>
      <w:bookmarkStart w:id="229" w:name="_Ref435299006"/>
      <w:r>
        <w:t xml:space="preserve">Siviloglou G A, Suntsov S, El-Ganainy R, et al. Enhanced third-order nonlinear effects in optical AlGaAs </w:t>
      </w:r>
      <w:proofErr w:type="gramStart"/>
      <w:r>
        <w:t>nanowires[</w:t>
      </w:r>
      <w:proofErr w:type="gramEnd"/>
      <w:r>
        <w:t>J]. Optics express, 2006, 14(20): 9377-9384.</w:t>
      </w:r>
      <w:bookmarkEnd w:id="229"/>
    </w:p>
    <w:p w:rsidR="00D62655" w:rsidRDefault="00D62655" w:rsidP="00D62655">
      <w:pPr>
        <w:numPr>
          <w:ilvl w:val="0"/>
          <w:numId w:val="11"/>
        </w:numPr>
        <w:jc w:val="left"/>
      </w:pPr>
      <w:bookmarkStart w:id="230" w:name="_Ref435299016"/>
      <w:r>
        <w:t xml:space="preserve">Psaila N D, Thomson R R, Bookey H T, et al. Supercontinuum generation in an ultrafast laser inscribed chalcogenide glass </w:t>
      </w:r>
      <w:proofErr w:type="gramStart"/>
      <w:r>
        <w:t>waveguide[</w:t>
      </w:r>
      <w:proofErr w:type="gramEnd"/>
      <w:r>
        <w:t>J]. Optics express, 2007, 15(24): 15776-15781.</w:t>
      </w:r>
      <w:bookmarkEnd w:id="230"/>
    </w:p>
    <w:p w:rsidR="00D62655" w:rsidRDefault="00D62655" w:rsidP="00D62655">
      <w:pPr>
        <w:numPr>
          <w:ilvl w:val="0"/>
          <w:numId w:val="11"/>
        </w:numPr>
        <w:jc w:val="left"/>
      </w:pPr>
      <w:bookmarkStart w:id="231" w:name="_Ref435301160"/>
      <w:r>
        <w:t xml:space="preserve">Asobe M, Itoh H, Miyazawa T, et al. Efficient and ultrafast all-optical switching using high Δn, small core chalcogenide glass </w:t>
      </w:r>
      <w:proofErr w:type="gramStart"/>
      <w:r>
        <w:t>fibre[</w:t>
      </w:r>
      <w:proofErr w:type="gramEnd"/>
      <w:r>
        <w:t>J]. Electronics Letters, 1993, 29(22): 1966-1968.</w:t>
      </w:r>
      <w:bookmarkEnd w:id="231"/>
    </w:p>
    <w:p w:rsidR="00D62655" w:rsidRDefault="00D62655" w:rsidP="00D62655">
      <w:pPr>
        <w:numPr>
          <w:ilvl w:val="0"/>
          <w:numId w:val="11"/>
        </w:numPr>
        <w:jc w:val="left"/>
      </w:pPr>
      <w:bookmarkStart w:id="232" w:name="_Ref471835179"/>
      <w:r>
        <w:t xml:space="preserve">Natarajan V, Mukunda N. The 2005 nobel prize in physics: </w:t>
      </w:r>
      <w:proofErr w:type="gramStart"/>
      <w:r>
        <w:t>Optics[</w:t>
      </w:r>
      <w:proofErr w:type="gramEnd"/>
      <w:r>
        <w:t>J]. Resonance, 2006, 11(5):42-57.</w:t>
      </w:r>
      <w:bookmarkEnd w:id="232"/>
    </w:p>
    <w:p w:rsidR="00D62655" w:rsidRDefault="00D62655" w:rsidP="00D62655">
      <w:pPr>
        <w:numPr>
          <w:ilvl w:val="0"/>
          <w:numId w:val="11"/>
        </w:numPr>
        <w:jc w:val="left"/>
      </w:pPr>
      <w:bookmarkStart w:id="233" w:name="_Ref471835192"/>
      <w:r>
        <w:t xml:space="preserve">Haus H A. Mode-locking of </w:t>
      </w:r>
      <w:proofErr w:type="gramStart"/>
      <w:r>
        <w:t>lasers[</w:t>
      </w:r>
      <w:proofErr w:type="gramEnd"/>
      <w:r>
        <w:t>J]. IEEE Journal of Selected Topics in Quantum Electronics, 2000, 6(6): 1173-1185.</w:t>
      </w:r>
      <w:bookmarkEnd w:id="233"/>
    </w:p>
    <w:p w:rsidR="00D62655" w:rsidRDefault="00D62655" w:rsidP="00D62655">
      <w:pPr>
        <w:numPr>
          <w:ilvl w:val="0"/>
          <w:numId w:val="11"/>
        </w:numPr>
        <w:jc w:val="left"/>
      </w:pPr>
      <w:bookmarkStart w:id="234" w:name="_Ref471835209"/>
      <w:r>
        <w:t xml:space="preserve">Reichert J, Holzwarth R, Udem T, et al. Measuring the frequency of light with mode-locked </w:t>
      </w:r>
      <w:proofErr w:type="gramStart"/>
      <w:r>
        <w:t>lasers[</w:t>
      </w:r>
      <w:proofErr w:type="gramEnd"/>
      <w:r>
        <w:t>J]. Optics communications, 1999, 172(1): 59-68.</w:t>
      </w:r>
      <w:bookmarkEnd w:id="234"/>
    </w:p>
    <w:p w:rsidR="00D62655" w:rsidRDefault="00D62655" w:rsidP="00D62655">
      <w:pPr>
        <w:numPr>
          <w:ilvl w:val="0"/>
          <w:numId w:val="11"/>
        </w:numPr>
        <w:jc w:val="left"/>
      </w:pPr>
      <w:bookmarkStart w:id="235" w:name="_Ref435296330"/>
      <w:r>
        <w:t xml:space="preserve">Jones D J, Diddams S A, Ranka J K, et al. Carrier-envelope phase control of femtosecond mode-locked lasers and direct optical frequency </w:t>
      </w:r>
      <w:proofErr w:type="gramStart"/>
      <w:r>
        <w:t>synthesis[</w:t>
      </w:r>
      <w:proofErr w:type="gramEnd"/>
      <w:r>
        <w:t>J]. Science, 2000, 288(5466): 635-639.</w:t>
      </w:r>
    </w:p>
    <w:p w:rsidR="00D62655" w:rsidRDefault="00D62655" w:rsidP="00D62655">
      <w:pPr>
        <w:numPr>
          <w:ilvl w:val="0"/>
          <w:numId w:val="11"/>
        </w:numPr>
        <w:jc w:val="left"/>
      </w:pPr>
      <w:bookmarkStart w:id="236" w:name="_Ref471835251"/>
      <w:r>
        <w:t xml:space="preserve">Mamyshev P V, Chernikov S V. Ultrashort-pulse propagation in optical </w:t>
      </w:r>
      <w:proofErr w:type="gramStart"/>
      <w:r>
        <w:t>fibers[</w:t>
      </w:r>
      <w:proofErr w:type="gramEnd"/>
      <w:r>
        <w:t>J]. Optics letters, 1990, 15(19): 1076-1078.</w:t>
      </w:r>
      <w:bookmarkEnd w:id="236"/>
    </w:p>
    <w:p w:rsidR="00D62655" w:rsidRDefault="00D62655" w:rsidP="00D62655">
      <w:pPr>
        <w:numPr>
          <w:ilvl w:val="0"/>
          <w:numId w:val="11"/>
        </w:numPr>
        <w:jc w:val="left"/>
      </w:pPr>
      <w:bookmarkStart w:id="237" w:name="_Ref471835262"/>
      <w:r>
        <w:t xml:space="preserve">Mamyshev P V, Chernikov S V. Recent developments in the ultrashort pulse Raman effect in optical </w:t>
      </w:r>
      <w:proofErr w:type="gramStart"/>
      <w:r>
        <w:t>fibres[</w:t>
      </w:r>
      <w:proofErr w:type="gramEnd"/>
      <w:r>
        <w:t>J]. Soviet lightwave communications, 1992, 2(2): 97-111.</w:t>
      </w:r>
      <w:bookmarkEnd w:id="237"/>
    </w:p>
    <w:p w:rsidR="00D62655" w:rsidRDefault="00D62655" w:rsidP="00D62655">
      <w:pPr>
        <w:numPr>
          <w:ilvl w:val="0"/>
          <w:numId w:val="11"/>
        </w:numPr>
        <w:jc w:val="left"/>
      </w:pPr>
      <w:bookmarkStart w:id="238" w:name="_Ref471835280"/>
      <w:r>
        <w:t xml:space="preserve">Blow K J, Wood D. Theoretical description of transient stimulated Raman scattering in optical </w:t>
      </w:r>
      <w:proofErr w:type="gramStart"/>
      <w:r>
        <w:t>fibers[</w:t>
      </w:r>
      <w:proofErr w:type="gramEnd"/>
      <w:r>
        <w:t>J]. Quantum Electronics, IEEE Journal of, 1989, 25(12): 2665-2673.</w:t>
      </w:r>
      <w:bookmarkEnd w:id="238"/>
    </w:p>
    <w:p w:rsidR="00D62655" w:rsidRDefault="00D62655" w:rsidP="00D62655">
      <w:pPr>
        <w:pStyle w:val="a3"/>
        <w:numPr>
          <w:ilvl w:val="0"/>
          <w:numId w:val="11"/>
        </w:numPr>
        <w:spacing w:line="240" w:lineRule="auto"/>
        <w:ind w:firstLineChars="0"/>
        <w:rPr>
          <w:rFonts w:eastAsiaTheme="minorEastAsia"/>
        </w:rPr>
      </w:pPr>
      <w:bookmarkStart w:id="239" w:name="_Ref471835297"/>
      <w:r>
        <w:rPr>
          <w:rFonts w:eastAsiaTheme="minorEastAsia"/>
        </w:rPr>
        <w:t>Schubert M, Wilhelmi B. Nonlinear optics and quantum electronics. 1986[J].</w:t>
      </w:r>
      <w:bookmarkEnd w:id="239"/>
    </w:p>
    <w:p w:rsidR="00D62655" w:rsidRDefault="00D62655" w:rsidP="00D62655">
      <w:pPr>
        <w:pStyle w:val="a3"/>
        <w:numPr>
          <w:ilvl w:val="0"/>
          <w:numId w:val="11"/>
        </w:numPr>
        <w:spacing w:line="240" w:lineRule="auto"/>
        <w:ind w:firstLineChars="0"/>
        <w:rPr>
          <w:rFonts w:eastAsiaTheme="minorEastAsia"/>
        </w:rPr>
      </w:pPr>
      <w:bookmarkStart w:id="240" w:name="_Ref471835326"/>
      <w:r>
        <w:rPr>
          <w:rFonts w:eastAsiaTheme="minorEastAsia"/>
        </w:rPr>
        <w:t>Lin Q, Painter O J, Agrawal G P. Nonlinear optical phenomena in silicon waveguides: modeling and applications [J]. Optics Express, 2007, 15(25): 16604-16644.</w:t>
      </w:r>
      <w:bookmarkEnd w:id="240"/>
    </w:p>
    <w:p w:rsidR="00D62655" w:rsidRDefault="00D62655" w:rsidP="00D62655">
      <w:pPr>
        <w:pStyle w:val="a3"/>
        <w:numPr>
          <w:ilvl w:val="0"/>
          <w:numId w:val="11"/>
        </w:numPr>
        <w:spacing w:line="240" w:lineRule="auto"/>
        <w:ind w:firstLineChars="0"/>
        <w:rPr>
          <w:rFonts w:eastAsiaTheme="minorEastAsia"/>
        </w:rPr>
      </w:pPr>
      <w:bookmarkStart w:id="241" w:name="_Ref471835338"/>
      <w:r>
        <w:rPr>
          <w:rFonts w:eastAsiaTheme="minorEastAsia"/>
        </w:rPr>
        <w:t>Butcher P N and Cotter D. The Elements of Nonlinear Optics [M]. Cambridge: Cambridge University Press, 1991.</w:t>
      </w:r>
      <w:bookmarkEnd w:id="241"/>
    </w:p>
    <w:p w:rsidR="00D62655" w:rsidRDefault="00D62655" w:rsidP="00D62655">
      <w:pPr>
        <w:numPr>
          <w:ilvl w:val="0"/>
          <w:numId w:val="11"/>
        </w:numPr>
        <w:jc w:val="left"/>
        <w:rPr>
          <w:rFonts w:eastAsiaTheme="minorEastAsia"/>
        </w:rPr>
      </w:pPr>
      <w:bookmarkStart w:id="242" w:name="_Ref471835378"/>
      <w:r>
        <w:t>Soref R A, Bennett B R. Electrooptical effects in silicon [J]. IEEE Journal of Quantum Electronics, 1987, 23(1): 123-129.</w:t>
      </w:r>
      <w:bookmarkEnd w:id="242"/>
    </w:p>
    <w:bookmarkEnd w:id="226"/>
    <w:bookmarkEnd w:id="235"/>
    <w:p w:rsidR="00D62655" w:rsidRDefault="00D62655" w:rsidP="00D62655">
      <w:pPr>
        <w:pStyle w:val="a3"/>
        <w:numPr>
          <w:ilvl w:val="0"/>
          <w:numId w:val="11"/>
        </w:numPr>
        <w:spacing w:line="240" w:lineRule="auto"/>
        <w:ind w:firstLineChars="0"/>
        <w:rPr>
          <w:rFonts w:eastAsiaTheme="minorEastAsia"/>
        </w:rPr>
      </w:pPr>
      <w:r>
        <w:rPr>
          <w:rFonts w:eastAsiaTheme="minorEastAsia"/>
        </w:rPr>
        <w:t xml:space="preserve">Levenson M D, Bloembergen N. Dispersion of the nonlinear optical susceptibility tensor in centrosymmetric </w:t>
      </w:r>
      <w:proofErr w:type="gramStart"/>
      <w:r>
        <w:rPr>
          <w:rFonts w:eastAsiaTheme="minorEastAsia"/>
        </w:rPr>
        <w:t>media[</w:t>
      </w:r>
      <w:proofErr w:type="gramEnd"/>
      <w:r>
        <w:rPr>
          <w:rFonts w:eastAsiaTheme="minorEastAsia"/>
        </w:rPr>
        <w:t>J]. Physical Review B, 1974, 10: 4447-4463.</w:t>
      </w:r>
    </w:p>
    <w:p w:rsidR="00D62655" w:rsidRDefault="00D62655" w:rsidP="00D62655">
      <w:pPr>
        <w:pStyle w:val="a3"/>
        <w:numPr>
          <w:ilvl w:val="0"/>
          <w:numId w:val="11"/>
        </w:numPr>
        <w:spacing w:line="240" w:lineRule="auto"/>
        <w:ind w:firstLineChars="0"/>
        <w:rPr>
          <w:rFonts w:eastAsiaTheme="minorEastAsia"/>
        </w:rPr>
      </w:pPr>
      <w:bookmarkStart w:id="243" w:name="_Ref471835507"/>
      <w:r>
        <w:rPr>
          <w:rFonts w:eastAsiaTheme="minorEastAsia"/>
        </w:rPr>
        <w:t>Taha T R, Ablowitz M I. Analytical and numerical aspects of certain nonlinear evolution equations. II. Numerical, nonlinear Schrödinger equation [J]. Journal of Computational Physics, 1984, 55(2): 203-230.</w:t>
      </w:r>
      <w:bookmarkEnd w:id="243"/>
    </w:p>
    <w:p w:rsidR="00D62655" w:rsidRDefault="00D62655" w:rsidP="00D62655">
      <w:pPr>
        <w:pStyle w:val="a3"/>
        <w:numPr>
          <w:ilvl w:val="0"/>
          <w:numId w:val="11"/>
        </w:numPr>
        <w:spacing w:line="240" w:lineRule="auto"/>
        <w:ind w:firstLineChars="0"/>
        <w:rPr>
          <w:rFonts w:eastAsiaTheme="minorEastAsia"/>
        </w:rPr>
      </w:pPr>
      <w:bookmarkStart w:id="244" w:name="_Ref471835520"/>
      <w:r>
        <w:rPr>
          <w:rFonts w:eastAsiaTheme="minorEastAsia"/>
        </w:rPr>
        <w:t xml:space="preserve">Lax M, Batteh J H, Agrawal G P. Channeling of intense electromagnetic </w:t>
      </w:r>
      <w:proofErr w:type="gramStart"/>
      <w:r>
        <w:rPr>
          <w:rFonts w:eastAsiaTheme="minorEastAsia"/>
        </w:rPr>
        <w:t>beams[</w:t>
      </w:r>
      <w:proofErr w:type="gramEnd"/>
      <w:r>
        <w:rPr>
          <w:rFonts w:eastAsiaTheme="minorEastAsia"/>
        </w:rPr>
        <w:t>J]. Journal of Applied Physics, 1981, 52(1): 109-125.</w:t>
      </w:r>
      <w:bookmarkEnd w:id="244"/>
    </w:p>
    <w:p w:rsidR="00D62655" w:rsidRDefault="00D62655" w:rsidP="00D62655">
      <w:pPr>
        <w:pStyle w:val="a3"/>
        <w:numPr>
          <w:ilvl w:val="0"/>
          <w:numId w:val="11"/>
        </w:numPr>
        <w:spacing w:line="240" w:lineRule="auto"/>
        <w:ind w:firstLineChars="0"/>
        <w:rPr>
          <w:rFonts w:eastAsiaTheme="minorEastAsia"/>
        </w:rPr>
      </w:pPr>
      <w:bookmarkStart w:id="245" w:name="_Ref471835534"/>
      <w:r>
        <w:rPr>
          <w:rFonts w:eastAsiaTheme="minorEastAsia"/>
        </w:rPr>
        <w:t xml:space="preserve">Feit M D, Fleck J A. Light propagation in graded-index optical </w:t>
      </w:r>
      <w:proofErr w:type="gramStart"/>
      <w:r>
        <w:rPr>
          <w:rFonts w:eastAsiaTheme="minorEastAsia"/>
        </w:rPr>
        <w:t>fibers[</w:t>
      </w:r>
      <w:proofErr w:type="gramEnd"/>
      <w:r>
        <w:rPr>
          <w:rFonts w:eastAsiaTheme="minorEastAsia"/>
        </w:rPr>
        <w:t>J]. Applied optics, 1978, 17(24): 3990-3998.</w:t>
      </w:r>
      <w:bookmarkEnd w:id="245"/>
    </w:p>
    <w:p w:rsidR="00D62655" w:rsidRDefault="00D62655" w:rsidP="00D62655">
      <w:pPr>
        <w:pStyle w:val="a3"/>
        <w:numPr>
          <w:ilvl w:val="0"/>
          <w:numId w:val="11"/>
        </w:numPr>
        <w:spacing w:line="240" w:lineRule="auto"/>
        <w:ind w:firstLineChars="0"/>
        <w:rPr>
          <w:rFonts w:eastAsiaTheme="minorEastAsia"/>
        </w:rPr>
      </w:pPr>
      <w:bookmarkStart w:id="246" w:name="_Ref471835545"/>
      <w:r>
        <w:rPr>
          <w:rFonts w:eastAsiaTheme="minorEastAsia"/>
        </w:rPr>
        <w:t xml:space="preserve">Agrawal G P. Lateral analysis of quasi-index-guided injection lasers: transition from gain to index </w:t>
      </w:r>
      <w:proofErr w:type="gramStart"/>
      <w:r>
        <w:rPr>
          <w:rFonts w:eastAsiaTheme="minorEastAsia"/>
        </w:rPr>
        <w:t>guiding[</w:t>
      </w:r>
      <w:proofErr w:type="gramEnd"/>
      <w:r>
        <w:rPr>
          <w:rFonts w:eastAsiaTheme="minorEastAsia"/>
        </w:rPr>
        <w:t>J]. Lightwave Technology, Journal of, 1984, 2(4): 537-543.</w:t>
      </w:r>
      <w:bookmarkEnd w:id="246"/>
    </w:p>
    <w:p w:rsidR="00D62655" w:rsidRDefault="00D62655" w:rsidP="00D62655">
      <w:pPr>
        <w:pStyle w:val="a3"/>
        <w:numPr>
          <w:ilvl w:val="0"/>
          <w:numId w:val="11"/>
        </w:numPr>
        <w:spacing w:line="240" w:lineRule="auto"/>
        <w:ind w:firstLineChars="0"/>
        <w:rPr>
          <w:rFonts w:eastAsiaTheme="minorEastAsia"/>
        </w:rPr>
      </w:pPr>
      <w:bookmarkStart w:id="247" w:name="_Ref471835555"/>
      <w:r>
        <w:rPr>
          <w:rFonts w:eastAsiaTheme="minorEastAsia"/>
        </w:rPr>
        <w:t>Agrawal G P. Fast</w:t>
      </w:r>
      <w:r>
        <w:rPr>
          <w:rFonts w:eastAsiaTheme="minorEastAsia" w:hint="eastAsia"/>
        </w:rPr>
        <w:t>‐</w:t>
      </w:r>
      <w:r>
        <w:rPr>
          <w:rFonts w:eastAsiaTheme="minorEastAsia"/>
        </w:rPr>
        <w:t>Fourier</w:t>
      </w:r>
      <w:r>
        <w:rPr>
          <w:rFonts w:eastAsiaTheme="minorEastAsia" w:hint="eastAsia"/>
        </w:rPr>
        <w:t>‐</w:t>
      </w:r>
      <w:r>
        <w:rPr>
          <w:rFonts w:eastAsiaTheme="minorEastAsia"/>
        </w:rPr>
        <w:t>transform based beam</w:t>
      </w:r>
      <w:r>
        <w:rPr>
          <w:rFonts w:eastAsiaTheme="minorEastAsia" w:hint="eastAsia"/>
        </w:rPr>
        <w:t>‐</w:t>
      </w:r>
      <w:r>
        <w:rPr>
          <w:rFonts w:eastAsiaTheme="minorEastAsia"/>
        </w:rPr>
        <w:t>propagation model for stripe</w:t>
      </w:r>
      <w:r>
        <w:rPr>
          <w:rFonts w:eastAsiaTheme="minorEastAsia" w:hint="eastAsia"/>
        </w:rPr>
        <w:t>‐</w:t>
      </w:r>
      <w:r>
        <w:rPr>
          <w:rFonts w:eastAsiaTheme="minorEastAsia"/>
        </w:rPr>
        <w:t xml:space="preserve">geometry semiconductor lasers: Inclusion of axial </w:t>
      </w:r>
      <w:proofErr w:type="gramStart"/>
      <w:r>
        <w:rPr>
          <w:rFonts w:eastAsiaTheme="minorEastAsia"/>
        </w:rPr>
        <w:t>effects[</w:t>
      </w:r>
      <w:proofErr w:type="gramEnd"/>
      <w:r>
        <w:rPr>
          <w:rFonts w:eastAsiaTheme="minorEastAsia"/>
        </w:rPr>
        <w:t>J]. Journal of applied physics, 1984, 56(11): 3100-3109.</w:t>
      </w:r>
      <w:bookmarkEnd w:id="247"/>
    </w:p>
    <w:p w:rsidR="00D62655" w:rsidRDefault="00D62655" w:rsidP="00D62655">
      <w:pPr>
        <w:pStyle w:val="a3"/>
        <w:numPr>
          <w:ilvl w:val="0"/>
          <w:numId w:val="11"/>
        </w:numPr>
        <w:spacing w:line="240" w:lineRule="auto"/>
        <w:ind w:firstLineChars="0"/>
        <w:rPr>
          <w:rFonts w:eastAsiaTheme="minorEastAsia"/>
        </w:rPr>
      </w:pPr>
      <w:bookmarkStart w:id="248" w:name="_Ref471835566"/>
      <w:r>
        <w:rPr>
          <w:rFonts w:eastAsiaTheme="minorEastAsia"/>
        </w:rPr>
        <w:t xml:space="preserve">Hermansson B, Yevick D, Danielsen P. Propagating beam analysis of multimode waveguide </w:t>
      </w:r>
      <w:proofErr w:type="gramStart"/>
      <w:r>
        <w:rPr>
          <w:rFonts w:eastAsiaTheme="minorEastAsia"/>
        </w:rPr>
        <w:t>tapers[</w:t>
      </w:r>
      <w:proofErr w:type="gramEnd"/>
      <w:r>
        <w:rPr>
          <w:rFonts w:eastAsiaTheme="minorEastAsia"/>
        </w:rPr>
        <w:t>J]. Quantum Electronics, IEEE Journal of, 1983, 19(8): 1246-1251.</w:t>
      </w:r>
      <w:bookmarkEnd w:id="248"/>
    </w:p>
    <w:p w:rsidR="00D62655" w:rsidRDefault="00D62655" w:rsidP="00D62655">
      <w:pPr>
        <w:pStyle w:val="a3"/>
        <w:numPr>
          <w:ilvl w:val="0"/>
          <w:numId w:val="11"/>
        </w:numPr>
        <w:spacing w:line="240" w:lineRule="auto"/>
        <w:ind w:firstLineChars="0"/>
        <w:rPr>
          <w:rFonts w:eastAsiaTheme="minorEastAsia"/>
        </w:rPr>
      </w:pPr>
      <w:bookmarkStart w:id="249" w:name="_Ref471835591"/>
      <w:r>
        <w:rPr>
          <w:rFonts w:eastAsiaTheme="minorEastAsia"/>
        </w:rPr>
        <w:t>Chi H, Li Z, Zhang X, et al. Proposal for photonic quantization with differential encoding using a phase modulator and delay-line interferometers [J]. Optics Letters, 2011, 36(9): 1629-1631.</w:t>
      </w:r>
      <w:bookmarkEnd w:id="249"/>
    </w:p>
    <w:p w:rsidR="00D62655" w:rsidRDefault="00D62655" w:rsidP="00D62655">
      <w:pPr>
        <w:pStyle w:val="a3"/>
        <w:numPr>
          <w:ilvl w:val="0"/>
          <w:numId w:val="11"/>
        </w:numPr>
        <w:spacing w:line="240" w:lineRule="auto"/>
        <w:ind w:firstLineChars="0"/>
        <w:rPr>
          <w:rFonts w:eastAsiaTheme="minorEastAsia"/>
        </w:rPr>
      </w:pPr>
      <w:bookmarkStart w:id="250" w:name="_Ref471835605"/>
      <w:r>
        <w:rPr>
          <w:rFonts w:eastAsiaTheme="minorEastAsia"/>
        </w:rPr>
        <w:t>Sarantos C H, Dagli N. A photonic analog-to-digital converter based on an unbalanced Mach-Zehnder quantizer [J]. Optics Express, 2010, 18(14): 14598-14603.</w:t>
      </w:r>
      <w:bookmarkEnd w:id="250"/>
    </w:p>
    <w:p w:rsidR="00D62655" w:rsidRDefault="00D62655" w:rsidP="00D62655">
      <w:pPr>
        <w:pStyle w:val="a3"/>
        <w:numPr>
          <w:ilvl w:val="0"/>
          <w:numId w:val="11"/>
        </w:numPr>
        <w:spacing w:line="240" w:lineRule="auto"/>
        <w:ind w:firstLineChars="0"/>
        <w:rPr>
          <w:rFonts w:eastAsiaTheme="minorEastAsia"/>
        </w:rPr>
      </w:pPr>
      <w:r>
        <w:rPr>
          <w:rFonts w:eastAsiaTheme="minorEastAsia"/>
        </w:rPr>
        <w:t xml:space="preserve">Hon N K, Soref R, Jalali B. The third-order nonlinear optical coefficients of Si, Ge, and Si1− x Ge x in the midwave and longwave </w:t>
      </w:r>
      <w:proofErr w:type="gramStart"/>
      <w:r>
        <w:rPr>
          <w:rFonts w:eastAsiaTheme="minorEastAsia"/>
        </w:rPr>
        <w:t>infrared[</w:t>
      </w:r>
      <w:proofErr w:type="gramEnd"/>
      <w:r>
        <w:rPr>
          <w:rFonts w:eastAsiaTheme="minorEastAsia"/>
        </w:rPr>
        <w:t>J]. Journal of Applied Physics, 2011, 110(1): 9.</w:t>
      </w:r>
    </w:p>
    <w:p w:rsidR="00D62655" w:rsidRDefault="00D62655" w:rsidP="00D62655">
      <w:pPr>
        <w:numPr>
          <w:ilvl w:val="0"/>
          <w:numId w:val="11"/>
        </w:numPr>
        <w:jc w:val="left"/>
        <w:rPr>
          <w:rFonts w:eastAsiaTheme="minorEastAsia"/>
        </w:rPr>
      </w:pPr>
      <w:bookmarkStart w:id="251" w:name="_Ref471835683"/>
      <w:r>
        <w:t xml:space="preserve">Liu X, Osgood R M, Vlasov Y A, et al. Mid-infrared optical parametric amplifier using silicon nanophotonic </w:t>
      </w:r>
      <w:proofErr w:type="gramStart"/>
      <w:r>
        <w:t>waveguides[</w:t>
      </w:r>
      <w:proofErr w:type="gramEnd"/>
      <w:r>
        <w:t xml:space="preserve">J]. Nature Photonics, 2010, 4(8): 557-560. </w:t>
      </w:r>
    </w:p>
    <w:p w:rsidR="00D62655" w:rsidRDefault="00D62655" w:rsidP="00D62655">
      <w:pPr>
        <w:numPr>
          <w:ilvl w:val="0"/>
          <w:numId w:val="11"/>
        </w:numPr>
        <w:jc w:val="left"/>
      </w:pPr>
      <w:r>
        <w:t xml:space="preserve">Sanchis P, Blasco J, Martínez A, et al. Design of silicon-based slot waveguide configurations for optimum nonlinear </w:t>
      </w:r>
      <w:proofErr w:type="gramStart"/>
      <w:r>
        <w:t>performance[</w:t>
      </w:r>
      <w:proofErr w:type="gramEnd"/>
      <w:r>
        <w:t>J]. Journal of Lightwave Technology, 2007, 25(5): 1298-1305.</w:t>
      </w:r>
      <w:bookmarkEnd w:id="251"/>
    </w:p>
    <w:p w:rsidR="00D62655" w:rsidRDefault="00D62655" w:rsidP="00D62655">
      <w:pPr>
        <w:numPr>
          <w:ilvl w:val="0"/>
          <w:numId w:val="11"/>
        </w:numPr>
        <w:jc w:val="left"/>
      </w:pPr>
      <w:bookmarkStart w:id="252" w:name="_Ref471835693"/>
      <w:r>
        <w:t>Lamont M R, de Sterke C M, Eggleton B J. Dispersion engineering of highly nonlinear As 2 S 3 waveguides for parametric gain and wavelength conversion[J]. Optics express, 2007, 15(15): 9458-9463.</w:t>
      </w:r>
      <w:bookmarkEnd w:id="252"/>
    </w:p>
    <w:p w:rsidR="00D62655" w:rsidRDefault="00D62655" w:rsidP="00D62655">
      <w:pPr>
        <w:pStyle w:val="a3"/>
        <w:numPr>
          <w:ilvl w:val="0"/>
          <w:numId w:val="11"/>
        </w:numPr>
        <w:spacing w:line="240" w:lineRule="auto"/>
        <w:ind w:firstLineChars="0"/>
        <w:rPr>
          <w:rFonts w:eastAsiaTheme="minorEastAsia"/>
        </w:rPr>
      </w:pPr>
      <w:bookmarkStart w:id="253" w:name="_Ref471835841"/>
      <w:r>
        <w:rPr>
          <w:rFonts w:eastAsiaTheme="minorEastAsia"/>
        </w:rPr>
        <w:t>Zhang L, Lin Q, Yue Y, et al. Silicon waveguide with four zero-dispersion wavelengths and its application in on-chip octave-spanning supercontinuum generation[J]. Optics express, 2012, 20(2): 1685-1690.</w:t>
      </w:r>
      <w:bookmarkEnd w:id="253"/>
    </w:p>
    <w:p w:rsidR="00D62655" w:rsidRDefault="00D62655" w:rsidP="00D62655">
      <w:pPr>
        <w:numPr>
          <w:ilvl w:val="0"/>
          <w:numId w:val="11"/>
        </w:numPr>
        <w:jc w:val="left"/>
        <w:rPr>
          <w:rFonts w:eastAsiaTheme="minorEastAsia"/>
        </w:rPr>
      </w:pPr>
      <w:r>
        <w:t xml:space="preserve">Sakamoto T, Kawanishi T, Izutsu M. Widely wavelength-tunable ultra-flat frequency comb generation using conventional dual-drive Mach-Zehnder </w:t>
      </w:r>
      <w:proofErr w:type="gramStart"/>
      <w:r>
        <w:t>modulator[</w:t>
      </w:r>
      <w:proofErr w:type="gramEnd"/>
      <w:r>
        <w:t>J]. Electronics Letters, 2007, 43(19): 1039-1040.</w:t>
      </w:r>
    </w:p>
    <w:p w:rsidR="00D62655" w:rsidRDefault="00D62655" w:rsidP="00D62655">
      <w:pPr>
        <w:numPr>
          <w:ilvl w:val="0"/>
          <w:numId w:val="11"/>
        </w:numPr>
        <w:jc w:val="left"/>
      </w:pPr>
      <w:bookmarkStart w:id="254" w:name="_Ref471835897"/>
      <w:r>
        <w:t xml:space="preserve">Prokis J G, Manolakis D G. Digital signal processing: principles, algorithms and </w:t>
      </w:r>
      <w:proofErr w:type="gramStart"/>
      <w:r>
        <w:t>applications[</w:t>
      </w:r>
      <w:proofErr w:type="gramEnd"/>
      <w:r>
        <w:t>J]. Chapter, 2008, 11: 790-791.</w:t>
      </w:r>
      <w:bookmarkEnd w:id="254"/>
    </w:p>
    <w:p w:rsidR="00D62655" w:rsidRDefault="00D62655" w:rsidP="00D62655">
      <w:pPr>
        <w:widowControl/>
        <w:spacing w:line="240" w:lineRule="auto"/>
        <w:jc w:val="left"/>
        <w:rPr>
          <w:kern w:val="0"/>
        </w:rPr>
        <w:sectPr w:rsidR="00D62655">
          <w:pgSz w:w="11906" w:h="16838"/>
          <w:pgMar w:top="1440" w:right="1800" w:bottom="1440" w:left="1800" w:header="851" w:footer="907" w:gutter="0"/>
          <w:cols w:space="720"/>
          <w:docGrid w:type="lines" w:linePitch="326"/>
        </w:sectPr>
      </w:pPr>
    </w:p>
    <w:p w:rsidR="00D62655" w:rsidRDefault="00D62655" w:rsidP="00D62655">
      <w:pPr>
        <w:pStyle w:val="1"/>
        <w:ind w:firstLine="640"/>
      </w:pPr>
      <w:bookmarkStart w:id="255" w:name="_Toc477198859"/>
      <w:bookmarkStart w:id="256" w:name="_Toc501121541"/>
      <w:r>
        <w:rPr>
          <w:rFonts w:hint="eastAsia"/>
        </w:rPr>
        <w:t>致谢</w:t>
      </w:r>
      <w:bookmarkEnd w:id="255"/>
      <w:bookmarkEnd w:id="256"/>
    </w:p>
    <w:p w:rsidR="00D62655" w:rsidRDefault="00D62655" w:rsidP="00D62655">
      <w:pPr>
        <w:widowControl/>
        <w:spacing w:line="240" w:lineRule="auto"/>
        <w:jc w:val="left"/>
      </w:pPr>
    </w:p>
    <w:p w:rsidR="00D62655" w:rsidRDefault="00D62655" w:rsidP="00D62655">
      <w:pPr>
        <w:widowControl/>
        <w:spacing w:line="240" w:lineRule="auto"/>
        <w:jc w:val="left"/>
        <w:rPr>
          <w:rFonts w:hint="eastAsia"/>
          <w:kern w:val="0"/>
        </w:rPr>
        <w:sectPr w:rsidR="00D62655">
          <w:pgSz w:w="11906" w:h="16838"/>
          <w:pgMar w:top="1440" w:right="1800" w:bottom="1440" w:left="1800" w:header="851" w:footer="907" w:gutter="0"/>
          <w:cols w:space="720"/>
          <w:docGrid w:type="lines" w:linePitch="326"/>
        </w:sectPr>
      </w:pPr>
      <w:r>
        <w:rPr>
          <w:rFonts w:hint="eastAsia"/>
        </w:rPr>
        <w:t>感谢党，感谢政府</w:t>
      </w:r>
      <w:r w:rsidR="00506B2E">
        <w:rPr>
          <w:rFonts w:hint="eastAsia"/>
        </w:rPr>
        <w:t>。</w:t>
      </w:r>
      <w:bookmarkStart w:id="257" w:name="_GoBack"/>
      <w:bookmarkEnd w:id="257"/>
    </w:p>
    <w:p w:rsidR="00D62655" w:rsidRDefault="00D62655" w:rsidP="001F6788">
      <w:pPr>
        <w:jc w:val="center"/>
        <w:rPr>
          <w:rFonts w:ascii="黑体" w:eastAsia="黑体" w:hAnsi="黑体"/>
          <w:sz w:val="32"/>
        </w:rPr>
      </w:pPr>
      <w:bookmarkStart w:id="258" w:name="_Toc477198860"/>
      <w:r w:rsidRPr="001F6788">
        <w:rPr>
          <w:rFonts w:ascii="黑体" w:eastAsia="黑体" w:hAnsi="黑体" w:hint="eastAsia"/>
          <w:sz w:val="32"/>
        </w:rPr>
        <w:t>攻读硕士学位期间发表的学术论文目录</w:t>
      </w:r>
      <w:bookmarkEnd w:id="258"/>
    </w:p>
    <w:p w:rsidR="001F6788" w:rsidRPr="001F6788" w:rsidRDefault="001F6788" w:rsidP="001F6788">
      <w:pPr>
        <w:jc w:val="center"/>
        <w:rPr>
          <w:rFonts w:ascii="黑体" w:eastAsia="黑体" w:hAnsi="黑体"/>
          <w:sz w:val="32"/>
        </w:rPr>
      </w:pPr>
    </w:p>
    <w:p w:rsidR="00D62655" w:rsidRDefault="00320DAE" w:rsidP="003A789B">
      <w:r>
        <w:t xml:space="preserve">[1] </w:t>
      </w:r>
      <w:r w:rsidR="00506B2E">
        <w:rPr>
          <w:rFonts w:hint="eastAsia"/>
        </w:rPr>
        <w:t>高增礼</w:t>
      </w:r>
      <w:r w:rsidR="00D62655">
        <w:rPr>
          <w:rFonts w:hint="eastAsia"/>
        </w:rPr>
        <w:t>，王葵如</w:t>
      </w:r>
      <w:r w:rsidR="00D62655">
        <w:t xml:space="preserve">. </w:t>
      </w:r>
      <w:r w:rsidR="00ED41C9" w:rsidRPr="00ED41C9">
        <w:rPr>
          <w:rFonts w:hint="eastAsia"/>
        </w:rPr>
        <w:t>基于跑道型微环谐振腔的全光分数阶微分器</w:t>
      </w:r>
      <w:r w:rsidR="00ED41C9">
        <w:rPr>
          <w:rFonts w:hint="eastAsia"/>
        </w:rPr>
        <w:t xml:space="preserve"> </w:t>
      </w:r>
      <w:r w:rsidR="00D62655">
        <w:t>[EB/OL].</w:t>
      </w:r>
      <w:r w:rsidR="00ED41C9">
        <w:rPr>
          <w:rFonts w:hint="eastAsia"/>
        </w:rPr>
        <w:t xml:space="preserve"> </w:t>
      </w:r>
      <w:r w:rsidR="00D62655">
        <w:rPr>
          <w:rFonts w:hint="eastAsia"/>
        </w:rPr>
        <w:t>北京：中国科技论文在线</w:t>
      </w:r>
      <w:r w:rsidR="00D62655">
        <w:t xml:space="preserve">  [2016-12-01].http://www.paper.edu.cn/releasepaper/content/201612-20.</w:t>
      </w:r>
    </w:p>
    <w:p w:rsidR="00506B2E" w:rsidRDefault="00506B2E" w:rsidP="00506B2E">
      <w:pPr>
        <w:ind w:left="900"/>
      </w:pPr>
    </w:p>
    <w:p w:rsidR="003A789B" w:rsidRDefault="003A789B" w:rsidP="003A789B">
      <w:pPr>
        <w:jc w:val="left"/>
        <w:rPr>
          <w:rFonts w:ascii="黑体" w:eastAsia="黑体" w:hAnsi="黑体"/>
          <w:b/>
          <w:sz w:val="28"/>
        </w:rPr>
      </w:pPr>
      <w:r w:rsidRPr="003A789B">
        <w:rPr>
          <w:rFonts w:ascii="黑体" w:eastAsia="黑体" w:hAnsi="黑体" w:hint="eastAsia"/>
          <w:b/>
          <w:sz w:val="28"/>
        </w:rPr>
        <w:t>已投出的论文</w:t>
      </w:r>
    </w:p>
    <w:p w:rsidR="003A789B" w:rsidRDefault="003A789B" w:rsidP="00320DAE">
      <w:pPr>
        <w:jc w:val="left"/>
        <w:rPr>
          <w:rFonts w:ascii="黑体" w:eastAsia="黑体" w:hAnsi="黑体"/>
          <w:b/>
          <w:sz w:val="28"/>
        </w:rPr>
      </w:pPr>
    </w:p>
    <w:p w:rsidR="00320DAE" w:rsidRPr="00D3179C" w:rsidRDefault="00320DAE" w:rsidP="001714A5">
      <w:pPr>
        <w:rPr>
          <w:rFonts w:ascii="宋体" w:hAnsi="宋体" w:hint="eastAsia"/>
        </w:rPr>
      </w:pPr>
      <w:proofErr w:type="gramStart"/>
      <w:r>
        <w:rPr>
          <w:rFonts w:ascii="宋体" w:hAnsi="宋体" w:hint="eastAsia"/>
        </w:rPr>
        <w:t>[</w:t>
      </w:r>
      <w:r>
        <w:rPr>
          <w:rFonts w:ascii="宋体" w:hAnsi="宋体"/>
        </w:rPr>
        <w:t>1</w:t>
      </w:r>
      <w:r>
        <w:rPr>
          <w:rFonts w:ascii="宋体" w:hAnsi="宋体" w:hint="eastAsia"/>
        </w:rPr>
        <w:t>]</w:t>
      </w:r>
      <w:r w:rsidR="009D2CB0">
        <w:rPr>
          <w:rFonts w:ascii="宋体" w:hAnsi="宋体"/>
        </w:rPr>
        <w:t xml:space="preserve"> </w:t>
      </w:r>
      <w:r w:rsidR="00D3179C" w:rsidRPr="00D3179C">
        <w:rPr>
          <w:rFonts w:ascii="宋体" w:hAnsi="宋体"/>
        </w:rPr>
        <w:t>Zengli Gao</w:t>
      </w:r>
      <w:proofErr w:type="gramEnd"/>
      <w:r w:rsidR="00D3179C" w:rsidRPr="00D3179C">
        <w:rPr>
          <w:rFonts w:ascii="宋体" w:hAnsi="宋体"/>
        </w:rPr>
        <w:t>, Kuiru Wang, Jinhui Yuan*, Chao Mei, Binbin Yan, Chongxiu Yu, and Xinzhu Sang</w:t>
      </w:r>
      <w:r w:rsidR="00D3179C">
        <w:rPr>
          <w:rFonts w:ascii="宋体" w:hAnsi="宋体"/>
        </w:rPr>
        <w:t>.</w:t>
      </w:r>
      <w:r w:rsidR="00D3179C" w:rsidRPr="00D3179C">
        <w:t xml:space="preserve"> </w:t>
      </w:r>
      <w:r w:rsidR="00D3179C" w:rsidRPr="00D3179C">
        <w:rPr>
          <w:rFonts w:ascii="宋体" w:hAnsi="宋体"/>
        </w:rPr>
        <w:t>All-optical differential equation solver with tunable constant-coefficient based on inverse Raman scattering effect in a silicon microring resonator</w:t>
      </w:r>
      <w:r w:rsidR="009D2CB0">
        <w:rPr>
          <w:rFonts w:ascii="宋体" w:hAnsi="宋体"/>
        </w:rPr>
        <w:t xml:space="preserve"> is being reviewing</w:t>
      </w:r>
      <w:r w:rsidR="001714A5">
        <w:rPr>
          <w:rFonts w:ascii="宋体" w:hAnsi="宋体"/>
        </w:rPr>
        <w:t xml:space="preserve"> by Optics Communications.</w:t>
      </w:r>
    </w:p>
    <w:p w:rsidR="001972BE" w:rsidRPr="001714A5" w:rsidRDefault="001972BE" w:rsidP="00312F40">
      <w:pPr>
        <w:rPr>
          <w:rFonts w:ascii="宋体" w:cs="宋体"/>
          <w:sz w:val="23"/>
          <w:szCs w:val="23"/>
        </w:rPr>
      </w:pPr>
    </w:p>
    <w:sectPr w:rsidR="001972BE" w:rsidRPr="001714A5" w:rsidSect="00DF1084">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4F9C" w:rsidRDefault="00B74F9C" w:rsidP="00B57592">
      <w:pPr>
        <w:spacing w:line="240" w:lineRule="auto"/>
      </w:pPr>
      <w:r>
        <w:separator/>
      </w:r>
    </w:p>
  </w:endnote>
  <w:endnote w:type="continuationSeparator" w:id="0">
    <w:p w:rsidR="00B74F9C" w:rsidRDefault="00B74F9C" w:rsidP="00B57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微软雅黑 Light"/>
    <w:charset w:val="86"/>
    <w:family w:val="auto"/>
    <w:pitch w:val="default"/>
    <w:sig w:usb0="00000287"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1"/>
    <w:family w:val="roman"/>
    <w:notTrueType/>
    <w:pitch w:val="variable"/>
  </w:font>
  <w:font w:name="Times">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418066"/>
      <w:docPartObj>
        <w:docPartGallery w:val="Page Numbers (Bottom of Page)"/>
        <w:docPartUnique/>
      </w:docPartObj>
    </w:sdtPr>
    <w:sdtContent>
      <w:p w:rsidR="00B74F9C" w:rsidRDefault="00B74F9C">
        <w:pPr>
          <w:pStyle w:val="ae"/>
          <w:ind w:left="960"/>
          <w:jc w:val="center"/>
        </w:pPr>
        <w:r>
          <w:fldChar w:fldCharType="begin"/>
        </w:r>
        <w:r>
          <w:instrText>PAGE   \* MERGEFORMAT</w:instrText>
        </w:r>
        <w:r>
          <w:fldChar w:fldCharType="separate"/>
        </w:r>
        <w:r w:rsidR="004C677C" w:rsidRPr="004C677C">
          <w:rPr>
            <w:noProof/>
            <w:lang w:val="zh-CN"/>
          </w:rPr>
          <w:t>58</w:t>
        </w:r>
        <w:r>
          <w:fldChar w:fldCharType="end"/>
        </w:r>
      </w:p>
    </w:sdtContent>
  </w:sdt>
  <w:p w:rsidR="00B74F9C" w:rsidRDefault="00B74F9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4F9C" w:rsidRDefault="00B74F9C" w:rsidP="00B57592">
      <w:pPr>
        <w:spacing w:line="240" w:lineRule="auto"/>
      </w:pPr>
      <w:r>
        <w:separator/>
      </w:r>
    </w:p>
  </w:footnote>
  <w:footnote w:type="continuationSeparator" w:id="0">
    <w:p w:rsidR="00B74F9C" w:rsidRDefault="00B74F9C" w:rsidP="00B57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391"/>
    <w:multiLevelType w:val="hybridMultilevel"/>
    <w:tmpl w:val="C0B6B04E"/>
    <w:lvl w:ilvl="0" w:tplc="5380EB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117FFD"/>
    <w:multiLevelType w:val="hybridMultilevel"/>
    <w:tmpl w:val="B99ABD2E"/>
    <w:lvl w:ilvl="0" w:tplc="EFC2A736">
      <w:start w:val="1"/>
      <w:numFmt w:val="decimal"/>
      <w:lvlText w:val="（%1）"/>
      <w:lvlJc w:val="left"/>
      <w:pPr>
        <w:ind w:left="0" w:firstLine="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AA3437"/>
    <w:multiLevelType w:val="hybridMultilevel"/>
    <w:tmpl w:val="B8588AA6"/>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C191109"/>
    <w:multiLevelType w:val="hybridMultilevel"/>
    <w:tmpl w:val="EEF60860"/>
    <w:lvl w:ilvl="0" w:tplc="84763FE2">
      <w:start w:val="1"/>
      <w:numFmt w:val="decimal"/>
      <w:lvlText w:val="(%1)"/>
      <w:lvlJc w:val="left"/>
      <w:pPr>
        <w:ind w:left="720" w:hanging="360"/>
      </w:pPr>
      <w:rPr>
        <w:rFonts w:ascii="宋体" w:eastAsia="宋体" w:hAnsi="宋体" w:cs="Songti SC"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E5C57C6"/>
    <w:multiLevelType w:val="hybridMultilevel"/>
    <w:tmpl w:val="BD16A714"/>
    <w:lvl w:ilvl="0" w:tplc="9BE887D6">
      <w:start w:val="1"/>
      <w:numFmt w:val="decimal"/>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3367EC"/>
    <w:multiLevelType w:val="hybridMultilevel"/>
    <w:tmpl w:val="69764FE6"/>
    <w:lvl w:ilvl="0" w:tplc="885A6480">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E620FED"/>
    <w:multiLevelType w:val="hybridMultilevel"/>
    <w:tmpl w:val="7ADA9FD6"/>
    <w:lvl w:ilvl="0" w:tplc="80442782">
      <w:start w:val="1"/>
      <w:numFmt w:val="decimal"/>
      <w:lvlText w:val="[%1]"/>
      <w:lvlJc w:val="left"/>
      <w:pPr>
        <w:ind w:left="420" w:hanging="420"/>
      </w:pPr>
      <w:rPr>
        <w:rFonts w:ascii="宋体" w:eastAsia="宋体" w:hAnsi="宋体" w:hint="eastAsia"/>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370E78"/>
    <w:multiLevelType w:val="hybridMultilevel"/>
    <w:tmpl w:val="7676158E"/>
    <w:lvl w:ilvl="0" w:tplc="3EFCB0BA">
      <w:start w:val="1"/>
      <w:numFmt w:val="japaneseCounting"/>
      <w:lvlText w:val="第%1章"/>
      <w:lvlJc w:val="left"/>
      <w:pPr>
        <w:ind w:left="1275" w:hanging="1275"/>
      </w:pPr>
      <w:rPr>
        <w:rFonts w:eastAsia="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FA0566"/>
    <w:multiLevelType w:val="hybridMultilevel"/>
    <w:tmpl w:val="669E1A38"/>
    <w:lvl w:ilvl="0" w:tplc="D73EE2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854A12"/>
    <w:multiLevelType w:val="multilevel"/>
    <w:tmpl w:val="CD0E4DFE"/>
    <w:lvl w:ilvl="0">
      <w:start w:val="1"/>
      <w:numFmt w:val="decimal"/>
      <w:lvlText w:val="%1"/>
      <w:lvlJc w:val="left"/>
      <w:pPr>
        <w:ind w:left="380" w:hanging="380"/>
      </w:pPr>
      <w:rPr>
        <w:rFonts w:hint="default"/>
      </w:rPr>
    </w:lvl>
    <w:lvl w:ilvl="1">
      <w:start w:val="3"/>
      <w:numFmt w:val="decimal"/>
      <w:lvlText w:val="%1.%2"/>
      <w:lvlJc w:val="left"/>
      <w:pPr>
        <w:ind w:left="380" w:hanging="38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A440F73"/>
    <w:multiLevelType w:val="hybridMultilevel"/>
    <w:tmpl w:val="C0C6E158"/>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1" w15:restartNumberingAfterBreak="0">
    <w:nsid w:val="6DC0338A"/>
    <w:multiLevelType w:val="hybridMultilevel"/>
    <w:tmpl w:val="F75AE818"/>
    <w:lvl w:ilvl="0" w:tplc="35847F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005ED3"/>
    <w:multiLevelType w:val="hybridMultilevel"/>
    <w:tmpl w:val="EE3E5A36"/>
    <w:lvl w:ilvl="0" w:tplc="FDEA8BE2">
      <w:start w:val="1"/>
      <w:numFmt w:val="decimal"/>
      <w:lvlText w:val="%1．"/>
      <w:lvlJc w:val="left"/>
      <w:pPr>
        <w:ind w:left="1100" w:hanging="720"/>
      </w:pPr>
      <w:rPr>
        <w:rFonts w:hint="default"/>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3" w15:restartNumberingAfterBreak="0">
    <w:nsid w:val="7A1F42C1"/>
    <w:multiLevelType w:val="hybridMultilevel"/>
    <w:tmpl w:val="E2C4F8C6"/>
    <w:lvl w:ilvl="0" w:tplc="5BCE4C7A">
      <w:start w:val="1"/>
      <w:numFmt w:val="lowerLetter"/>
      <w:lvlText w:val="(%1)"/>
      <w:lvlJc w:val="left"/>
      <w:pPr>
        <w:ind w:left="360" w:hanging="360"/>
      </w:pPr>
      <w:rPr>
        <w:rFonts w:ascii="宋体" w:eastAsia="宋体" w:hAnsi="宋体" w:cs="Songti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9"/>
  </w:num>
  <w:num w:numId="3">
    <w:abstractNumId w:val="3"/>
  </w:num>
  <w:num w:numId="4">
    <w:abstractNumId w:val="4"/>
  </w:num>
  <w:num w:numId="5">
    <w:abstractNumId w:val="0"/>
  </w:num>
  <w:num w:numId="6">
    <w:abstractNumId w:val="1"/>
  </w:num>
  <w:num w:numId="7">
    <w:abstractNumId w:val="11"/>
  </w:num>
  <w:num w:numId="8">
    <w:abstractNumId w:val="8"/>
  </w:num>
  <w:num w:numId="9">
    <w:abstractNumId w:val="7"/>
  </w:num>
  <w:num w:numId="10">
    <w:abstractNumId w:val="12"/>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2"/>
  </w:num>
  <w:num w:numId="14">
    <w:abstractNumId w:val="10"/>
  </w:num>
  <w:num w:numId="1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高辉辉">
    <w15:presenceInfo w15:providerId="None" w15:userId="高辉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D4E"/>
    <w:rsid w:val="000026E1"/>
    <w:rsid w:val="00021B71"/>
    <w:rsid w:val="000267AD"/>
    <w:rsid w:val="000302ED"/>
    <w:rsid w:val="00034404"/>
    <w:rsid w:val="00034FEC"/>
    <w:rsid w:val="00037614"/>
    <w:rsid w:val="00045AAD"/>
    <w:rsid w:val="000514DE"/>
    <w:rsid w:val="0006332C"/>
    <w:rsid w:val="00063E5E"/>
    <w:rsid w:val="000650D1"/>
    <w:rsid w:val="0006673D"/>
    <w:rsid w:val="00075FBE"/>
    <w:rsid w:val="000B034B"/>
    <w:rsid w:val="000B0901"/>
    <w:rsid w:val="000C084F"/>
    <w:rsid w:val="000D62B1"/>
    <w:rsid w:val="000D7879"/>
    <w:rsid w:val="000E0990"/>
    <w:rsid w:val="000F6E65"/>
    <w:rsid w:val="00104C7B"/>
    <w:rsid w:val="001215D0"/>
    <w:rsid w:val="00130640"/>
    <w:rsid w:val="00141866"/>
    <w:rsid w:val="0014204D"/>
    <w:rsid w:val="00150344"/>
    <w:rsid w:val="00153298"/>
    <w:rsid w:val="001714A5"/>
    <w:rsid w:val="00172E5E"/>
    <w:rsid w:val="00173111"/>
    <w:rsid w:val="001769E7"/>
    <w:rsid w:val="00177C92"/>
    <w:rsid w:val="00181683"/>
    <w:rsid w:val="0018353A"/>
    <w:rsid w:val="00184F61"/>
    <w:rsid w:val="0019541C"/>
    <w:rsid w:val="00195D32"/>
    <w:rsid w:val="001972BE"/>
    <w:rsid w:val="001A0554"/>
    <w:rsid w:val="001A51CB"/>
    <w:rsid w:val="001A52BF"/>
    <w:rsid w:val="001A6578"/>
    <w:rsid w:val="001C3175"/>
    <w:rsid w:val="001D38A4"/>
    <w:rsid w:val="001E2A4A"/>
    <w:rsid w:val="001E4290"/>
    <w:rsid w:val="001F6788"/>
    <w:rsid w:val="00202ED6"/>
    <w:rsid w:val="00221EAF"/>
    <w:rsid w:val="00222377"/>
    <w:rsid w:val="00223175"/>
    <w:rsid w:val="0023361D"/>
    <w:rsid w:val="00235011"/>
    <w:rsid w:val="00241CC7"/>
    <w:rsid w:val="002454B2"/>
    <w:rsid w:val="00255D09"/>
    <w:rsid w:val="002571F4"/>
    <w:rsid w:val="00257FCC"/>
    <w:rsid w:val="00280E53"/>
    <w:rsid w:val="002811D0"/>
    <w:rsid w:val="002858AA"/>
    <w:rsid w:val="002B351E"/>
    <w:rsid w:val="002C0F16"/>
    <w:rsid w:val="002D4F3E"/>
    <w:rsid w:val="002E2303"/>
    <w:rsid w:val="002E24C0"/>
    <w:rsid w:val="002F1D21"/>
    <w:rsid w:val="002F44B3"/>
    <w:rsid w:val="002F532F"/>
    <w:rsid w:val="00301F8E"/>
    <w:rsid w:val="003050F9"/>
    <w:rsid w:val="00312F40"/>
    <w:rsid w:val="00315CBB"/>
    <w:rsid w:val="00320DAE"/>
    <w:rsid w:val="00335896"/>
    <w:rsid w:val="003447EA"/>
    <w:rsid w:val="00352482"/>
    <w:rsid w:val="00370D28"/>
    <w:rsid w:val="00372C9D"/>
    <w:rsid w:val="00375140"/>
    <w:rsid w:val="0038385E"/>
    <w:rsid w:val="00386FC1"/>
    <w:rsid w:val="003964D9"/>
    <w:rsid w:val="00397DF6"/>
    <w:rsid w:val="003A0483"/>
    <w:rsid w:val="003A789B"/>
    <w:rsid w:val="003D2585"/>
    <w:rsid w:val="003D79A2"/>
    <w:rsid w:val="003E42AC"/>
    <w:rsid w:val="003E7590"/>
    <w:rsid w:val="003F5362"/>
    <w:rsid w:val="00403A41"/>
    <w:rsid w:val="0041308B"/>
    <w:rsid w:val="00415BBB"/>
    <w:rsid w:val="00433E24"/>
    <w:rsid w:val="004655D0"/>
    <w:rsid w:val="004766E8"/>
    <w:rsid w:val="00481FE1"/>
    <w:rsid w:val="004934AA"/>
    <w:rsid w:val="004956C5"/>
    <w:rsid w:val="004B22E8"/>
    <w:rsid w:val="004B3DFE"/>
    <w:rsid w:val="004B5010"/>
    <w:rsid w:val="004C677C"/>
    <w:rsid w:val="004D0CE5"/>
    <w:rsid w:val="004E03E1"/>
    <w:rsid w:val="004E212D"/>
    <w:rsid w:val="00506B2E"/>
    <w:rsid w:val="00511FED"/>
    <w:rsid w:val="00514CFF"/>
    <w:rsid w:val="00514D0D"/>
    <w:rsid w:val="00521DD6"/>
    <w:rsid w:val="00525B05"/>
    <w:rsid w:val="00533C05"/>
    <w:rsid w:val="005353BE"/>
    <w:rsid w:val="0054335F"/>
    <w:rsid w:val="00546F1B"/>
    <w:rsid w:val="005508FF"/>
    <w:rsid w:val="00550D83"/>
    <w:rsid w:val="00565838"/>
    <w:rsid w:val="00566587"/>
    <w:rsid w:val="00577A98"/>
    <w:rsid w:val="00577E29"/>
    <w:rsid w:val="00590D68"/>
    <w:rsid w:val="005A1CFE"/>
    <w:rsid w:val="005E7BAD"/>
    <w:rsid w:val="00617336"/>
    <w:rsid w:val="00656778"/>
    <w:rsid w:val="00660224"/>
    <w:rsid w:val="00662089"/>
    <w:rsid w:val="00670EDA"/>
    <w:rsid w:val="00671716"/>
    <w:rsid w:val="00684E45"/>
    <w:rsid w:val="006A3E41"/>
    <w:rsid w:val="006A5454"/>
    <w:rsid w:val="006B5F53"/>
    <w:rsid w:val="006D3D62"/>
    <w:rsid w:val="006E6F73"/>
    <w:rsid w:val="006F7C77"/>
    <w:rsid w:val="0071100F"/>
    <w:rsid w:val="00716838"/>
    <w:rsid w:val="00723328"/>
    <w:rsid w:val="00730489"/>
    <w:rsid w:val="0074078A"/>
    <w:rsid w:val="00765F48"/>
    <w:rsid w:val="00771D86"/>
    <w:rsid w:val="007720BF"/>
    <w:rsid w:val="00781DAF"/>
    <w:rsid w:val="0079785C"/>
    <w:rsid w:val="00797DE1"/>
    <w:rsid w:val="007A0FC8"/>
    <w:rsid w:val="007A34E9"/>
    <w:rsid w:val="007B1900"/>
    <w:rsid w:val="007B65C5"/>
    <w:rsid w:val="007C5067"/>
    <w:rsid w:val="007D338F"/>
    <w:rsid w:val="007E41D2"/>
    <w:rsid w:val="007F141B"/>
    <w:rsid w:val="007F7B59"/>
    <w:rsid w:val="00804008"/>
    <w:rsid w:val="0080610F"/>
    <w:rsid w:val="00815285"/>
    <w:rsid w:val="00815731"/>
    <w:rsid w:val="00816AC0"/>
    <w:rsid w:val="00821EB0"/>
    <w:rsid w:val="00840809"/>
    <w:rsid w:val="00847638"/>
    <w:rsid w:val="00852728"/>
    <w:rsid w:val="008555C5"/>
    <w:rsid w:val="00856066"/>
    <w:rsid w:val="0086036F"/>
    <w:rsid w:val="00867146"/>
    <w:rsid w:val="00873B0D"/>
    <w:rsid w:val="0087742F"/>
    <w:rsid w:val="0088088C"/>
    <w:rsid w:val="00886EC0"/>
    <w:rsid w:val="008A58C0"/>
    <w:rsid w:val="008C0B0A"/>
    <w:rsid w:val="008C68BA"/>
    <w:rsid w:val="008D6DF2"/>
    <w:rsid w:val="008D7A1B"/>
    <w:rsid w:val="008E2854"/>
    <w:rsid w:val="008F29EE"/>
    <w:rsid w:val="008F2D4E"/>
    <w:rsid w:val="009010A2"/>
    <w:rsid w:val="009015FB"/>
    <w:rsid w:val="0090290C"/>
    <w:rsid w:val="0090626C"/>
    <w:rsid w:val="0091016C"/>
    <w:rsid w:val="0091123A"/>
    <w:rsid w:val="0092136B"/>
    <w:rsid w:val="00921E04"/>
    <w:rsid w:val="009458D5"/>
    <w:rsid w:val="00945CCC"/>
    <w:rsid w:val="009473FB"/>
    <w:rsid w:val="009571E5"/>
    <w:rsid w:val="00961409"/>
    <w:rsid w:val="00972597"/>
    <w:rsid w:val="00985DF8"/>
    <w:rsid w:val="009A12C0"/>
    <w:rsid w:val="009A401F"/>
    <w:rsid w:val="009B7A46"/>
    <w:rsid w:val="009C6F52"/>
    <w:rsid w:val="009D2CB0"/>
    <w:rsid w:val="009D5B65"/>
    <w:rsid w:val="009E5F9A"/>
    <w:rsid w:val="009F1389"/>
    <w:rsid w:val="009F325E"/>
    <w:rsid w:val="009F3F21"/>
    <w:rsid w:val="009F486F"/>
    <w:rsid w:val="00A07E1C"/>
    <w:rsid w:val="00A123D6"/>
    <w:rsid w:val="00A13033"/>
    <w:rsid w:val="00A1520E"/>
    <w:rsid w:val="00A23951"/>
    <w:rsid w:val="00A30FF7"/>
    <w:rsid w:val="00A34265"/>
    <w:rsid w:val="00A4126B"/>
    <w:rsid w:val="00A563D1"/>
    <w:rsid w:val="00A76CDF"/>
    <w:rsid w:val="00A80D12"/>
    <w:rsid w:val="00A94095"/>
    <w:rsid w:val="00A9460A"/>
    <w:rsid w:val="00AA602F"/>
    <w:rsid w:val="00AB2609"/>
    <w:rsid w:val="00AB76F0"/>
    <w:rsid w:val="00AD5839"/>
    <w:rsid w:val="00AD7921"/>
    <w:rsid w:val="00AF3CF5"/>
    <w:rsid w:val="00AF6D78"/>
    <w:rsid w:val="00B00EA2"/>
    <w:rsid w:val="00B075C3"/>
    <w:rsid w:val="00B123A1"/>
    <w:rsid w:val="00B15AAF"/>
    <w:rsid w:val="00B30274"/>
    <w:rsid w:val="00B422B2"/>
    <w:rsid w:val="00B466A6"/>
    <w:rsid w:val="00B5411D"/>
    <w:rsid w:val="00B57592"/>
    <w:rsid w:val="00B65CF6"/>
    <w:rsid w:val="00B74F9C"/>
    <w:rsid w:val="00B83263"/>
    <w:rsid w:val="00B90A22"/>
    <w:rsid w:val="00B94570"/>
    <w:rsid w:val="00B94762"/>
    <w:rsid w:val="00B94913"/>
    <w:rsid w:val="00B94C3F"/>
    <w:rsid w:val="00BC09C6"/>
    <w:rsid w:val="00BC5C15"/>
    <w:rsid w:val="00BD6576"/>
    <w:rsid w:val="00BE2769"/>
    <w:rsid w:val="00BF50B7"/>
    <w:rsid w:val="00C0633E"/>
    <w:rsid w:val="00C153CD"/>
    <w:rsid w:val="00C17B2A"/>
    <w:rsid w:val="00C25434"/>
    <w:rsid w:val="00C27728"/>
    <w:rsid w:val="00C278AE"/>
    <w:rsid w:val="00C46D39"/>
    <w:rsid w:val="00C522EA"/>
    <w:rsid w:val="00C57732"/>
    <w:rsid w:val="00C627E8"/>
    <w:rsid w:val="00C6539C"/>
    <w:rsid w:val="00C715C3"/>
    <w:rsid w:val="00CA082F"/>
    <w:rsid w:val="00CA310F"/>
    <w:rsid w:val="00CA3B10"/>
    <w:rsid w:val="00CA3DD5"/>
    <w:rsid w:val="00CB268B"/>
    <w:rsid w:val="00CB6D7E"/>
    <w:rsid w:val="00CD1F01"/>
    <w:rsid w:val="00CD7C04"/>
    <w:rsid w:val="00CE258E"/>
    <w:rsid w:val="00CE3B75"/>
    <w:rsid w:val="00CF5E2E"/>
    <w:rsid w:val="00D052B4"/>
    <w:rsid w:val="00D06CAC"/>
    <w:rsid w:val="00D13A66"/>
    <w:rsid w:val="00D22C00"/>
    <w:rsid w:val="00D3179C"/>
    <w:rsid w:val="00D36C11"/>
    <w:rsid w:val="00D42148"/>
    <w:rsid w:val="00D61478"/>
    <w:rsid w:val="00D62655"/>
    <w:rsid w:val="00D70D5D"/>
    <w:rsid w:val="00D93030"/>
    <w:rsid w:val="00DB3D2E"/>
    <w:rsid w:val="00DC1682"/>
    <w:rsid w:val="00DC1B78"/>
    <w:rsid w:val="00DE3DF5"/>
    <w:rsid w:val="00DF1084"/>
    <w:rsid w:val="00DF14EB"/>
    <w:rsid w:val="00DF7897"/>
    <w:rsid w:val="00E10F3A"/>
    <w:rsid w:val="00E17EF9"/>
    <w:rsid w:val="00E23302"/>
    <w:rsid w:val="00E24D91"/>
    <w:rsid w:val="00E317CF"/>
    <w:rsid w:val="00E370CA"/>
    <w:rsid w:val="00E50816"/>
    <w:rsid w:val="00E67785"/>
    <w:rsid w:val="00E766CD"/>
    <w:rsid w:val="00E84E00"/>
    <w:rsid w:val="00E84E60"/>
    <w:rsid w:val="00E851B3"/>
    <w:rsid w:val="00E85497"/>
    <w:rsid w:val="00E9032A"/>
    <w:rsid w:val="00E935F3"/>
    <w:rsid w:val="00E96E06"/>
    <w:rsid w:val="00EA1FB4"/>
    <w:rsid w:val="00EA21E8"/>
    <w:rsid w:val="00EA257A"/>
    <w:rsid w:val="00EA78A5"/>
    <w:rsid w:val="00EB0D61"/>
    <w:rsid w:val="00ED1297"/>
    <w:rsid w:val="00ED1628"/>
    <w:rsid w:val="00ED2330"/>
    <w:rsid w:val="00ED41C9"/>
    <w:rsid w:val="00ED59D2"/>
    <w:rsid w:val="00ED703B"/>
    <w:rsid w:val="00EE45C3"/>
    <w:rsid w:val="00EE79E1"/>
    <w:rsid w:val="00EF1C4A"/>
    <w:rsid w:val="00EF3908"/>
    <w:rsid w:val="00EF6D9E"/>
    <w:rsid w:val="00F06C5A"/>
    <w:rsid w:val="00F1587E"/>
    <w:rsid w:val="00F24900"/>
    <w:rsid w:val="00F3205F"/>
    <w:rsid w:val="00F33643"/>
    <w:rsid w:val="00F34D95"/>
    <w:rsid w:val="00F43A52"/>
    <w:rsid w:val="00F503F6"/>
    <w:rsid w:val="00F52740"/>
    <w:rsid w:val="00F534E7"/>
    <w:rsid w:val="00F546B3"/>
    <w:rsid w:val="00F60F95"/>
    <w:rsid w:val="00F62E69"/>
    <w:rsid w:val="00F62F11"/>
    <w:rsid w:val="00F76956"/>
    <w:rsid w:val="00F8206D"/>
    <w:rsid w:val="00F87461"/>
    <w:rsid w:val="00FB0BBB"/>
    <w:rsid w:val="00FB5039"/>
    <w:rsid w:val="00FB7FE2"/>
    <w:rsid w:val="00FD001D"/>
    <w:rsid w:val="00FD4261"/>
    <w:rsid w:val="00FD7FDB"/>
    <w:rsid w:val="00FF5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C5192D"/>
  <w15:chartTrackingRefBased/>
  <w15:docId w15:val="{99F1044B-6674-4770-968B-4811F782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45C3"/>
    <w:pPr>
      <w:widowControl w:val="0"/>
      <w:spacing w:line="400" w:lineRule="exact"/>
      <w:jc w:val="both"/>
    </w:pPr>
    <w:rPr>
      <w:rFonts w:ascii="Times New Roman" w:eastAsia="宋体" w:hAnsi="Times New Roman"/>
      <w:sz w:val="24"/>
      <w:szCs w:val="24"/>
    </w:rPr>
  </w:style>
  <w:style w:type="paragraph" w:styleId="1">
    <w:name w:val="heading 1"/>
    <w:basedOn w:val="a"/>
    <w:next w:val="a"/>
    <w:link w:val="10"/>
    <w:uiPriority w:val="9"/>
    <w:qFormat/>
    <w:rsid w:val="00D70D5D"/>
    <w:pPr>
      <w:keepNext/>
      <w:keepLines/>
      <w:spacing w:line="420" w:lineRule="auto"/>
      <w:jc w:val="center"/>
      <w:outlineLvl w:val="0"/>
    </w:pPr>
    <w:rPr>
      <w:rFonts w:ascii="黑体" w:eastAsia="黑体" w:hAnsi="黑体"/>
      <w:bCs/>
      <w:kern w:val="44"/>
      <w:sz w:val="32"/>
      <w:szCs w:val="36"/>
    </w:rPr>
  </w:style>
  <w:style w:type="paragraph" w:styleId="2">
    <w:name w:val="heading 2"/>
    <w:basedOn w:val="a"/>
    <w:next w:val="a"/>
    <w:link w:val="20"/>
    <w:uiPriority w:val="9"/>
    <w:unhideWhenUsed/>
    <w:qFormat/>
    <w:rsid w:val="000650D1"/>
    <w:pPr>
      <w:keepNext/>
      <w:keepLines/>
      <w:spacing w:line="415"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0650D1"/>
    <w:pPr>
      <w:keepNext/>
      <w:keepLines/>
      <w:spacing w:before="260" w:after="260" w:line="416" w:lineRule="auto"/>
      <w:jc w:val="left"/>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0D5D"/>
    <w:rPr>
      <w:rFonts w:ascii="黑体" w:eastAsia="黑体" w:hAnsi="黑体"/>
      <w:bCs/>
      <w:kern w:val="44"/>
      <w:sz w:val="32"/>
      <w:szCs w:val="36"/>
    </w:rPr>
  </w:style>
  <w:style w:type="character" w:customStyle="1" w:styleId="20">
    <w:name w:val="标题 2 字符"/>
    <w:basedOn w:val="a0"/>
    <w:link w:val="2"/>
    <w:uiPriority w:val="9"/>
    <w:rsid w:val="000650D1"/>
    <w:rPr>
      <w:rFonts w:asciiTheme="majorHAnsi" w:eastAsia="黑体" w:hAnsiTheme="majorHAnsi" w:cstheme="majorBidi"/>
      <w:bCs/>
      <w:sz w:val="28"/>
      <w:szCs w:val="32"/>
    </w:rPr>
  </w:style>
  <w:style w:type="character" w:customStyle="1" w:styleId="30">
    <w:name w:val="标题 3 字符"/>
    <w:basedOn w:val="a0"/>
    <w:link w:val="3"/>
    <w:uiPriority w:val="9"/>
    <w:rsid w:val="000650D1"/>
    <w:rPr>
      <w:rFonts w:ascii="Times New Roman" w:eastAsia="黑体" w:hAnsi="Times New Roman"/>
      <w:bCs/>
      <w:sz w:val="24"/>
      <w:szCs w:val="32"/>
    </w:rPr>
  </w:style>
  <w:style w:type="paragraph" w:styleId="a3">
    <w:name w:val="List Paragraph"/>
    <w:basedOn w:val="a"/>
    <w:uiPriority w:val="34"/>
    <w:qFormat/>
    <w:rsid w:val="008F2D4E"/>
    <w:pPr>
      <w:ind w:firstLineChars="200" w:firstLine="420"/>
    </w:pPr>
  </w:style>
  <w:style w:type="character" w:styleId="a4">
    <w:name w:val="annotation reference"/>
    <w:basedOn w:val="a0"/>
    <w:semiHidden/>
    <w:unhideWhenUsed/>
    <w:rsid w:val="002F44B3"/>
    <w:rPr>
      <w:sz w:val="21"/>
      <w:szCs w:val="21"/>
    </w:rPr>
  </w:style>
  <w:style w:type="paragraph" w:styleId="a5">
    <w:name w:val="annotation text"/>
    <w:basedOn w:val="a"/>
    <w:link w:val="a6"/>
    <w:semiHidden/>
    <w:unhideWhenUsed/>
    <w:rsid w:val="002F44B3"/>
    <w:pPr>
      <w:spacing w:line="240" w:lineRule="auto"/>
      <w:jc w:val="left"/>
    </w:pPr>
    <w:rPr>
      <w:rFonts w:cs="Times New Roman"/>
    </w:rPr>
  </w:style>
  <w:style w:type="character" w:customStyle="1" w:styleId="a6">
    <w:name w:val="批注文字 字符"/>
    <w:basedOn w:val="a0"/>
    <w:link w:val="a5"/>
    <w:semiHidden/>
    <w:rsid w:val="002F44B3"/>
    <w:rPr>
      <w:rFonts w:ascii="Times New Roman" w:eastAsia="宋体" w:hAnsi="Times New Roman" w:cs="Times New Roman"/>
      <w:sz w:val="24"/>
      <w:szCs w:val="24"/>
    </w:rPr>
  </w:style>
  <w:style w:type="character" w:customStyle="1" w:styleId="EqsChar">
    <w:name w:val="Eqs. Char"/>
    <w:link w:val="Eqs"/>
    <w:locked/>
    <w:rsid w:val="002F44B3"/>
    <w:rPr>
      <w:rFonts w:ascii="Times New Roman" w:eastAsia="楷体" w:hAnsi="Times New Roman" w:cs="Times New Roman"/>
    </w:rPr>
  </w:style>
  <w:style w:type="paragraph" w:customStyle="1" w:styleId="Eqs">
    <w:name w:val="Eqs."/>
    <w:basedOn w:val="a7"/>
    <w:link w:val="EqsChar"/>
    <w:qFormat/>
    <w:rsid w:val="002F44B3"/>
    <w:pPr>
      <w:jc w:val="right"/>
    </w:pPr>
    <w:rPr>
      <w:rFonts w:cs="Times New Roman"/>
      <w:szCs w:val="22"/>
    </w:rPr>
  </w:style>
  <w:style w:type="paragraph" w:styleId="a7">
    <w:name w:val="No Spacing"/>
    <w:aliases w:val="Photo"/>
    <w:link w:val="a8"/>
    <w:uiPriority w:val="1"/>
    <w:qFormat/>
    <w:rsid w:val="00D06CAC"/>
    <w:pPr>
      <w:widowControl w:val="0"/>
      <w:spacing w:line="360" w:lineRule="auto"/>
      <w:jc w:val="center"/>
    </w:pPr>
    <w:rPr>
      <w:rFonts w:ascii="Times New Roman" w:eastAsia="楷体" w:hAnsi="Times New Roman"/>
      <w:szCs w:val="24"/>
    </w:rPr>
  </w:style>
  <w:style w:type="paragraph" w:styleId="a9">
    <w:name w:val="Balloon Text"/>
    <w:basedOn w:val="a"/>
    <w:link w:val="aa"/>
    <w:uiPriority w:val="99"/>
    <w:semiHidden/>
    <w:unhideWhenUsed/>
    <w:rsid w:val="002F44B3"/>
    <w:pPr>
      <w:spacing w:line="240" w:lineRule="auto"/>
    </w:pPr>
    <w:rPr>
      <w:sz w:val="18"/>
      <w:szCs w:val="18"/>
    </w:rPr>
  </w:style>
  <w:style w:type="character" w:customStyle="1" w:styleId="aa">
    <w:name w:val="批注框文本 字符"/>
    <w:basedOn w:val="a0"/>
    <w:link w:val="a9"/>
    <w:uiPriority w:val="99"/>
    <w:semiHidden/>
    <w:rsid w:val="002F44B3"/>
    <w:rPr>
      <w:rFonts w:ascii="Times New Roman" w:eastAsia="宋体" w:hAnsi="Times New Roman"/>
      <w:sz w:val="18"/>
      <w:szCs w:val="18"/>
    </w:rPr>
  </w:style>
  <w:style w:type="character" w:styleId="ab">
    <w:name w:val="Placeholder Text"/>
    <w:basedOn w:val="a0"/>
    <w:uiPriority w:val="99"/>
    <w:semiHidden/>
    <w:rsid w:val="002F44B3"/>
    <w:rPr>
      <w:color w:val="808080"/>
    </w:rPr>
  </w:style>
  <w:style w:type="paragraph" w:styleId="ac">
    <w:name w:val="header"/>
    <w:basedOn w:val="a"/>
    <w:link w:val="ad"/>
    <w:uiPriority w:val="99"/>
    <w:unhideWhenUsed/>
    <w:rsid w:val="002F44B3"/>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2F44B3"/>
    <w:rPr>
      <w:rFonts w:ascii="Times New Roman" w:eastAsia="宋体" w:hAnsi="Times New Roman"/>
      <w:sz w:val="18"/>
      <w:szCs w:val="18"/>
    </w:rPr>
  </w:style>
  <w:style w:type="paragraph" w:styleId="ae">
    <w:name w:val="footer"/>
    <w:basedOn w:val="a"/>
    <w:link w:val="af"/>
    <w:uiPriority w:val="99"/>
    <w:unhideWhenUsed/>
    <w:rsid w:val="002F44B3"/>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2F44B3"/>
    <w:rPr>
      <w:rFonts w:ascii="Times New Roman" w:eastAsia="宋体" w:hAnsi="Times New Roman"/>
      <w:sz w:val="18"/>
      <w:szCs w:val="18"/>
    </w:rPr>
  </w:style>
  <w:style w:type="table" w:styleId="af0">
    <w:name w:val="Table Grid"/>
    <w:basedOn w:val="a1"/>
    <w:uiPriority w:val="39"/>
    <w:rsid w:val="002F4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F44B3"/>
    <w:rPr>
      <w:rFonts w:ascii="宋体" w:eastAsia="宋体" w:hAnsi="宋体" w:hint="eastAsia"/>
      <w:b w:val="0"/>
      <w:bCs w:val="0"/>
      <w:i w:val="0"/>
      <w:iCs w:val="0"/>
      <w:color w:val="000000"/>
      <w:sz w:val="24"/>
      <w:szCs w:val="24"/>
    </w:rPr>
  </w:style>
  <w:style w:type="character" w:customStyle="1" w:styleId="fontstyle21">
    <w:name w:val="fontstyle21"/>
    <w:basedOn w:val="a0"/>
    <w:rsid w:val="002F44B3"/>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2F44B3"/>
    <w:rPr>
      <w:rFonts w:ascii="Times New Roman" w:hAnsi="Times New Roman" w:cs="Times New Roman" w:hint="default"/>
      <w:b w:val="0"/>
      <w:bCs w:val="0"/>
      <w:i/>
      <w:iCs/>
      <w:color w:val="000000"/>
      <w:sz w:val="24"/>
      <w:szCs w:val="24"/>
    </w:rPr>
  </w:style>
  <w:style w:type="character" w:customStyle="1" w:styleId="fontstyle11">
    <w:name w:val="fontstyle11"/>
    <w:basedOn w:val="a0"/>
    <w:rsid w:val="002F44B3"/>
    <w:rPr>
      <w:rFonts w:ascii="TimesNewRomanPSMT" w:hAnsi="TimesNewRomanPSMT" w:cs="TimesNewRomanPSMT" w:hint="default"/>
      <w:b w:val="0"/>
      <w:bCs w:val="0"/>
      <w:i w:val="0"/>
      <w:iCs w:val="0"/>
      <w:color w:val="000000"/>
      <w:sz w:val="24"/>
      <w:szCs w:val="24"/>
    </w:rPr>
  </w:style>
  <w:style w:type="character" w:customStyle="1" w:styleId="fontstyle41">
    <w:name w:val="fontstyle41"/>
    <w:basedOn w:val="a0"/>
    <w:rsid w:val="002F44B3"/>
    <w:rPr>
      <w:rFonts w:ascii="MicrosoftYaHei" w:hAnsi="MicrosoftYaHei" w:hint="default"/>
      <w:b w:val="0"/>
      <w:bCs w:val="0"/>
      <w:i w:val="0"/>
      <w:iCs w:val="0"/>
      <w:color w:val="000000"/>
      <w:sz w:val="26"/>
      <w:szCs w:val="26"/>
    </w:rPr>
  </w:style>
  <w:style w:type="character" w:styleId="af1">
    <w:name w:val="Hyperlink"/>
    <w:basedOn w:val="a0"/>
    <w:uiPriority w:val="99"/>
    <w:unhideWhenUsed/>
    <w:rsid w:val="00D42148"/>
    <w:rPr>
      <w:color w:val="0563C1" w:themeColor="hyperlink"/>
      <w:u w:val="single"/>
    </w:rPr>
  </w:style>
  <w:style w:type="paragraph" w:styleId="11">
    <w:name w:val="toc 1"/>
    <w:basedOn w:val="a"/>
    <w:next w:val="a"/>
    <w:autoRedefine/>
    <w:uiPriority w:val="39"/>
    <w:unhideWhenUsed/>
    <w:rsid w:val="00D42148"/>
    <w:pPr>
      <w:spacing w:before="120"/>
      <w:jc w:val="left"/>
    </w:pPr>
    <w:rPr>
      <w:rFonts w:asciiTheme="minorHAnsi" w:eastAsiaTheme="minorHAnsi"/>
      <w:b/>
      <w:bCs/>
      <w:i/>
      <w:iCs/>
    </w:rPr>
  </w:style>
  <w:style w:type="paragraph" w:styleId="21">
    <w:name w:val="toc 2"/>
    <w:basedOn w:val="a"/>
    <w:next w:val="a"/>
    <w:autoRedefine/>
    <w:uiPriority w:val="39"/>
    <w:unhideWhenUsed/>
    <w:rsid w:val="00D42148"/>
    <w:pPr>
      <w:spacing w:before="120"/>
      <w:ind w:left="240"/>
      <w:jc w:val="left"/>
    </w:pPr>
    <w:rPr>
      <w:rFonts w:asciiTheme="minorHAnsi" w:eastAsiaTheme="minorHAnsi"/>
      <w:b/>
      <w:bCs/>
      <w:sz w:val="22"/>
      <w:szCs w:val="22"/>
    </w:rPr>
  </w:style>
  <w:style w:type="character" w:customStyle="1" w:styleId="a8">
    <w:name w:val="无间隔 字符"/>
    <w:aliases w:val="Photo 字符"/>
    <w:basedOn w:val="a0"/>
    <w:link w:val="a7"/>
    <w:uiPriority w:val="1"/>
    <w:locked/>
    <w:rsid w:val="00D06CAC"/>
    <w:rPr>
      <w:rFonts w:ascii="Times New Roman" w:eastAsia="楷体" w:hAnsi="Times New Roman"/>
      <w:szCs w:val="24"/>
    </w:rPr>
  </w:style>
  <w:style w:type="paragraph" w:styleId="TOC">
    <w:name w:val="TOC Heading"/>
    <w:basedOn w:val="1"/>
    <w:next w:val="a"/>
    <w:uiPriority w:val="39"/>
    <w:unhideWhenUsed/>
    <w:qFormat/>
    <w:rsid w:val="00D42148"/>
    <w:pPr>
      <w:widowControl/>
      <w:spacing w:before="480" w:line="276" w:lineRule="auto"/>
      <w:ind w:firstLineChars="200" w:firstLine="200"/>
      <w:outlineLvl w:val="9"/>
    </w:pPr>
    <w:rPr>
      <w:rFonts w:asciiTheme="majorHAnsi" w:eastAsiaTheme="majorEastAsia" w:hAnsiTheme="majorHAnsi" w:cstheme="majorBidi"/>
      <w:color w:val="2E74B5" w:themeColor="accent1" w:themeShade="BF"/>
      <w:kern w:val="0"/>
      <w:sz w:val="28"/>
      <w:szCs w:val="28"/>
    </w:rPr>
  </w:style>
  <w:style w:type="paragraph" w:styleId="31">
    <w:name w:val="toc 3"/>
    <w:basedOn w:val="a"/>
    <w:next w:val="a"/>
    <w:autoRedefine/>
    <w:uiPriority w:val="39"/>
    <w:unhideWhenUsed/>
    <w:rsid w:val="002D4F3E"/>
    <w:pPr>
      <w:ind w:left="480"/>
      <w:jc w:val="left"/>
    </w:pPr>
    <w:rPr>
      <w:rFonts w:asciiTheme="minorHAnsi" w:eastAsiaTheme="minorHAnsi"/>
      <w:sz w:val="20"/>
      <w:szCs w:val="20"/>
    </w:rPr>
  </w:style>
  <w:style w:type="paragraph" w:styleId="4">
    <w:name w:val="toc 4"/>
    <w:basedOn w:val="a"/>
    <w:next w:val="a"/>
    <w:autoRedefine/>
    <w:uiPriority w:val="39"/>
    <w:unhideWhenUsed/>
    <w:rsid w:val="00565838"/>
    <w:pPr>
      <w:ind w:left="720"/>
      <w:jc w:val="left"/>
    </w:pPr>
    <w:rPr>
      <w:rFonts w:asciiTheme="minorHAnsi" w:eastAsiaTheme="minorHAnsi"/>
      <w:sz w:val="20"/>
      <w:szCs w:val="20"/>
    </w:rPr>
  </w:style>
  <w:style w:type="paragraph" w:styleId="5">
    <w:name w:val="toc 5"/>
    <w:basedOn w:val="a"/>
    <w:next w:val="a"/>
    <w:autoRedefine/>
    <w:uiPriority w:val="39"/>
    <w:unhideWhenUsed/>
    <w:rsid w:val="00565838"/>
    <w:pPr>
      <w:ind w:left="960"/>
      <w:jc w:val="left"/>
    </w:pPr>
    <w:rPr>
      <w:rFonts w:asciiTheme="minorHAnsi" w:eastAsiaTheme="minorHAnsi"/>
      <w:sz w:val="20"/>
      <w:szCs w:val="20"/>
    </w:rPr>
  </w:style>
  <w:style w:type="paragraph" w:styleId="6">
    <w:name w:val="toc 6"/>
    <w:basedOn w:val="a"/>
    <w:next w:val="a"/>
    <w:autoRedefine/>
    <w:uiPriority w:val="39"/>
    <w:unhideWhenUsed/>
    <w:rsid w:val="00565838"/>
    <w:pPr>
      <w:ind w:left="1200"/>
      <w:jc w:val="left"/>
    </w:pPr>
    <w:rPr>
      <w:rFonts w:asciiTheme="minorHAnsi" w:eastAsiaTheme="minorHAnsi"/>
      <w:sz w:val="20"/>
      <w:szCs w:val="20"/>
    </w:rPr>
  </w:style>
  <w:style w:type="paragraph" w:styleId="7">
    <w:name w:val="toc 7"/>
    <w:basedOn w:val="a"/>
    <w:next w:val="a"/>
    <w:autoRedefine/>
    <w:uiPriority w:val="39"/>
    <w:unhideWhenUsed/>
    <w:rsid w:val="00565838"/>
    <w:pPr>
      <w:ind w:left="1440"/>
      <w:jc w:val="left"/>
    </w:pPr>
    <w:rPr>
      <w:rFonts w:asciiTheme="minorHAnsi" w:eastAsiaTheme="minorHAnsi"/>
      <w:sz w:val="20"/>
      <w:szCs w:val="20"/>
    </w:rPr>
  </w:style>
  <w:style w:type="paragraph" w:styleId="8">
    <w:name w:val="toc 8"/>
    <w:basedOn w:val="a"/>
    <w:next w:val="a"/>
    <w:autoRedefine/>
    <w:uiPriority w:val="39"/>
    <w:unhideWhenUsed/>
    <w:rsid w:val="00565838"/>
    <w:pPr>
      <w:ind w:left="1680"/>
      <w:jc w:val="left"/>
    </w:pPr>
    <w:rPr>
      <w:rFonts w:asciiTheme="minorHAnsi" w:eastAsiaTheme="minorHAnsi"/>
      <w:sz w:val="20"/>
      <w:szCs w:val="20"/>
    </w:rPr>
  </w:style>
  <w:style w:type="paragraph" w:styleId="9">
    <w:name w:val="toc 9"/>
    <w:basedOn w:val="a"/>
    <w:next w:val="a"/>
    <w:autoRedefine/>
    <w:uiPriority w:val="39"/>
    <w:unhideWhenUsed/>
    <w:rsid w:val="00565838"/>
    <w:pPr>
      <w:ind w:left="192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86870">
      <w:bodyDiv w:val="1"/>
      <w:marLeft w:val="0"/>
      <w:marRight w:val="0"/>
      <w:marTop w:val="0"/>
      <w:marBottom w:val="0"/>
      <w:divBdr>
        <w:top w:val="none" w:sz="0" w:space="0" w:color="auto"/>
        <w:left w:val="none" w:sz="0" w:space="0" w:color="auto"/>
        <w:bottom w:val="none" w:sz="0" w:space="0" w:color="auto"/>
        <w:right w:val="none" w:sz="0" w:space="0" w:color="auto"/>
      </w:divBdr>
    </w:div>
    <w:div w:id="328169510">
      <w:bodyDiv w:val="1"/>
      <w:marLeft w:val="0"/>
      <w:marRight w:val="0"/>
      <w:marTop w:val="0"/>
      <w:marBottom w:val="0"/>
      <w:divBdr>
        <w:top w:val="none" w:sz="0" w:space="0" w:color="auto"/>
        <w:left w:val="none" w:sz="0" w:space="0" w:color="auto"/>
        <w:bottom w:val="none" w:sz="0" w:space="0" w:color="auto"/>
        <w:right w:val="none" w:sz="0" w:space="0" w:color="auto"/>
      </w:divBdr>
    </w:div>
    <w:div w:id="542864815">
      <w:bodyDiv w:val="1"/>
      <w:marLeft w:val="0"/>
      <w:marRight w:val="0"/>
      <w:marTop w:val="0"/>
      <w:marBottom w:val="0"/>
      <w:divBdr>
        <w:top w:val="none" w:sz="0" w:space="0" w:color="auto"/>
        <w:left w:val="none" w:sz="0" w:space="0" w:color="auto"/>
        <w:bottom w:val="none" w:sz="0" w:space="0" w:color="auto"/>
        <w:right w:val="none" w:sz="0" w:space="0" w:color="auto"/>
      </w:divBdr>
    </w:div>
    <w:div w:id="92727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99" Type="http://schemas.openxmlformats.org/officeDocument/2006/relationships/image" Target="media/image184.wmf"/><Relationship Id="rId21" Type="http://schemas.microsoft.com/office/2007/relationships/hdphoto" Target="media/hdphoto2.wdp"/><Relationship Id="rId63" Type="http://schemas.microsoft.com/office/2007/relationships/hdphoto" Target="media/hdphoto9.wdp"/><Relationship Id="rId159" Type="http://schemas.openxmlformats.org/officeDocument/2006/relationships/oleObject" Target="embeddings/oleObject41.bin"/><Relationship Id="rId324" Type="http://schemas.openxmlformats.org/officeDocument/2006/relationships/image" Target="media/image197.jpeg"/><Relationship Id="rId366" Type="http://schemas.openxmlformats.org/officeDocument/2006/relationships/oleObject" Target="embeddings/oleObject117.bin"/><Relationship Id="rId170" Type="http://schemas.openxmlformats.org/officeDocument/2006/relationships/image" Target="media/image104.wmf"/><Relationship Id="rId226" Type="http://schemas.openxmlformats.org/officeDocument/2006/relationships/oleObject" Target="embeddings/oleObject59.bin"/><Relationship Id="rId268" Type="http://schemas.openxmlformats.org/officeDocument/2006/relationships/oleObject" Target="embeddings/oleObject78.bin"/><Relationship Id="rId32" Type="http://schemas.microsoft.com/office/2007/relationships/hdphoto" Target="media/hdphoto7.wdp"/><Relationship Id="rId74" Type="http://schemas.openxmlformats.org/officeDocument/2006/relationships/oleObject" Target="embeddings/oleObject9.bin"/><Relationship Id="rId128" Type="http://schemas.openxmlformats.org/officeDocument/2006/relationships/oleObject" Target="embeddings/oleObject27.bin"/><Relationship Id="rId335" Type="http://schemas.openxmlformats.org/officeDocument/2006/relationships/image" Target="media/image203.tif"/><Relationship Id="rId5" Type="http://schemas.openxmlformats.org/officeDocument/2006/relationships/webSettings" Target="webSettings.xml"/><Relationship Id="rId181" Type="http://schemas.openxmlformats.org/officeDocument/2006/relationships/image" Target="media/image111.emf"/><Relationship Id="rId237" Type="http://schemas.openxmlformats.org/officeDocument/2006/relationships/image" Target="media/image153.wmf"/><Relationship Id="rId279" Type="http://schemas.openxmlformats.org/officeDocument/2006/relationships/image" Target="media/image174.wmf"/><Relationship Id="rId43" Type="http://schemas.openxmlformats.org/officeDocument/2006/relationships/image" Target="media/image24.wmf"/><Relationship Id="rId139" Type="http://schemas.openxmlformats.org/officeDocument/2006/relationships/image" Target="media/image87.wmf"/><Relationship Id="rId290" Type="http://schemas.openxmlformats.org/officeDocument/2006/relationships/oleObject" Target="embeddings/oleObject90.bin"/><Relationship Id="rId304" Type="http://schemas.openxmlformats.org/officeDocument/2006/relationships/oleObject" Target="embeddings/oleObject97.bin"/><Relationship Id="rId346" Type="http://schemas.openxmlformats.org/officeDocument/2006/relationships/oleObject" Target="embeddings/oleObject111.bin"/><Relationship Id="rId85" Type="http://schemas.openxmlformats.org/officeDocument/2006/relationships/image" Target="media/image54.wmf"/><Relationship Id="rId150" Type="http://schemas.openxmlformats.org/officeDocument/2006/relationships/oleObject" Target="embeddings/oleObject38.bin"/><Relationship Id="rId192" Type="http://schemas.openxmlformats.org/officeDocument/2006/relationships/image" Target="media/image122.emf"/><Relationship Id="rId206" Type="http://schemas.openxmlformats.org/officeDocument/2006/relationships/oleObject" Target="embeddings/oleObject56.bin"/><Relationship Id="rId248" Type="http://schemas.openxmlformats.org/officeDocument/2006/relationships/image" Target="media/image158.wmf"/><Relationship Id="rId12" Type="http://schemas.microsoft.com/office/2007/relationships/hdphoto" Target="media/hdphoto1.wdp"/><Relationship Id="rId108" Type="http://schemas.openxmlformats.org/officeDocument/2006/relationships/image" Target="media/image68.png"/><Relationship Id="rId315" Type="http://schemas.openxmlformats.org/officeDocument/2006/relationships/image" Target="media/image192.wmf"/><Relationship Id="rId357" Type="http://schemas.openxmlformats.org/officeDocument/2006/relationships/image" Target="media/image219.png"/><Relationship Id="rId54" Type="http://schemas.openxmlformats.org/officeDocument/2006/relationships/image" Target="media/image31.png"/><Relationship Id="rId96" Type="http://schemas.openxmlformats.org/officeDocument/2006/relationships/oleObject" Target="embeddings/oleObject17.bin"/><Relationship Id="rId161" Type="http://schemas.openxmlformats.org/officeDocument/2006/relationships/oleObject" Target="embeddings/oleObject42.bin"/><Relationship Id="rId217" Type="http://schemas.openxmlformats.org/officeDocument/2006/relationships/image" Target="media/image140.tif"/><Relationship Id="rId259" Type="http://schemas.openxmlformats.org/officeDocument/2006/relationships/image" Target="media/image165.wmf"/><Relationship Id="rId23" Type="http://schemas.microsoft.com/office/2007/relationships/hdphoto" Target="media/hdphoto3.wdp"/><Relationship Id="rId119" Type="http://schemas.openxmlformats.org/officeDocument/2006/relationships/image" Target="media/image76.wmf"/><Relationship Id="rId270" Type="http://schemas.openxmlformats.org/officeDocument/2006/relationships/oleObject" Target="embeddings/oleObject79.bin"/><Relationship Id="rId326" Type="http://schemas.openxmlformats.org/officeDocument/2006/relationships/package" Target="embeddings/Microsoft_Visio___3.vsdx"/><Relationship Id="rId65" Type="http://schemas.openxmlformats.org/officeDocument/2006/relationships/oleObject" Target="embeddings/oleObject7.bin"/><Relationship Id="rId130" Type="http://schemas.openxmlformats.org/officeDocument/2006/relationships/oleObject" Target="embeddings/oleObject28.bin"/><Relationship Id="rId368" Type="http://schemas.openxmlformats.org/officeDocument/2006/relationships/image" Target="media/image229.wmf"/><Relationship Id="rId172" Type="http://schemas.openxmlformats.org/officeDocument/2006/relationships/image" Target="media/image105.wmf"/><Relationship Id="rId228" Type="http://schemas.openxmlformats.org/officeDocument/2006/relationships/oleObject" Target="embeddings/oleObject60.bin"/><Relationship Id="rId281" Type="http://schemas.openxmlformats.org/officeDocument/2006/relationships/image" Target="media/image175.wmf"/><Relationship Id="rId337" Type="http://schemas.openxmlformats.org/officeDocument/2006/relationships/image" Target="media/image205.png"/><Relationship Id="rId34" Type="http://schemas.openxmlformats.org/officeDocument/2006/relationships/image" Target="media/image19.png"/><Relationship Id="rId76" Type="http://schemas.openxmlformats.org/officeDocument/2006/relationships/oleObject" Target="embeddings/oleObject10.bin"/><Relationship Id="rId141" Type="http://schemas.openxmlformats.org/officeDocument/2006/relationships/image" Target="media/image88.wmf"/><Relationship Id="rId7" Type="http://schemas.openxmlformats.org/officeDocument/2006/relationships/endnotes" Target="endnotes.xml"/><Relationship Id="rId183" Type="http://schemas.openxmlformats.org/officeDocument/2006/relationships/image" Target="media/image113.emf"/><Relationship Id="rId239" Type="http://schemas.openxmlformats.org/officeDocument/2006/relationships/oleObject" Target="embeddings/oleObject66.bin"/><Relationship Id="rId250" Type="http://schemas.openxmlformats.org/officeDocument/2006/relationships/image" Target="media/image159.wmf"/><Relationship Id="rId292" Type="http://schemas.openxmlformats.org/officeDocument/2006/relationships/oleObject" Target="embeddings/oleObject91.bin"/><Relationship Id="rId306" Type="http://schemas.openxmlformats.org/officeDocument/2006/relationships/oleObject" Target="embeddings/oleObject98.bin"/><Relationship Id="rId45" Type="http://schemas.openxmlformats.org/officeDocument/2006/relationships/image" Target="media/image25.wmf"/><Relationship Id="rId87" Type="http://schemas.openxmlformats.org/officeDocument/2006/relationships/oleObject" Target="embeddings/oleObject13.bin"/><Relationship Id="rId110" Type="http://schemas.openxmlformats.org/officeDocument/2006/relationships/image" Target="media/image69.wmf"/><Relationship Id="rId348" Type="http://schemas.openxmlformats.org/officeDocument/2006/relationships/oleObject" Target="embeddings/oleObject113.bin"/><Relationship Id="rId152" Type="http://schemas.openxmlformats.org/officeDocument/2006/relationships/image" Target="media/image94.png"/><Relationship Id="rId194" Type="http://schemas.openxmlformats.org/officeDocument/2006/relationships/image" Target="media/image124.wmf"/><Relationship Id="rId208" Type="http://schemas.openxmlformats.org/officeDocument/2006/relationships/oleObject" Target="embeddings/oleObject57.bin"/><Relationship Id="rId261" Type="http://schemas.openxmlformats.org/officeDocument/2006/relationships/image" Target="media/image166.wmf"/><Relationship Id="rId14" Type="http://schemas.openxmlformats.org/officeDocument/2006/relationships/image" Target="media/image5.gif"/><Relationship Id="rId56" Type="http://schemas.openxmlformats.org/officeDocument/2006/relationships/image" Target="media/image33.png"/><Relationship Id="rId317" Type="http://schemas.openxmlformats.org/officeDocument/2006/relationships/image" Target="media/image193.wmf"/><Relationship Id="rId359" Type="http://schemas.openxmlformats.org/officeDocument/2006/relationships/image" Target="media/image221.png"/><Relationship Id="rId98" Type="http://schemas.openxmlformats.org/officeDocument/2006/relationships/oleObject" Target="embeddings/oleObject18.bin"/><Relationship Id="rId121" Type="http://schemas.openxmlformats.org/officeDocument/2006/relationships/oleObject" Target="embeddings/oleObject24.bin"/><Relationship Id="rId163" Type="http://schemas.openxmlformats.org/officeDocument/2006/relationships/oleObject" Target="embeddings/oleObject43.bin"/><Relationship Id="rId219" Type="http://schemas.openxmlformats.org/officeDocument/2006/relationships/image" Target="media/image142.tiff"/><Relationship Id="rId370" Type="http://schemas.openxmlformats.org/officeDocument/2006/relationships/hyperlink" Target="http://doi.org/10.1364/OE.18.013187" TargetMode="External"/><Relationship Id="rId230" Type="http://schemas.openxmlformats.org/officeDocument/2006/relationships/oleObject" Target="embeddings/oleObject61.bin"/><Relationship Id="rId25" Type="http://schemas.microsoft.com/office/2007/relationships/hdphoto" Target="media/hdphoto4.wdp"/><Relationship Id="rId67" Type="http://schemas.openxmlformats.org/officeDocument/2006/relationships/image" Target="media/image41.wmf"/><Relationship Id="rId272" Type="http://schemas.openxmlformats.org/officeDocument/2006/relationships/oleObject" Target="embeddings/oleObject80.bin"/><Relationship Id="rId328" Type="http://schemas.openxmlformats.org/officeDocument/2006/relationships/oleObject" Target="embeddings/oleObject107.bin"/><Relationship Id="rId132" Type="http://schemas.openxmlformats.org/officeDocument/2006/relationships/oleObject" Target="embeddings/oleObject29.bin"/><Relationship Id="rId174" Type="http://schemas.openxmlformats.org/officeDocument/2006/relationships/image" Target="media/image106.wmf"/><Relationship Id="rId241" Type="http://schemas.openxmlformats.org/officeDocument/2006/relationships/oleObject" Target="embeddings/oleObject67.bin"/><Relationship Id="rId36" Type="http://schemas.openxmlformats.org/officeDocument/2006/relationships/image" Target="media/image20.png"/><Relationship Id="rId283" Type="http://schemas.openxmlformats.org/officeDocument/2006/relationships/image" Target="media/image176.wmf"/><Relationship Id="rId339" Type="http://schemas.openxmlformats.org/officeDocument/2006/relationships/image" Target="media/image207.png"/><Relationship Id="rId78" Type="http://schemas.openxmlformats.org/officeDocument/2006/relationships/image" Target="media/image49.wmf"/><Relationship Id="rId99" Type="http://schemas.openxmlformats.org/officeDocument/2006/relationships/image" Target="media/image62.wmf"/><Relationship Id="rId101" Type="http://schemas.openxmlformats.org/officeDocument/2006/relationships/image" Target="media/image64.wmf"/><Relationship Id="rId122" Type="http://schemas.openxmlformats.org/officeDocument/2006/relationships/image" Target="media/image78.wmf"/><Relationship Id="rId143" Type="http://schemas.openxmlformats.org/officeDocument/2006/relationships/image" Target="media/image89.wmf"/><Relationship Id="rId164" Type="http://schemas.openxmlformats.org/officeDocument/2006/relationships/image" Target="media/image101.wmf"/><Relationship Id="rId185" Type="http://schemas.openxmlformats.org/officeDocument/2006/relationships/image" Target="media/image115.emf"/><Relationship Id="rId350" Type="http://schemas.openxmlformats.org/officeDocument/2006/relationships/oleObject" Target="embeddings/oleObject114.bin"/><Relationship Id="rId371"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133.tif"/><Relationship Id="rId26" Type="http://schemas.openxmlformats.org/officeDocument/2006/relationships/image" Target="media/image14.png"/><Relationship Id="rId231" Type="http://schemas.openxmlformats.org/officeDocument/2006/relationships/image" Target="media/image150.wmf"/><Relationship Id="rId252" Type="http://schemas.openxmlformats.org/officeDocument/2006/relationships/oleObject" Target="embeddings/oleObject73.bin"/><Relationship Id="rId273" Type="http://schemas.openxmlformats.org/officeDocument/2006/relationships/oleObject" Target="embeddings/oleObject81.bin"/><Relationship Id="rId294" Type="http://schemas.openxmlformats.org/officeDocument/2006/relationships/oleObject" Target="embeddings/oleObject92.bin"/><Relationship Id="rId308" Type="http://schemas.openxmlformats.org/officeDocument/2006/relationships/oleObject" Target="embeddings/oleObject99.bin"/><Relationship Id="rId329" Type="http://schemas.openxmlformats.org/officeDocument/2006/relationships/image" Target="media/image200.wmf"/><Relationship Id="rId47" Type="http://schemas.openxmlformats.org/officeDocument/2006/relationships/image" Target="media/image26.wmf"/><Relationship Id="rId68" Type="http://schemas.openxmlformats.org/officeDocument/2006/relationships/oleObject" Target="embeddings/oleObject8.bin"/><Relationship Id="rId89" Type="http://schemas.openxmlformats.org/officeDocument/2006/relationships/oleObject" Target="embeddings/oleObject14.bin"/><Relationship Id="rId112" Type="http://schemas.openxmlformats.org/officeDocument/2006/relationships/image" Target="media/image71.wmf"/><Relationship Id="rId133" Type="http://schemas.openxmlformats.org/officeDocument/2006/relationships/image" Target="media/image84.wmf"/><Relationship Id="rId154" Type="http://schemas.openxmlformats.org/officeDocument/2006/relationships/image" Target="media/image96.wmf"/><Relationship Id="rId175" Type="http://schemas.openxmlformats.org/officeDocument/2006/relationships/oleObject" Target="embeddings/oleObject49.bin"/><Relationship Id="rId340" Type="http://schemas.openxmlformats.org/officeDocument/2006/relationships/image" Target="media/image208.png"/><Relationship Id="rId361" Type="http://schemas.openxmlformats.org/officeDocument/2006/relationships/image" Target="media/image223.png"/><Relationship Id="rId196" Type="http://schemas.openxmlformats.org/officeDocument/2006/relationships/image" Target="media/image125.wmf"/><Relationship Id="rId200" Type="http://schemas.openxmlformats.org/officeDocument/2006/relationships/image" Target="media/image127.wmf"/><Relationship Id="rId16" Type="http://schemas.openxmlformats.org/officeDocument/2006/relationships/image" Target="media/image7.png"/><Relationship Id="rId221" Type="http://schemas.openxmlformats.org/officeDocument/2006/relationships/image" Target="media/image144.emf"/><Relationship Id="rId242" Type="http://schemas.openxmlformats.org/officeDocument/2006/relationships/image" Target="media/image155.wmf"/><Relationship Id="rId263" Type="http://schemas.openxmlformats.org/officeDocument/2006/relationships/image" Target="media/image167.wmf"/><Relationship Id="rId284" Type="http://schemas.openxmlformats.org/officeDocument/2006/relationships/oleObject" Target="embeddings/oleObject87.bin"/><Relationship Id="rId319" Type="http://schemas.openxmlformats.org/officeDocument/2006/relationships/image" Target="media/image194.wmf"/><Relationship Id="rId37" Type="http://schemas.openxmlformats.org/officeDocument/2006/relationships/image" Target="media/image21.emf"/><Relationship Id="rId58" Type="http://schemas.openxmlformats.org/officeDocument/2006/relationships/image" Target="media/image35.png"/><Relationship Id="rId79" Type="http://schemas.openxmlformats.org/officeDocument/2006/relationships/image" Target="media/image50.wmf"/><Relationship Id="rId102" Type="http://schemas.openxmlformats.org/officeDocument/2006/relationships/oleObject" Target="embeddings/oleObject19.bin"/><Relationship Id="rId123" Type="http://schemas.openxmlformats.org/officeDocument/2006/relationships/oleObject" Target="embeddings/oleObject25.bin"/><Relationship Id="rId144" Type="http://schemas.openxmlformats.org/officeDocument/2006/relationships/oleObject" Target="embeddings/oleObject35.bin"/><Relationship Id="rId330" Type="http://schemas.openxmlformats.org/officeDocument/2006/relationships/oleObject" Target="embeddings/oleObject108.bin"/><Relationship Id="rId90" Type="http://schemas.openxmlformats.org/officeDocument/2006/relationships/image" Target="media/image57.wmf"/><Relationship Id="rId165" Type="http://schemas.openxmlformats.org/officeDocument/2006/relationships/oleObject" Target="embeddings/oleObject44.bin"/><Relationship Id="rId186" Type="http://schemas.openxmlformats.org/officeDocument/2006/relationships/image" Target="media/image116.emf"/><Relationship Id="rId351" Type="http://schemas.openxmlformats.org/officeDocument/2006/relationships/oleObject" Target="embeddings/oleObject115.bin"/><Relationship Id="rId372" Type="http://schemas.microsoft.com/office/2011/relationships/people" Target="people.xml"/><Relationship Id="rId211" Type="http://schemas.openxmlformats.org/officeDocument/2006/relationships/image" Target="media/image134.tiff"/><Relationship Id="rId232" Type="http://schemas.openxmlformats.org/officeDocument/2006/relationships/oleObject" Target="embeddings/oleObject62.bin"/><Relationship Id="rId253" Type="http://schemas.openxmlformats.org/officeDocument/2006/relationships/image" Target="media/image160.emf"/><Relationship Id="rId274" Type="http://schemas.openxmlformats.org/officeDocument/2006/relationships/oleObject" Target="embeddings/oleObject82.bin"/><Relationship Id="rId295" Type="http://schemas.openxmlformats.org/officeDocument/2006/relationships/image" Target="media/image182.wmf"/><Relationship Id="rId309" Type="http://schemas.openxmlformats.org/officeDocument/2006/relationships/image" Target="media/image189.wmf"/><Relationship Id="rId27" Type="http://schemas.openxmlformats.org/officeDocument/2006/relationships/image" Target="media/image15.png"/><Relationship Id="rId48" Type="http://schemas.openxmlformats.org/officeDocument/2006/relationships/oleObject" Target="embeddings/oleObject5.bin"/><Relationship Id="rId69" Type="http://schemas.openxmlformats.org/officeDocument/2006/relationships/image" Target="media/image42.wmf"/><Relationship Id="rId113" Type="http://schemas.openxmlformats.org/officeDocument/2006/relationships/image" Target="media/image72.wmf"/><Relationship Id="rId134" Type="http://schemas.openxmlformats.org/officeDocument/2006/relationships/oleObject" Target="embeddings/oleObject30.bin"/><Relationship Id="rId320" Type="http://schemas.openxmlformats.org/officeDocument/2006/relationships/oleObject" Target="embeddings/oleObject105.bin"/><Relationship Id="rId80" Type="http://schemas.openxmlformats.org/officeDocument/2006/relationships/oleObject" Target="embeddings/oleObject11.bin"/><Relationship Id="rId155" Type="http://schemas.openxmlformats.org/officeDocument/2006/relationships/oleObject" Target="embeddings/oleObject39.bin"/><Relationship Id="rId176" Type="http://schemas.openxmlformats.org/officeDocument/2006/relationships/image" Target="media/image107.wmf"/><Relationship Id="rId197" Type="http://schemas.openxmlformats.org/officeDocument/2006/relationships/oleObject" Target="embeddings/oleObject52.bin"/><Relationship Id="rId341" Type="http://schemas.openxmlformats.org/officeDocument/2006/relationships/image" Target="media/image209.tif"/><Relationship Id="rId362" Type="http://schemas.openxmlformats.org/officeDocument/2006/relationships/image" Target="media/image224.png"/><Relationship Id="rId201" Type="http://schemas.openxmlformats.org/officeDocument/2006/relationships/oleObject" Target="embeddings/oleObject54.bin"/><Relationship Id="rId222" Type="http://schemas.openxmlformats.org/officeDocument/2006/relationships/image" Target="media/image145.tiff"/><Relationship Id="rId243" Type="http://schemas.openxmlformats.org/officeDocument/2006/relationships/oleObject" Target="embeddings/oleObject68.bin"/><Relationship Id="rId264" Type="http://schemas.openxmlformats.org/officeDocument/2006/relationships/oleObject" Target="embeddings/oleObject76.bin"/><Relationship Id="rId285" Type="http://schemas.openxmlformats.org/officeDocument/2006/relationships/image" Target="media/image177.wmf"/><Relationship Id="rId17" Type="http://schemas.openxmlformats.org/officeDocument/2006/relationships/image" Target="media/image8.png"/><Relationship Id="rId38" Type="http://schemas.openxmlformats.org/officeDocument/2006/relationships/package" Target="embeddings/Microsoft_Visio___.vsdx"/><Relationship Id="rId59" Type="http://schemas.openxmlformats.org/officeDocument/2006/relationships/image" Target="media/image36.png"/><Relationship Id="rId103" Type="http://schemas.openxmlformats.org/officeDocument/2006/relationships/image" Target="media/image65.wmf"/><Relationship Id="rId124" Type="http://schemas.openxmlformats.org/officeDocument/2006/relationships/image" Target="media/image79.wmf"/><Relationship Id="rId310" Type="http://schemas.openxmlformats.org/officeDocument/2006/relationships/oleObject" Target="embeddings/oleObject100.bin"/><Relationship Id="rId70" Type="http://schemas.openxmlformats.org/officeDocument/2006/relationships/image" Target="media/image43.wmf"/><Relationship Id="rId91" Type="http://schemas.openxmlformats.org/officeDocument/2006/relationships/image" Target="media/image58.wmf"/><Relationship Id="rId145" Type="http://schemas.openxmlformats.org/officeDocument/2006/relationships/image" Target="media/image90.wmf"/><Relationship Id="rId166" Type="http://schemas.openxmlformats.org/officeDocument/2006/relationships/image" Target="media/image102.wmf"/><Relationship Id="rId187" Type="http://schemas.openxmlformats.org/officeDocument/2006/relationships/image" Target="media/image117.emf"/><Relationship Id="rId331" Type="http://schemas.openxmlformats.org/officeDocument/2006/relationships/image" Target="media/image201.wmf"/><Relationship Id="rId352" Type="http://schemas.openxmlformats.org/officeDocument/2006/relationships/oleObject" Target="embeddings/oleObject116.bin"/><Relationship Id="rId373"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1.wmf"/><Relationship Id="rId254" Type="http://schemas.openxmlformats.org/officeDocument/2006/relationships/image" Target="media/image161.emf"/><Relationship Id="rId28" Type="http://schemas.microsoft.com/office/2007/relationships/hdphoto" Target="media/hdphoto5.wdp"/><Relationship Id="rId49" Type="http://schemas.openxmlformats.org/officeDocument/2006/relationships/image" Target="media/image27.wmf"/><Relationship Id="rId114" Type="http://schemas.openxmlformats.org/officeDocument/2006/relationships/image" Target="media/image73.wmf"/><Relationship Id="rId275" Type="http://schemas.openxmlformats.org/officeDocument/2006/relationships/image" Target="media/image172.wmf"/><Relationship Id="rId296" Type="http://schemas.openxmlformats.org/officeDocument/2006/relationships/oleObject" Target="embeddings/oleObject93.bin"/><Relationship Id="rId300" Type="http://schemas.openxmlformats.org/officeDocument/2006/relationships/oleObject" Target="embeddings/oleObject95.bin"/><Relationship Id="rId60" Type="http://schemas.openxmlformats.org/officeDocument/2006/relationships/image" Target="media/image37.emf"/><Relationship Id="rId81" Type="http://schemas.openxmlformats.org/officeDocument/2006/relationships/image" Target="media/image51.wmf"/><Relationship Id="rId135" Type="http://schemas.openxmlformats.org/officeDocument/2006/relationships/image" Target="media/image85.wmf"/><Relationship Id="rId156" Type="http://schemas.openxmlformats.org/officeDocument/2006/relationships/image" Target="media/image97.wmf"/><Relationship Id="rId177" Type="http://schemas.openxmlformats.org/officeDocument/2006/relationships/oleObject" Target="embeddings/oleObject50.bin"/><Relationship Id="rId198" Type="http://schemas.openxmlformats.org/officeDocument/2006/relationships/image" Target="media/image126.wmf"/><Relationship Id="rId321" Type="http://schemas.openxmlformats.org/officeDocument/2006/relationships/image" Target="media/image195.wmf"/><Relationship Id="rId342" Type="http://schemas.openxmlformats.org/officeDocument/2006/relationships/image" Target="media/image210.tif"/><Relationship Id="rId363" Type="http://schemas.openxmlformats.org/officeDocument/2006/relationships/image" Target="media/image225.png"/><Relationship Id="rId202" Type="http://schemas.openxmlformats.org/officeDocument/2006/relationships/image" Target="media/image128.wmf"/><Relationship Id="rId223" Type="http://schemas.openxmlformats.org/officeDocument/2006/relationships/image" Target="media/image146.wmf"/><Relationship Id="rId244" Type="http://schemas.openxmlformats.org/officeDocument/2006/relationships/image" Target="media/image156.wmf"/><Relationship Id="rId18" Type="http://schemas.openxmlformats.org/officeDocument/2006/relationships/image" Target="media/image9.png"/><Relationship Id="rId39" Type="http://schemas.openxmlformats.org/officeDocument/2006/relationships/image" Target="media/image22.wmf"/><Relationship Id="rId265" Type="http://schemas.openxmlformats.org/officeDocument/2006/relationships/image" Target="media/image168.wmf"/><Relationship Id="rId286" Type="http://schemas.openxmlformats.org/officeDocument/2006/relationships/oleObject" Target="embeddings/oleObject88.bin"/><Relationship Id="rId50" Type="http://schemas.openxmlformats.org/officeDocument/2006/relationships/oleObject" Target="embeddings/oleObject6.bin"/><Relationship Id="rId104" Type="http://schemas.openxmlformats.org/officeDocument/2006/relationships/oleObject" Target="embeddings/oleObject20.bin"/><Relationship Id="rId125" Type="http://schemas.openxmlformats.org/officeDocument/2006/relationships/image" Target="media/image80.wmf"/><Relationship Id="rId146" Type="http://schemas.openxmlformats.org/officeDocument/2006/relationships/oleObject" Target="embeddings/oleObject36.bin"/><Relationship Id="rId167" Type="http://schemas.openxmlformats.org/officeDocument/2006/relationships/oleObject" Target="embeddings/oleObject45.bin"/><Relationship Id="rId188" Type="http://schemas.openxmlformats.org/officeDocument/2006/relationships/image" Target="media/image118.emf"/><Relationship Id="rId311" Type="http://schemas.openxmlformats.org/officeDocument/2006/relationships/image" Target="media/image190.wmf"/><Relationship Id="rId332" Type="http://schemas.openxmlformats.org/officeDocument/2006/relationships/oleObject" Target="embeddings/oleObject109.bin"/><Relationship Id="rId353" Type="http://schemas.openxmlformats.org/officeDocument/2006/relationships/image" Target="media/image215.png"/><Relationship Id="rId374" Type="http://schemas.openxmlformats.org/officeDocument/2006/relationships/theme" Target="theme/theme1.xml"/><Relationship Id="rId71" Type="http://schemas.openxmlformats.org/officeDocument/2006/relationships/image" Target="media/image44.wmf"/><Relationship Id="rId92" Type="http://schemas.openxmlformats.org/officeDocument/2006/relationships/oleObject" Target="embeddings/oleObject15.bin"/><Relationship Id="rId213" Type="http://schemas.openxmlformats.org/officeDocument/2006/relationships/image" Target="media/image136.tif"/><Relationship Id="rId234"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2.jpeg"/><Relationship Id="rId276" Type="http://schemas.openxmlformats.org/officeDocument/2006/relationships/oleObject" Target="embeddings/oleObject83.bin"/><Relationship Id="rId297" Type="http://schemas.openxmlformats.org/officeDocument/2006/relationships/image" Target="media/image183.wmf"/><Relationship Id="rId40" Type="http://schemas.openxmlformats.org/officeDocument/2006/relationships/oleObject" Target="embeddings/oleObject1.bin"/><Relationship Id="rId115" Type="http://schemas.openxmlformats.org/officeDocument/2006/relationships/oleObject" Target="embeddings/oleObject22.bin"/><Relationship Id="rId136" Type="http://schemas.openxmlformats.org/officeDocument/2006/relationships/oleObject" Target="embeddings/oleObject31.bin"/><Relationship Id="rId157" Type="http://schemas.openxmlformats.org/officeDocument/2006/relationships/oleObject" Target="embeddings/oleObject40.bin"/><Relationship Id="rId178" Type="http://schemas.openxmlformats.org/officeDocument/2006/relationships/image" Target="media/image108.emf"/><Relationship Id="rId301" Type="http://schemas.openxmlformats.org/officeDocument/2006/relationships/image" Target="media/image185.wmf"/><Relationship Id="rId322" Type="http://schemas.openxmlformats.org/officeDocument/2006/relationships/oleObject" Target="embeddings/oleObject106.bin"/><Relationship Id="rId343" Type="http://schemas.openxmlformats.org/officeDocument/2006/relationships/image" Target="media/image211.tiff"/><Relationship Id="rId364" Type="http://schemas.openxmlformats.org/officeDocument/2006/relationships/image" Target="media/image226.png"/><Relationship Id="rId61" Type="http://schemas.openxmlformats.org/officeDocument/2006/relationships/package" Target="embeddings/Microsoft_Visio___1.vsdx"/><Relationship Id="rId82" Type="http://schemas.openxmlformats.org/officeDocument/2006/relationships/image" Target="media/image52.wmf"/><Relationship Id="rId199" Type="http://schemas.openxmlformats.org/officeDocument/2006/relationships/oleObject" Target="embeddings/oleObject53.bin"/><Relationship Id="rId203" Type="http://schemas.openxmlformats.org/officeDocument/2006/relationships/oleObject" Target="embeddings/oleObject55.bin"/><Relationship Id="rId19" Type="http://schemas.openxmlformats.org/officeDocument/2006/relationships/image" Target="media/image10.png"/><Relationship Id="rId224" Type="http://schemas.openxmlformats.org/officeDocument/2006/relationships/oleObject" Target="embeddings/oleObject58.bin"/><Relationship Id="rId245" Type="http://schemas.openxmlformats.org/officeDocument/2006/relationships/oleObject" Target="embeddings/oleObject69.bin"/><Relationship Id="rId266" Type="http://schemas.openxmlformats.org/officeDocument/2006/relationships/oleObject" Target="embeddings/oleObject77.bin"/><Relationship Id="rId287" Type="http://schemas.openxmlformats.org/officeDocument/2006/relationships/image" Target="media/image178.wmf"/><Relationship Id="rId30" Type="http://schemas.microsoft.com/office/2007/relationships/hdphoto" Target="media/hdphoto6.wdp"/><Relationship Id="rId105" Type="http://schemas.openxmlformats.org/officeDocument/2006/relationships/image" Target="media/image66.wmf"/><Relationship Id="rId126" Type="http://schemas.openxmlformats.org/officeDocument/2006/relationships/oleObject" Target="embeddings/oleObject26.bin"/><Relationship Id="rId147" Type="http://schemas.openxmlformats.org/officeDocument/2006/relationships/image" Target="media/image91.wmf"/><Relationship Id="rId168" Type="http://schemas.openxmlformats.org/officeDocument/2006/relationships/image" Target="media/image103.wmf"/><Relationship Id="rId312" Type="http://schemas.openxmlformats.org/officeDocument/2006/relationships/oleObject" Target="embeddings/oleObject101.bin"/><Relationship Id="rId333" Type="http://schemas.openxmlformats.org/officeDocument/2006/relationships/image" Target="media/image202.wmf"/><Relationship Id="rId354" Type="http://schemas.openxmlformats.org/officeDocument/2006/relationships/image" Target="media/image216.png"/><Relationship Id="rId51" Type="http://schemas.openxmlformats.org/officeDocument/2006/relationships/image" Target="media/image28.png"/><Relationship Id="rId72" Type="http://schemas.openxmlformats.org/officeDocument/2006/relationships/image" Target="media/image45.wmf"/><Relationship Id="rId93" Type="http://schemas.openxmlformats.org/officeDocument/2006/relationships/image" Target="media/image59.w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2.wmf"/><Relationship Id="rId256" Type="http://schemas.openxmlformats.org/officeDocument/2006/relationships/image" Target="media/image163.jpeg"/><Relationship Id="rId277" Type="http://schemas.openxmlformats.org/officeDocument/2006/relationships/image" Target="media/image173.wmf"/><Relationship Id="rId298" Type="http://schemas.openxmlformats.org/officeDocument/2006/relationships/oleObject" Target="embeddings/oleObject94.bin"/><Relationship Id="rId116" Type="http://schemas.openxmlformats.org/officeDocument/2006/relationships/image" Target="media/image74.wmf"/><Relationship Id="rId137" Type="http://schemas.openxmlformats.org/officeDocument/2006/relationships/image" Target="media/image86.wmf"/><Relationship Id="rId158" Type="http://schemas.openxmlformats.org/officeDocument/2006/relationships/image" Target="media/image98.wmf"/><Relationship Id="rId302" Type="http://schemas.openxmlformats.org/officeDocument/2006/relationships/oleObject" Target="embeddings/oleObject96.bin"/><Relationship Id="rId323" Type="http://schemas.openxmlformats.org/officeDocument/2006/relationships/image" Target="media/image196.jpeg"/><Relationship Id="rId344" Type="http://schemas.openxmlformats.org/officeDocument/2006/relationships/image" Target="media/image212.tiff"/><Relationship Id="rId20" Type="http://schemas.openxmlformats.org/officeDocument/2006/relationships/image" Target="media/image11.png"/><Relationship Id="rId41" Type="http://schemas.openxmlformats.org/officeDocument/2006/relationships/image" Target="media/image23.wmf"/><Relationship Id="rId62" Type="http://schemas.openxmlformats.org/officeDocument/2006/relationships/image" Target="media/image38.png"/><Relationship Id="rId83" Type="http://schemas.openxmlformats.org/officeDocument/2006/relationships/image" Target="media/image53.wmf"/><Relationship Id="rId179" Type="http://schemas.openxmlformats.org/officeDocument/2006/relationships/image" Target="media/image109.emf"/><Relationship Id="rId365" Type="http://schemas.openxmlformats.org/officeDocument/2006/relationships/image" Target="media/image227.wmf"/><Relationship Id="rId190" Type="http://schemas.openxmlformats.org/officeDocument/2006/relationships/image" Target="media/image120.emf"/><Relationship Id="rId204" Type="http://schemas.openxmlformats.org/officeDocument/2006/relationships/image" Target="media/image129.tiff"/><Relationship Id="rId225" Type="http://schemas.openxmlformats.org/officeDocument/2006/relationships/image" Target="media/image147.wmf"/><Relationship Id="rId246" Type="http://schemas.openxmlformats.org/officeDocument/2006/relationships/image" Target="media/image157.wmf"/><Relationship Id="rId267" Type="http://schemas.openxmlformats.org/officeDocument/2006/relationships/image" Target="media/image169.wmf"/><Relationship Id="rId288" Type="http://schemas.openxmlformats.org/officeDocument/2006/relationships/oleObject" Target="embeddings/oleObject89.bin"/><Relationship Id="rId106" Type="http://schemas.openxmlformats.org/officeDocument/2006/relationships/oleObject" Target="embeddings/oleObject21.bin"/><Relationship Id="rId127" Type="http://schemas.openxmlformats.org/officeDocument/2006/relationships/image" Target="media/image81.wmf"/><Relationship Id="rId313" Type="http://schemas.openxmlformats.org/officeDocument/2006/relationships/image" Target="media/image191.w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6.wmf"/><Relationship Id="rId94" Type="http://schemas.openxmlformats.org/officeDocument/2006/relationships/oleObject" Target="embeddings/oleObject16.bin"/><Relationship Id="rId148" Type="http://schemas.openxmlformats.org/officeDocument/2006/relationships/oleObject" Target="embeddings/oleObject37.bin"/><Relationship Id="rId169" Type="http://schemas.openxmlformats.org/officeDocument/2006/relationships/oleObject" Target="embeddings/oleObject46.bin"/><Relationship Id="rId334" Type="http://schemas.openxmlformats.org/officeDocument/2006/relationships/oleObject" Target="embeddings/oleObject110.bin"/><Relationship Id="rId355" Type="http://schemas.openxmlformats.org/officeDocument/2006/relationships/image" Target="media/image217.png"/><Relationship Id="rId4" Type="http://schemas.openxmlformats.org/officeDocument/2006/relationships/settings" Target="settings.xml"/><Relationship Id="rId180" Type="http://schemas.openxmlformats.org/officeDocument/2006/relationships/image" Target="media/image110.emf"/><Relationship Id="rId215" Type="http://schemas.openxmlformats.org/officeDocument/2006/relationships/image" Target="media/image138.tiff"/><Relationship Id="rId236" Type="http://schemas.openxmlformats.org/officeDocument/2006/relationships/oleObject" Target="embeddings/oleObject64.bin"/><Relationship Id="rId257" Type="http://schemas.openxmlformats.org/officeDocument/2006/relationships/image" Target="media/image164.emf"/><Relationship Id="rId278" Type="http://schemas.openxmlformats.org/officeDocument/2006/relationships/oleObject" Target="embeddings/oleObject84.bin"/><Relationship Id="rId303" Type="http://schemas.openxmlformats.org/officeDocument/2006/relationships/image" Target="media/image186.wmf"/><Relationship Id="rId42" Type="http://schemas.openxmlformats.org/officeDocument/2006/relationships/oleObject" Target="embeddings/oleObject2.bin"/><Relationship Id="rId84" Type="http://schemas.openxmlformats.org/officeDocument/2006/relationships/oleObject" Target="embeddings/oleObject12.bin"/><Relationship Id="rId138" Type="http://schemas.openxmlformats.org/officeDocument/2006/relationships/oleObject" Target="embeddings/oleObject32.bin"/><Relationship Id="rId345" Type="http://schemas.openxmlformats.org/officeDocument/2006/relationships/image" Target="media/image213.wmf"/><Relationship Id="rId191" Type="http://schemas.openxmlformats.org/officeDocument/2006/relationships/image" Target="media/image121.emf"/><Relationship Id="rId205" Type="http://schemas.openxmlformats.org/officeDocument/2006/relationships/image" Target="media/image130.wmf"/><Relationship Id="rId247" Type="http://schemas.openxmlformats.org/officeDocument/2006/relationships/oleObject" Target="embeddings/oleObject70.bin"/><Relationship Id="rId107" Type="http://schemas.openxmlformats.org/officeDocument/2006/relationships/image" Target="media/image67.wmf"/><Relationship Id="rId289" Type="http://schemas.openxmlformats.org/officeDocument/2006/relationships/image" Target="media/image179.wmf"/><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92.wmf"/><Relationship Id="rId314" Type="http://schemas.openxmlformats.org/officeDocument/2006/relationships/oleObject" Target="embeddings/oleObject102.bin"/><Relationship Id="rId356" Type="http://schemas.openxmlformats.org/officeDocument/2006/relationships/image" Target="media/image218.png"/><Relationship Id="rId95" Type="http://schemas.openxmlformats.org/officeDocument/2006/relationships/image" Target="media/image60.wmf"/><Relationship Id="rId160" Type="http://schemas.openxmlformats.org/officeDocument/2006/relationships/image" Target="media/image99.wmf"/><Relationship Id="rId216" Type="http://schemas.openxmlformats.org/officeDocument/2006/relationships/image" Target="media/image139.png"/><Relationship Id="rId258" Type="http://schemas.openxmlformats.org/officeDocument/2006/relationships/package" Target="embeddings/Microsoft_Visio___2.vsdx"/><Relationship Id="rId22" Type="http://schemas.openxmlformats.org/officeDocument/2006/relationships/image" Target="media/image12.png"/><Relationship Id="rId64" Type="http://schemas.openxmlformats.org/officeDocument/2006/relationships/image" Target="media/image39.wmf"/><Relationship Id="rId118" Type="http://schemas.openxmlformats.org/officeDocument/2006/relationships/image" Target="media/image75.wmf"/><Relationship Id="rId325" Type="http://schemas.openxmlformats.org/officeDocument/2006/relationships/image" Target="media/image198.emf"/><Relationship Id="rId367" Type="http://schemas.openxmlformats.org/officeDocument/2006/relationships/image" Target="media/image228.tif"/><Relationship Id="rId171" Type="http://schemas.openxmlformats.org/officeDocument/2006/relationships/oleObject" Target="embeddings/oleObject47.bin"/><Relationship Id="rId227" Type="http://schemas.openxmlformats.org/officeDocument/2006/relationships/image" Target="media/image148.wmf"/><Relationship Id="rId269" Type="http://schemas.openxmlformats.org/officeDocument/2006/relationships/image" Target="media/image170.wmf"/><Relationship Id="rId33" Type="http://schemas.openxmlformats.org/officeDocument/2006/relationships/image" Target="media/image18.png"/><Relationship Id="rId129" Type="http://schemas.openxmlformats.org/officeDocument/2006/relationships/image" Target="media/image82.wmf"/><Relationship Id="rId280" Type="http://schemas.openxmlformats.org/officeDocument/2006/relationships/oleObject" Target="embeddings/oleObject85.bin"/><Relationship Id="rId336" Type="http://schemas.openxmlformats.org/officeDocument/2006/relationships/image" Target="media/image204.png"/><Relationship Id="rId75" Type="http://schemas.openxmlformats.org/officeDocument/2006/relationships/image" Target="media/image47.wmf"/><Relationship Id="rId140" Type="http://schemas.openxmlformats.org/officeDocument/2006/relationships/oleObject" Target="embeddings/oleObject33.bin"/><Relationship Id="rId182" Type="http://schemas.openxmlformats.org/officeDocument/2006/relationships/image" Target="media/image112.emf"/><Relationship Id="rId6" Type="http://schemas.openxmlformats.org/officeDocument/2006/relationships/footnotes" Target="footnotes.xml"/><Relationship Id="rId238" Type="http://schemas.openxmlformats.org/officeDocument/2006/relationships/oleObject" Target="embeddings/oleObject65.bin"/><Relationship Id="rId291" Type="http://schemas.openxmlformats.org/officeDocument/2006/relationships/image" Target="media/image180.wmf"/><Relationship Id="rId305" Type="http://schemas.openxmlformats.org/officeDocument/2006/relationships/image" Target="media/image187.wmf"/><Relationship Id="rId347" Type="http://schemas.openxmlformats.org/officeDocument/2006/relationships/oleObject" Target="embeddings/oleObject112.bin"/><Relationship Id="rId44" Type="http://schemas.openxmlformats.org/officeDocument/2006/relationships/oleObject" Target="embeddings/oleObject3.bin"/><Relationship Id="rId86" Type="http://schemas.openxmlformats.org/officeDocument/2006/relationships/image" Target="media/image55.wmf"/><Relationship Id="rId151" Type="http://schemas.openxmlformats.org/officeDocument/2006/relationships/image" Target="media/image93.emf"/><Relationship Id="rId193" Type="http://schemas.openxmlformats.org/officeDocument/2006/relationships/image" Target="media/image123.emf"/><Relationship Id="rId207" Type="http://schemas.openxmlformats.org/officeDocument/2006/relationships/image" Target="media/image131.wmf"/><Relationship Id="rId249" Type="http://schemas.openxmlformats.org/officeDocument/2006/relationships/oleObject" Target="embeddings/oleObject71.bin"/><Relationship Id="rId13" Type="http://schemas.openxmlformats.org/officeDocument/2006/relationships/image" Target="media/image4.png"/><Relationship Id="rId109" Type="http://schemas.microsoft.com/office/2007/relationships/hdphoto" Target="media/hdphoto10.wdp"/><Relationship Id="rId260" Type="http://schemas.openxmlformats.org/officeDocument/2006/relationships/oleObject" Target="embeddings/oleObject74.bin"/><Relationship Id="rId316" Type="http://schemas.openxmlformats.org/officeDocument/2006/relationships/oleObject" Target="embeddings/oleObject103.bin"/><Relationship Id="rId55" Type="http://schemas.openxmlformats.org/officeDocument/2006/relationships/image" Target="media/image32.png"/><Relationship Id="rId97" Type="http://schemas.openxmlformats.org/officeDocument/2006/relationships/image" Target="media/image61.wmf"/><Relationship Id="rId120" Type="http://schemas.openxmlformats.org/officeDocument/2006/relationships/image" Target="media/image77.wmf"/><Relationship Id="rId358" Type="http://schemas.openxmlformats.org/officeDocument/2006/relationships/image" Target="media/image220.png"/><Relationship Id="rId162" Type="http://schemas.openxmlformats.org/officeDocument/2006/relationships/image" Target="media/image100.wmf"/><Relationship Id="rId218" Type="http://schemas.openxmlformats.org/officeDocument/2006/relationships/image" Target="media/image141.png"/><Relationship Id="rId271" Type="http://schemas.openxmlformats.org/officeDocument/2006/relationships/image" Target="media/image171.wmf"/><Relationship Id="rId24" Type="http://schemas.openxmlformats.org/officeDocument/2006/relationships/image" Target="media/image13.png"/><Relationship Id="rId66" Type="http://schemas.openxmlformats.org/officeDocument/2006/relationships/image" Target="media/image40.wmf"/><Relationship Id="rId131" Type="http://schemas.openxmlformats.org/officeDocument/2006/relationships/image" Target="media/image83.wmf"/><Relationship Id="rId327" Type="http://schemas.openxmlformats.org/officeDocument/2006/relationships/image" Target="media/image199.wmf"/><Relationship Id="rId369" Type="http://schemas.openxmlformats.org/officeDocument/2006/relationships/oleObject" Target="embeddings/oleObject118.bin"/><Relationship Id="rId173" Type="http://schemas.openxmlformats.org/officeDocument/2006/relationships/oleObject" Target="embeddings/oleObject48.bin"/><Relationship Id="rId229" Type="http://schemas.openxmlformats.org/officeDocument/2006/relationships/image" Target="media/image149.wmf"/><Relationship Id="rId240" Type="http://schemas.openxmlformats.org/officeDocument/2006/relationships/image" Target="media/image154.wmf"/><Relationship Id="rId35" Type="http://schemas.microsoft.com/office/2007/relationships/hdphoto" Target="media/hdphoto8.wdp"/><Relationship Id="rId77" Type="http://schemas.openxmlformats.org/officeDocument/2006/relationships/image" Target="media/image48.wmf"/><Relationship Id="rId100" Type="http://schemas.openxmlformats.org/officeDocument/2006/relationships/image" Target="media/image63.wmf"/><Relationship Id="rId282" Type="http://schemas.openxmlformats.org/officeDocument/2006/relationships/oleObject" Target="embeddings/oleObject86.bin"/><Relationship Id="rId338" Type="http://schemas.openxmlformats.org/officeDocument/2006/relationships/image" Target="media/image206.png"/><Relationship Id="rId8" Type="http://schemas.openxmlformats.org/officeDocument/2006/relationships/image" Target="media/image1.jpeg"/><Relationship Id="rId142" Type="http://schemas.openxmlformats.org/officeDocument/2006/relationships/oleObject" Target="embeddings/oleObject34.bin"/><Relationship Id="rId184" Type="http://schemas.openxmlformats.org/officeDocument/2006/relationships/image" Target="media/image114.emf"/><Relationship Id="rId251" Type="http://schemas.openxmlformats.org/officeDocument/2006/relationships/oleObject" Target="embeddings/oleObject72.bin"/><Relationship Id="rId46" Type="http://schemas.openxmlformats.org/officeDocument/2006/relationships/oleObject" Target="embeddings/oleObject4.bin"/><Relationship Id="rId293" Type="http://schemas.openxmlformats.org/officeDocument/2006/relationships/image" Target="media/image181.wmf"/><Relationship Id="rId307" Type="http://schemas.openxmlformats.org/officeDocument/2006/relationships/image" Target="media/image188.wmf"/><Relationship Id="rId349" Type="http://schemas.openxmlformats.org/officeDocument/2006/relationships/image" Target="media/image214.wmf"/><Relationship Id="rId88" Type="http://schemas.openxmlformats.org/officeDocument/2006/relationships/image" Target="media/image56.wmf"/><Relationship Id="rId111" Type="http://schemas.openxmlformats.org/officeDocument/2006/relationships/image" Target="media/image70.wmf"/><Relationship Id="rId153" Type="http://schemas.openxmlformats.org/officeDocument/2006/relationships/image" Target="media/image95.png"/><Relationship Id="rId195" Type="http://schemas.openxmlformats.org/officeDocument/2006/relationships/oleObject" Target="embeddings/oleObject51.bin"/><Relationship Id="rId209" Type="http://schemas.openxmlformats.org/officeDocument/2006/relationships/image" Target="media/image132.tiff"/><Relationship Id="rId360" Type="http://schemas.openxmlformats.org/officeDocument/2006/relationships/image" Target="media/image222.png"/><Relationship Id="rId220" Type="http://schemas.openxmlformats.org/officeDocument/2006/relationships/image" Target="media/image143.emf"/><Relationship Id="rId15" Type="http://schemas.openxmlformats.org/officeDocument/2006/relationships/image" Target="media/image6.gif"/><Relationship Id="rId57" Type="http://schemas.openxmlformats.org/officeDocument/2006/relationships/image" Target="media/image34.png"/><Relationship Id="rId262" Type="http://schemas.openxmlformats.org/officeDocument/2006/relationships/oleObject" Target="embeddings/oleObject75.bin"/><Relationship Id="rId318" Type="http://schemas.openxmlformats.org/officeDocument/2006/relationships/oleObject" Target="embeddings/oleObject10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微软雅黑 Light"/>
    <w:charset w:val="86"/>
    <w:family w:val="auto"/>
    <w:pitch w:val="default"/>
    <w:sig w:usb0="00000287"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1"/>
    <w:family w:val="roman"/>
    <w:notTrueType/>
    <w:pitch w:val="variable"/>
  </w:font>
  <w:font w:name="Times">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DD9"/>
    <w:rsid w:val="004049B3"/>
    <w:rsid w:val="00747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049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468B6-73E4-4D82-A740-D8D2C7B53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66</Pages>
  <Words>21282</Words>
  <Characters>31498</Characters>
  <Application>Microsoft Office Word</Application>
  <DocSecurity>0</DocSecurity>
  <Lines>1124</Lines>
  <Paragraphs>593</Paragraphs>
  <ScaleCrop>false</ScaleCrop>
  <Company>bupt</Company>
  <LinksUpToDate>false</LinksUpToDate>
  <CharactersWithSpaces>52187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高辉辉</dc:creator>
  <cp:keywords/>
  <dc:description/>
  <cp:lastModifiedBy>高辉辉</cp:lastModifiedBy>
  <cp:revision>19</cp:revision>
  <dcterms:created xsi:type="dcterms:W3CDTF">2017-12-14T13:47:00Z</dcterms:created>
  <dcterms:modified xsi:type="dcterms:W3CDTF">2017-12-15T14:07:00Z</dcterms:modified>
</cp:coreProperties>
</file>